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CFA96" w14:textId="77777777" w:rsidR="00A86E9F" w:rsidRPr="001D68A7" w:rsidRDefault="00B95AD6" w:rsidP="00A86E9F">
      <w:pPr>
        <w:pStyle w:val="MDPI11articletype"/>
      </w:pPr>
      <w:r w:rsidRPr="001D68A7">
        <w:t>Article</w:t>
      </w:r>
    </w:p>
    <w:p w14:paraId="2A421264" w14:textId="77777777" w:rsidR="00B95AD6" w:rsidRPr="001D68A7" w:rsidRDefault="00B95AD6" w:rsidP="00B95AD6">
      <w:pPr>
        <w:pStyle w:val="MDPI12title"/>
      </w:pPr>
      <w:r w:rsidRPr="001D68A7">
        <w:t>The Study of Locomotion Method for Panoramic Videos:</w:t>
      </w:r>
    </w:p>
    <w:p w14:paraId="711F5458" w14:textId="77777777" w:rsidR="00A86E9F" w:rsidRPr="001D68A7" w:rsidRDefault="00B95AD6" w:rsidP="00B95AD6">
      <w:pPr>
        <w:pStyle w:val="MDPI12title"/>
      </w:pPr>
      <w:r w:rsidRPr="001D68A7">
        <w:t>System Usability and a Sense of Presence</w:t>
      </w:r>
    </w:p>
    <w:p w14:paraId="5FC5FF0A" w14:textId="77777777" w:rsidR="008859F4" w:rsidRPr="001D68A7" w:rsidRDefault="0041587D" w:rsidP="00A86E9F">
      <w:pPr>
        <w:pStyle w:val="MDPI13authornames"/>
        <w:rPr>
          <w:vertAlign w:val="superscript"/>
        </w:rPr>
      </w:pPr>
      <w:r w:rsidRPr="001D68A7">
        <w:t>Andrius Paulauskas</w:t>
      </w:r>
      <w:r w:rsidR="00A86E9F" w:rsidRPr="001D68A7">
        <w:rPr>
          <w:vertAlign w:val="superscript"/>
        </w:rPr>
        <w:t>1</w:t>
      </w:r>
      <w:r w:rsidR="00A86E9F" w:rsidRPr="001D68A7">
        <w:t xml:space="preserve">, </w:t>
      </w:r>
      <w:r w:rsidRPr="001D68A7">
        <w:t>Tomas Blažauskas</w:t>
      </w:r>
      <w:r w:rsidRPr="001D68A7">
        <w:rPr>
          <w:vertAlign w:val="superscript"/>
        </w:rPr>
        <w:t>1</w:t>
      </w:r>
      <w:r w:rsidRPr="001D68A7">
        <w:t xml:space="preserve">*, </w:t>
      </w:r>
      <w:proofErr w:type="spellStart"/>
      <w:r w:rsidRPr="001D68A7">
        <w:t>Aurelija</w:t>
      </w:r>
      <w:proofErr w:type="spellEnd"/>
      <w:r w:rsidRPr="001D68A7">
        <w:t xml:space="preserve"> Skučaitė</w:t>
      </w:r>
      <w:r w:rsidRPr="001D68A7">
        <w:rPr>
          <w:vertAlign w:val="superscript"/>
        </w:rPr>
        <w:t>1</w:t>
      </w:r>
      <w:r w:rsidRPr="001D68A7">
        <w:t>,</w:t>
      </w:r>
      <w:r w:rsidRPr="001D68A7">
        <w:rPr>
          <w:vertAlign w:val="superscript"/>
        </w:rPr>
        <w:t xml:space="preserve"> </w:t>
      </w:r>
      <w:proofErr w:type="spellStart"/>
      <w:r w:rsidRPr="001D68A7">
        <w:t>Cenker</w:t>
      </w:r>
      <w:proofErr w:type="spellEnd"/>
      <w:r w:rsidRPr="001D68A7">
        <w:t xml:space="preserve"> </w:t>
      </w:r>
      <w:proofErr w:type="spellStart"/>
      <w:r w:rsidRPr="001D68A7">
        <w:t>Canbulut</w:t>
      </w:r>
      <w:proofErr w:type="spellEnd"/>
      <w:r w:rsidRPr="001D68A7">
        <w:t xml:space="preserve"> </w:t>
      </w:r>
      <w:proofErr w:type="gramStart"/>
      <w:r w:rsidRPr="001D68A7">
        <w:rPr>
          <w:vertAlign w:val="superscript"/>
        </w:rPr>
        <w:t>1</w:t>
      </w:r>
      <w:r w:rsidRPr="001D68A7">
        <w:rPr>
          <w:rFonts w:eastAsia="SimSun"/>
          <w:b w:val="0"/>
          <w:noProof/>
          <w:szCs w:val="20"/>
          <w:lang w:eastAsia="zh-CN" w:bidi="ar-SA"/>
        </w:rPr>
        <w:t>,</w:t>
      </w:r>
      <w:r w:rsidRPr="001D68A7">
        <w:rPr>
          <w:rFonts w:eastAsia="SimSun"/>
          <w:noProof/>
          <w:szCs w:val="20"/>
          <w:lang w:eastAsia="zh-CN" w:bidi="ar-SA"/>
        </w:rPr>
        <w:t>Mindaugas</w:t>
      </w:r>
      <w:proofErr w:type="gramEnd"/>
      <w:r w:rsidRPr="001D68A7">
        <w:rPr>
          <w:rFonts w:eastAsia="SimSun"/>
          <w:noProof/>
          <w:szCs w:val="20"/>
          <w:lang w:eastAsia="zh-CN" w:bidi="ar-SA"/>
        </w:rPr>
        <w:t xml:space="preserve"> Vasiljevas</w:t>
      </w:r>
      <w:r w:rsidRPr="001D68A7">
        <w:rPr>
          <w:rFonts w:eastAsia="SimSun"/>
          <w:noProof/>
          <w:szCs w:val="20"/>
          <w:vertAlign w:val="superscript"/>
          <w:lang w:eastAsia="zh-CN" w:bidi="ar-SA"/>
        </w:rPr>
        <w:t>1</w:t>
      </w:r>
      <w:r w:rsidRPr="001D68A7">
        <w:t>, Dominykas Barisas</w:t>
      </w:r>
      <w:r w:rsidRPr="001D68A7">
        <w:rPr>
          <w:vertAlign w:val="superscript"/>
        </w:rPr>
        <w:t>1</w:t>
      </w:r>
      <w:r w:rsidRPr="001D68A7">
        <w:t>, Lukas Paulauskas</w:t>
      </w:r>
      <w:r w:rsidRPr="001D68A7">
        <w:rPr>
          <w:vertAlign w:val="superscript"/>
        </w:rPr>
        <w:t>1</w:t>
      </w:r>
      <w:r w:rsidRPr="001D68A7">
        <w:t>,</w:t>
      </w:r>
      <w:r w:rsidRPr="001D68A7">
        <w:rPr>
          <w:vertAlign w:val="superscript"/>
        </w:rPr>
        <w:t xml:space="preserve"> </w:t>
      </w:r>
      <w:r w:rsidRPr="001D68A7">
        <w:t>Mikas Binkis</w:t>
      </w:r>
      <w:r w:rsidRPr="001D68A7">
        <w:rPr>
          <w:vertAlign w:val="superscript"/>
        </w:rPr>
        <w:t>1</w:t>
      </w:r>
      <w:r w:rsidRPr="001D68A7">
        <w:t xml:space="preserve"> and Tomas Valatkevičius</w:t>
      </w:r>
      <w:r w:rsidRPr="001D68A7">
        <w:rPr>
          <w:vertAlign w:val="superscript"/>
        </w:rPr>
        <w:t>1</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8859F4" w:rsidRPr="001D68A7" w14:paraId="1376E84D" w14:textId="77777777" w:rsidTr="0041587D">
        <w:tc>
          <w:tcPr>
            <w:tcW w:w="2410" w:type="dxa"/>
            <w:shd w:val="clear" w:color="auto" w:fill="auto"/>
          </w:tcPr>
          <w:p w14:paraId="4C7B8474" w14:textId="77777777" w:rsidR="008859F4" w:rsidRPr="001D68A7" w:rsidRDefault="008859F4" w:rsidP="0041587D">
            <w:pPr>
              <w:pStyle w:val="MDPI61Citation"/>
              <w:spacing w:after="120" w:line="240" w:lineRule="exact"/>
            </w:pPr>
            <w:r w:rsidRPr="001D68A7">
              <w:rPr>
                <w:b/>
              </w:rPr>
              <w:t xml:space="preserve">Citation: </w:t>
            </w:r>
            <w:r w:rsidRPr="001D68A7">
              <w:t>To be added by editorial staff during production.</w:t>
            </w:r>
          </w:p>
          <w:p w14:paraId="738D29AF" w14:textId="77777777" w:rsidR="008859F4" w:rsidRPr="001D68A7" w:rsidRDefault="008859F4" w:rsidP="0041587D">
            <w:pPr>
              <w:pStyle w:val="MDPI14history"/>
              <w:spacing w:before="120" w:after="120"/>
              <w:rPr>
                <w:rFonts w:eastAsia="SimSun" w:cs="SimSun"/>
                <w:lang w:eastAsia="zh-CN"/>
                <w:rPrChange w:id="0" w:author="Binkis Mikas" w:date="2023-03-19T21:43:00Z">
                  <w:rPr>
                    <w:rFonts w:ascii="SimSun" w:eastAsia="SimSun" w:hAnsi="SimSun" w:cs="SimSun"/>
                    <w:lang w:eastAsia="zh-CN"/>
                  </w:rPr>
                </w:rPrChange>
              </w:rPr>
            </w:pPr>
            <w:r w:rsidRPr="001D68A7">
              <w:t xml:space="preserve">Academic Editor: </w:t>
            </w:r>
            <w:proofErr w:type="spellStart"/>
            <w:r w:rsidRPr="001D68A7">
              <w:t>Firstname</w:t>
            </w:r>
            <w:proofErr w:type="spellEnd"/>
            <w:r w:rsidRPr="001D68A7">
              <w:t xml:space="preserve"> </w:t>
            </w:r>
            <w:proofErr w:type="spellStart"/>
            <w:r w:rsidRPr="001D68A7">
              <w:t>Lastname</w:t>
            </w:r>
            <w:proofErr w:type="spellEnd"/>
          </w:p>
          <w:p w14:paraId="767F6BA3" w14:textId="77777777" w:rsidR="008859F4" w:rsidRPr="001D68A7" w:rsidRDefault="008859F4" w:rsidP="0041587D">
            <w:pPr>
              <w:pStyle w:val="MDPI14history"/>
              <w:spacing w:before="120"/>
              <w:rPr>
                <w:rFonts w:eastAsia="SimSun" w:cs="SimSun"/>
                <w:rPrChange w:id="1" w:author="Binkis Mikas" w:date="2023-03-19T21:43:00Z">
                  <w:rPr>
                    <w:rFonts w:ascii="SimSun" w:eastAsia="SimSun" w:hAnsi="SimSun" w:cs="SimSun"/>
                  </w:rPr>
                </w:rPrChange>
              </w:rPr>
            </w:pPr>
            <w:r w:rsidRPr="001D68A7">
              <w:rPr>
                <w:szCs w:val="14"/>
              </w:rPr>
              <w:t>Received: date</w:t>
            </w:r>
          </w:p>
          <w:p w14:paraId="241C33EE" w14:textId="77777777" w:rsidR="008859F4" w:rsidRPr="001D68A7" w:rsidRDefault="008859F4" w:rsidP="0041587D">
            <w:pPr>
              <w:pStyle w:val="MDPI14history"/>
              <w:rPr>
                <w:szCs w:val="14"/>
              </w:rPr>
            </w:pPr>
            <w:r w:rsidRPr="001D68A7">
              <w:rPr>
                <w:szCs w:val="14"/>
              </w:rPr>
              <w:t>Revised: date</w:t>
            </w:r>
          </w:p>
          <w:p w14:paraId="0FA0AF80" w14:textId="77777777" w:rsidR="008859F4" w:rsidRPr="001D68A7" w:rsidRDefault="008859F4" w:rsidP="0041587D">
            <w:pPr>
              <w:pStyle w:val="MDPI14history"/>
              <w:rPr>
                <w:szCs w:val="14"/>
              </w:rPr>
            </w:pPr>
            <w:r w:rsidRPr="001D68A7">
              <w:rPr>
                <w:szCs w:val="14"/>
              </w:rPr>
              <w:t>Accepted: date</w:t>
            </w:r>
          </w:p>
          <w:p w14:paraId="487328BD" w14:textId="77777777" w:rsidR="008859F4" w:rsidRPr="001D68A7" w:rsidRDefault="008859F4" w:rsidP="0041587D">
            <w:pPr>
              <w:pStyle w:val="MDPI14history"/>
              <w:spacing w:after="120"/>
              <w:rPr>
                <w:szCs w:val="14"/>
              </w:rPr>
            </w:pPr>
            <w:r w:rsidRPr="001D68A7">
              <w:rPr>
                <w:szCs w:val="14"/>
              </w:rPr>
              <w:t>Published: date</w:t>
            </w:r>
          </w:p>
          <w:p w14:paraId="672A6659" w14:textId="77777777" w:rsidR="008859F4" w:rsidRPr="001D68A7" w:rsidRDefault="008859F4" w:rsidP="0041587D">
            <w:pPr>
              <w:adjustRightInd w:val="0"/>
              <w:snapToGrid w:val="0"/>
              <w:spacing w:before="120" w:line="240" w:lineRule="atLeast"/>
              <w:ind w:right="113"/>
              <w:jc w:val="left"/>
              <w:rPr>
                <w:rFonts w:eastAsia="DengXian"/>
                <w:bCs/>
                <w:sz w:val="14"/>
                <w:szCs w:val="14"/>
                <w:lang w:bidi="en-US"/>
              </w:rPr>
            </w:pPr>
            <w:r w:rsidRPr="001D68A7">
              <w:rPr>
                <w:rFonts w:eastAsia="DengXian"/>
                <w:lang w:eastAsia="en-US"/>
              </w:rPr>
              <w:drawing>
                <wp:inline distT="0" distB="0" distL="0" distR="0" wp14:anchorId="7096F513" wp14:editId="0777777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9FA7048" w14:textId="77777777" w:rsidR="008859F4" w:rsidRPr="001D68A7" w:rsidRDefault="008859F4" w:rsidP="0041587D">
            <w:pPr>
              <w:adjustRightInd w:val="0"/>
              <w:snapToGrid w:val="0"/>
              <w:spacing w:before="60" w:line="240" w:lineRule="atLeast"/>
              <w:ind w:right="113"/>
              <w:rPr>
                <w:rFonts w:eastAsia="DengXian"/>
                <w:bCs/>
                <w:sz w:val="14"/>
                <w:szCs w:val="14"/>
                <w:lang w:bidi="en-US"/>
              </w:rPr>
            </w:pPr>
            <w:r w:rsidRPr="001D68A7">
              <w:rPr>
                <w:rFonts w:eastAsia="DengXian"/>
                <w:b/>
                <w:bCs/>
                <w:sz w:val="14"/>
                <w:szCs w:val="14"/>
                <w:lang w:bidi="en-US"/>
              </w:rPr>
              <w:t>Copyright:</w:t>
            </w:r>
            <w:r w:rsidRPr="001D68A7">
              <w:rPr>
                <w:rFonts w:eastAsia="DengXian"/>
                <w:bCs/>
                <w:sz w:val="14"/>
                <w:szCs w:val="14"/>
                <w:lang w:bidi="en-US"/>
              </w:rPr>
              <w:t xml:space="preserve"> © 2022 by the authors. Submitted for possible open access publication under the terms and conditions of the Creative Commons Attribution (CC BY) license (https://creativecommons.org/licenses/by/4.0/).</w:t>
            </w:r>
          </w:p>
        </w:tc>
      </w:tr>
    </w:tbl>
    <w:p w14:paraId="5F7A8D4E" w14:textId="77777777" w:rsidR="00A86E9F" w:rsidRPr="001D68A7" w:rsidRDefault="00AA684A" w:rsidP="00A86E9F">
      <w:pPr>
        <w:pStyle w:val="MDPI16affiliation"/>
      </w:pPr>
      <w:r w:rsidRPr="001D68A7">
        <w:rPr>
          <w:vertAlign w:val="superscript"/>
        </w:rPr>
        <w:t>1</w:t>
      </w:r>
      <w:r w:rsidR="00A86E9F" w:rsidRPr="001D68A7">
        <w:tab/>
      </w:r>
      <w:r w:rsidR="0041587D" w:rsidRPr="001D68A7">
        <w:t>Kaunas University of Technology</w:t>
      </w:r>
    </w:p>
    <w:p w14:paraId="22B9B81E" w14:textId="77777777" w:rsidR="00A86E9F" w:rsidRPr="001D68A7" w:rsidRDefault="00A86E9F" w:rsidP="00A86E9F">
      <w:pPr>
        <w:pStyle w:val="MDPI16affiliation"/>
      </w:pPr>
      <w:r w:rsidRPr="001D68A7">
        <w:rPr>
          <w:b/>
        </w:rPr>
        <w:t>*</w:t>
      </w:r>
      <w:r w:rsidRPr="001D68A7">
        <w:tab/>
        <w:t xml:space="preserve">Correspondence: </w:t>
      </w:r>
      <w:proofErr w:type="spellStart"/>
      <w:proofErr w:type="gramStart"/>
      <w:r w:rsidR="0041587D" w:rsidRPr="001D68A7">
        <w:t>tomas.blazauskas@ktu.lt</w:t>
      </w:r>
      <w:proofErr w:type="spellEnd"/>
      <w:r w:rsidRPr="001D68A7">
        <w:t>;</w:t>
      </w:r>
      <w:proofErr w:type="gramEnd"/>
      <w:r w:rsidRPr="001D68A7">
        <w:t xml:space="preserve"> </w:t>
      </w:r>
    </w:p>
    <w:p w14:paraId="37D9C464" w14:textId="56620694" w:rsidR="00A86E9F" w:rsidRPr="001D68A7" w:rsidRDefault="00A86E9F" w:rsidP="00A86E9F">
      <w:pPr>
        <w:pStyle w:val="MDPI17abstract"/>
        <w:rPr>
          <w:szCs w:val="18"/>
        </w:rPr>
      </w:pPr>
      <w:r w:rsidRPr="001D68A7">
        <w:rPr>
          <w:b/>
          <w:szCs w:val="18"/>
        </w:rPr>
        <w:t xml:space="preserve">Abstract: </w:t>
      </w:r>
      <w:r w:rsidR="00B95AD6" w:rsidRPr="001D68A7">
        <w:rPr>
          <w:szCs w:val="18"/>
        </w:rPr>
        <w:t xml:space="preserve">In this paper, we investigate the locomotion method dedicated to </w:t>
      </w:r>
      <w:del w:id="2" w:author="Blažauskas Tomas" w:date="2023-01-25T23:21:00Z">
        <w:r w:rsidR="00B95AD6" w:rsidRPr="001D68A7" w:rsidDel="007C08C3">
          <w:rPr>
            <w:szCs w:val="18"/>
          </w:rPr>
          <w:delText>virtual reality</w:delText>
        </w:r>
      </w:del>
      <w:ins w:id="3" w:author="Blažauskas Tomas" w:date="2023-01-25T23:21:00Z">
        <w:r w:rsidR="007C08C3" w:rsidRPr="001D68A7">
          <w:rPr>
            <w:szCs w:val="18"/>
          </w:rPr>
          <w:t>V</w:t>
        </w:r>
      </w:ins>
      <w:ins w:id="4" w:author="Tomas Blazauskas" w:date="2023-03-20T06:23:00Z">
        <w:r w:rsidR="003361CF">
          <w:rPr>
            <w:szCs w:val="18"/>
          </w:rPr>
          <w:t xml:space="preserve">irtual </w:t>
        </w:r>
      </w:ins>
      <w:ins w:id="5" w:author="Blažauskas Tomas" w:date="2023-01-25T23:21:00Z">
        <w:r w:rsidR="007C08C3" w:rsidRPr="001D68A7">
          <w:rPr>
            <w:szCs w:val="18"/>
          </w:rPr>
          <w:t>R</w:t>
        </w:r>
      </w:ins>
      <w:ins w:id="6" w:author="Tomas Blazauskas" w:date="2023-03-20T06:23:00Z">
        <w:r w:rsidR="003361CF">
          <w:rPr>
            <w:szCs w:val="18"/>
          </w:rPr>
          <w:t>eality</w:t>
        </w:r>
      </w:ins>
      <w:ins w:id="7" w:author="Blažauskas Tomas" w:date="2023-01-25T21:12:00Z">
        <w:r w:rsidR="0086308F" w:rsidRPr="001D68A7">
          <w:rPr>
            <w:szCs w:val="18"/>
          </w:rPr>
          <w:t xml:space="preserve"> (VR)</w:t>
        </w:r>
      </w:ins>
      <w:r w:rsidR="00B95AD6" w:rsidRPr="001D68A7">
        <w:rPr>
          <w:szCs w:val="18"/>
        </w:rPr>
        <w:t xml:space="preserve"> solutions that allow</w:t>
      </w:r>
      <w:del w:id="8" w:author="Blažauskas Tomas" w:date="2023-01-25T21:12:00Z">
        <w:r w:rsidR="00B95AD6" w:rsidRPr="001D68A7" w:rsidDel="002D38F7">
          <w:rPr>
            <w:szCs w:val="18"/>
          </w:rPr>
          <w:delText>s</w:delText>
        </w:r>
      </w:del>
      <w:r w:rsidR="00B95AD6" w:rsidRPr="001D68A7">
        <w:rPr>
          <w:szCs w:val="18"/>
        </w:rPr>
        <w:t xml:space="preserve"> movement within a scene using pre</w:t>
      </w:r>
      <w:r w:rsidR="0041587D" w:rsidRPr="001D68A7">
        <w:rPr>
          <w:szCs w:val="18"/>
        </w:rPr>
        <w:t>-</w:t>
      </w:r>
      <w:r w:rsidR="00B95AD6" w:rsidRPr="001D68A7">
        <w:rPr>
          <w:szCs w:val="18"/>
        </w:rPr>
        <w:t xml:space="preserve">rendered panoramic videos. The aim of the study is to evaluate the usability of the proposed locomotion method. </w:t>
      </w:r>
      <w:del w:id="9" w:author="Blažauskas Tomas" w:date="2023-01-25T19:42:00Z">
        <w:r w:rsidR="00B95AD6" w:rsidRPr="001D68A7" w:rsidDel="003F63CC">
          <w:rPr>
            <w:szCs w:val="18"/>
          </w:rPr>
          <w:delText>In order t</w:delText>
        </w:r>
      </w:del>
      <w:ins w:id="10" w:author="Blažauskas Tomas" w:date="2023-01-25T19:42:00Z">
        <w:r w:rsidR="003F63CC" w:rsidRPr="001D68A7">
          <w:rPr>
            <w:szCs w:val="18"/>
          </w:rPr>
          <w:t>T</w:t>
        </w:r>
      </w:ins>
      <w:r w:rsidR="00B95AD6" w:rsidRPr="001D68A7">
        <w:rPr>
          <w:szCs w:val="18"/>
        </w:rPr>
        <w:t>o compare the proposed approach with regular implementations that use 3D scenes, the sense of presence is investigated, as well. Moreover, the study aims to answer the following questions through experiments</w:t>
      </w:r>
      <w:ins w:id="11" w:author="Blažauskas Tomas" w:date="2023-01-25T19:43:00Z">
        <w:r w:rsidR="003F63CC" w:rsidRPr="001D68A7">
          <w:rPr>
            <w:szCs w:val="18"/>
          </w:rPr>
          <w:t>:</w:t>
        </w:r>
      </w:ins>
      <w:del w:id="12" w:author="Blažauskas Tomas" w:date="2023-01-25T19:43:00Z">
        <w:r w:rsidR="00B95AD6" w:rsidRPr="001D68A7" w:rsidDel="003F63CC">
          <w:rPr>
            <w:szCs w:val="18"/>
          </w:rPr>
          <w:delText>,</w:delText>
        </w:r>
      </w:del>
      <w:r w:rsidR="00B95AD6" w:rsidRPr="001D68A7">
        <w:rPr>
          <w:szCs w:val="18"/>
        </w:rPr>
        <w:t xml:space="preserve"> which is the preferable method to make a transition from one panoramic video to another</w:t>
      </w:r>
      <w:del w:id="13" w:author="Blažauskas Tomas" w:date="2023-01-25T19:43:00Z">
        <w:r w:rsidR="00B95AD6" w:rsidRPr="001D68A7" w:rsidDel="003F63CC">
          <w:rPr>
            <w:szCs w:val="18"/>
          </w:rPr>
          <w:delText>,</w:delText>
        </w:r>
      </w:del>
      <w:ins w:id="14" w:author="Blažauskas Tomas" w:date="2023-01-25T19:43:00Z">
        <w:r w:rsidR="003F63CC" w:rsidRPr="001D68A7">
          <w:rPr>
            <w:szCs w:val="18"/>
          </w:rPr>
          <w:t>;</w:t>
        </w:r>
      </w:ins>
      <w:r w:rsidR="00B95AD6" w:rsidRPr="001D68A7">
        <w:rPr>
          <w:szCs w:val="18"/>
        </w:rPr>
        <w:t xml:space="preserve"> which navigational object, static </w:t>
      </w:r>
      <w:proofErr w:type="gramStart"/>
      <w:r w:rsidR="00B95AD6" w:rsidRPr="001D68A7">
        <w:rPr>
          <w:szCs w:val="18"/>
        </w:rPr>
        <w:t>lines</w:t>
      </w:r>
      <w:proofErr w:type="gramEnd"/>
      <w:r w:rsidR="00B95AD6" w:rsidRPr="001D68A7">
        <w:rPr>
          <w:szCs w:val="18"/>
        </w:rPr>
        <w:t xml:space="preserve"> or dynamic arrows, is preferable and more intuitive to use and which transition method has the least negative physiological consequences and is more pleasant to use. The study shows - while the usability and a sense of presence characteristics of the investigated locomotion are good enough, the regular implementation using 3D models provides better usability and a sense of presence.</w:t>
      </w:r>
    </w:p>
    <w:p w14:paraId="68BF4992" w14:textId="7351AFA2" w:rsidR="00A86E9F" w:rsidRPr="001D68A7" w:rsidRDefault="00A86E9F" w:rsidP="00A86E9F">
      <w:pPr>
        <w:pStyle w:val="MDPI18keywords"/>
        <w:rPr>
          <w:szCs w:val="18"/>
        </w:rPr>
      </w:pPr>
      <w:r w:rsidRPr="001D68A7">
        <w:rPr>
          <w:b/>
          <w:szCs w:val="18"/>
        </w:rPr>
        <w:t xml:space="preserve">Keywords: </w:t>
      </w:r>
      <w:del w:id="15" w:author="Blažauskas Tomas" w:date="2023-01-25T23:21:00Z">
        <w:r w:rsidR="00B95AD6" w:rsidRPr="001D68A7" w:rsidDel="007C08C3">
          <w:rPr>
            <w:szCs w:val="18"/>
          </w:rPr>
          <w:delText>virtual reality</w:delText>
        </w:r>
      </w:del>
      <w:ins w:id="16" w:author="Blažauskas Tomas" w:date="2023-01-25T23:21:00Z">
        <w:r w:rsidR="007C08C3" w:rsidRPr="001D68A7">
          <w:rPr>
            <w:szCs w:val="18"/>
          </w:rPr>
          <w:t>VR</w:t>
        </w:r>
      </w:ins>
      <w:r w:rsidR="00B95AD6" w:rsidRPr="001D68A7">
        <w:rPr>
          <w:szCs w:val="18"/>
        </w:rPr>
        <w:t>, usability, sense of presence, panoramic videos, three-dimensional content</w:t>
      </w:r>
      <w:r w:rsidRPr="001D68A7">
        <w:rPr>
          <w:szCs w:val="18"/>
        </w:rPr>
        <w:t>.</w:t>
      </w:r>
    </w:p>
    <w:p w14:paraId="0A37501D" w14:textId="77777777" w:rsidR="00A86E9F" w:rsidRPr="001D68A7" w:rsidRDefault="00A86E9F" w:rsidP="00A86E9F">
      <w:pPr>
        <w:pStyle w:val="MDPI19line"/>
      </w:pPr>
    </w:p>
    <w:p w14:paraId="32A36C38" w14:textId="77777777" w:rsidR="00A86E9F" w:rsidRPr="001D68A7" w:rsidRDefault="00A86E9F" w:rsidP="00A86E9F">
      <w:pPr>
        <w:pStyle w:val="MDPI21heading1"/>
        <w:rPr>
          <w:lang w:eastAsia="zh-CN"/>
        </w:rPr>
      </w:pPr>
      <w:r w:rsidRPr="001D68A7">
        <w:rPr>
          <w:lang w:eastAsia="zh-CN"/>
        </w:rPr>
        <w:t>1. Introduction</w:t>
      </w:r>
    </w:p>
    <w:p w14:paraId="7FB69909" w14:textId="1B67E239" w:rsidR="00A86E9F" w:rsidRPr="001D68A7" w:rsidRDefault="00B95AD6" w:rsidP="0029420B">
      <w:pPr>
        <w:pStyle w:val="MDPI31text"/>
      </w:pPr>
      <w:r w:rsidRPr="001D68A7">
        <w:t xml:space="preserve">David Burden identified two </w:t>
      </w:r>
      <w:del w:id="17" w:author="Blažauskas Tomas" w:date="2023-01-25T19:44:00Z">
        <w:r w:rsidRPr="001D68A7" w:rsidDel="003F63CC">
          <w:delText>types of virtual reality</w:delText>
        </w:r>
      </w:del>
      <w:ins w:id="18" w:author="Blažauskas Tomas" w:date="2023-01-25T23:21:00Z">
        <w:r w:rsidR="007C08C3" w:rsidRPr="001D68A7">
          <w:t>VR</w:t>
        </w:r>
      </w:ins>
      <w:del w:id="19" w:author="Blažauskas Tomas" w:date="2023-01-25T19:44:00Z">
        <w:r w:rsidRPr="001D68A7" w:rsidDel="003F63CC">
          <w:delText xml:space="preserve"> content - three-dimensional modelled content</w:delText>
        </w:r>
      </w:del>
      <w:ins w:id="20" w:author="Blažauskas Tomas" w:date="2023-01-25T21:14:00Z">
        <w:del w:id="21" w:author="Tomas Blazauskas" w:date="2023-02-27T00:00:00Z">
          <w:r w:rsidR="002D38F7" w:rsidRPr="001D68A7" w:rsidDel="00A3225B">
            <w:delText>VR</w:delText>
          </w:r>
        </w:del>
        <w:r w:rsidR="002D38F7" w:rsidRPr="001D68A7">
          <w:t xml:space="preserve"> </w:t>
        </w:r>
      </w:ins>
      <w:ins w:id="22" w:author="Blažauskas Tomas" w:date="2023-01-25T19:44:00Z">
        <w:r w:rsidR="003F63CC" w:rsidRPr="001D68A7">
          <w:t>content types- three-dimensional model</w:t>
        </w:r>
      </w:ins>
      <w:ins w:id="23" w:author="Tomas Blazauskas" w:date="2023-03-20T08:21:00Z">
        <w:r w:rsidR="00BD7D14">
          <w:t>l</w:t>
        </w:r>
      </w:ins>
      <w:ins w:id="24" w:author="Blažauskas Tomas" w:date="2023-01-25T19:44:00Z">
        <w:r w:rsidR="003F63CC" w:rsidRPr="001D68A7">
          <w:t>ed</w:t>
        </w:r>
      </w:ins>
      <w:r w:rsidRPr="001D68A7">
        <w:t xml:space="preserve"> and two-dimensional </w:t>
      </w:r>
      <w:commentRangeStart w:id="25"/>
      <w:r w:rsidRPr="001D68A7">
        <w:t xml:space="preserve">panoramic </w:t>
      </w:r>
      <w:commentRangeEnd w:id="25"/>
      <w:r w:rsidR="000E5968" w:rsidRPr="001D68A7">
        <w:rPr>
          <w:rStyle w:val="CommentReference"/>
          <w:rFonts w:eastAsia="SimSun"/>
          <w:noProof/>
          <w:snapToGrid/>
          <w:lang w:eastAsia="zh-CN" w:bidi="ar-SA"/>
        </w:rPr>
        <w:commentReference w:id="25"/>
      </w:r>
      <w:r w:rsidRPr="001D68A7">
        <w:t>content</w:t>
      </w:r>
      <w:ins w:id="26" w:author="Binkis Mikas" w:date="2023-03-20T00:28:00Z">
        <w:r w:rsidR="00305EDB">
          <w:t xml:space="preserve"> (Fig. 1)</w:t>
        </w:r>
      </w:ins>
      <w:r w:rsidRPr="001D68A7">
        <w:t>. He linked the content type to the existing headsets to identify fields of applications.</w:t>
      </w:r>
    </w:p>
    <w:p w14:paraId="5DAB6C7B" w14:textId="66F38D10" w:rsidR="00E60EA9" w:rsidRPr="001D68A7" w:rsidRDefault="00E60EA9">
      <w:pPr>
        <w:pStyle w:val="MDPI31text"/>
        <w:spacing w:before="240" w:after="60"/>
        <w:ind w:firstLine="0"/>
        <w:jc w:val="left"/>
        <w:outlineLvl w:val="0"/>
        <w:rPr>
          <w:ins w:id="27" w:author="Blažauskas Tomas" w:date="2023-01-25T19:46:00Z"/>
        </w:rPr>
        <w:pPrChange w:id="28" w:author="Binkis Mikas" w:date="2023-03-20T00:26:00Z">
          <w:pPr>
            <w:pStyle w:val="MDPI31text"/>
          </w:pPr>
        </w:pPrChange>
      </w:pPr>
      <w:r w:rsidRPr="001D68A7">
        <w:rPr>
          <w:noProof/>
          <w:lang w:eastAsia="en-US" w:bidi="ar-SA"/>
        </w:rPr>
        <w:drawing>
          <wp:inline distT="0" distB="0" distL="0" distR="0" wp14:anchorId="3A515002" wp14:editId="07777777">
            <wp:extent cx="3717985" cy="2803585"/>
            <wp:effectExtent l="19050" t="0" r="0" b="0"/>
            <wp:docPr id="20" name="Picture 6" descr="A screenshot of a cell phone&#10;&#10;Description generated with very high confidence">
              <a:extLst xmlns:a="http://schemas.openxmlformats.org/drawingml/2006/main">
                <a:ext uri="{FF2B5EF4-FFF2-40B4-BE49-F238E27FC236}">
                  <a16:creationId xmlns:a16="http://schemas.microsoft.com/office/drawing/2014/main" id="{0BD1CDED-8878-4C1A-9ACA-8C4F7AEA3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0BD1CDED-8878-4C1A-9ACA-8C4F7AEA318E}"/>
                        </a:ext>
                      </a:extLst>
                    </pic:cNvPr>
                    <pic:cNvPicPr>
                      <a:picLocks noChangeAspect="1"/>
                    </pic:cNvPicPr>
                  </pic:nvPicPr>
                  <pic:blipFill>
                    <a:blip r:embed="rId13" cstate="print"/>
                    <a:stretch>
                      <a:fillRect/>
                    </a:stretch>
                  </pic:blipFill>
                  <pic:spPr>
                    <a:xfrm>
                      <a:off x="0" y="0"/>
                      <a:ext cx="3724496" cy="2808495"/>
                    </a:xfrm>
                    <a:prstGeom prst="rect">
                      <a:avLst/>
                    </a:prstGeom>
                  </pic:spPr>
                </pic:pic>
              </a:graphicData>
            </a:graphic>
          </wp:inline>
        </w:drawing>
      </w:r>
    </w:p>
    <w:p w14:paraId="28779EDE" w14:textId="05C2DC17" w:rsidR="000A7968" w:rsidRPr="001D68A7" w:rsidDel="00A3225B" w:rsidRDefault="000A7968">
      <w:pPr>
        <w:pStyle w:val="MDPI31text"/>
        <w:spacing w:before="240" w:after="60"/>
        <w:ind w:firstLine="0"/>
        <w:jc w:val="left"/>
        <w:rPr>
          <w:del w:id="29" w:author="Blažauskas Tomas" w:date="2023-01-25T19:46:00Z"/>
          <w:sz w:val="18"/>
        </w:rPr>
        <w:pPrChange w:id="30" w:author="Binkis Mikas" w:date="2023-03-20T00:26:00Z">
          <w:pPr>
            <w:pStyle w:val="MDPI31text"/>
          </w:pPr>
        </w:pPrChange>
      </w:pPr>
      <w:ins w:id="31" w:author="Blažauskas Tomas" w:date="2023-01-25T19:46:00Z">
        <w:r w:rsidRPr="001D68A7">
          <w:rPr>
            <w:b/>
            <w:sz w:val="18"/>
          </w:rPr>
          <w:lastRenderedPageBreak/>
          <w:t xml:space="preserve">Figure 1. </w:t>
        </w:r>
      </w:ins>
      <w:ins w:id="32" w:author="Blažauskas Tomas" w:date="2023-01-25T20:57:00Z">
        <w:r w:rsidRPr="001D68A7">
          <w:rPr>
            <w:sz w:val="18"/>
          </w:rPr>
          <w:t xml:space="preserve">Landscape </w:t>
        </w:r>
      </w:ins>
      <w:ins w:id="33" w:author="Blažauskas Tomas" w:date="2023-01-25T21:06:00Z">
        <w:r w:rsidR="008C5AB0" w:rsidRPr="001D68A7">
          <w:rPr>
            <w:sz w:val="18"/>
          </w:rPr>
          <w:t xml:space="preserve">for VR </w:t>
        </w:r>
      </w:ins>
      <w:ins w:id="34" w:author="Blažauskas Tomas" w:date="2023-01-25T20:57:00Z">
        <w:r w:rsidRPr="001D68A7">
          <w:rPr>
            <w:sz w:val="18"/>
          </w:rPr>
          <w:t>[</w:t>
        </w:r>
      </w:ins>
      <w:ins w:id="35" w:author="Blažauskas Tomas" w:date="2023-01-25T21:06:00Z">
        <w:del w:id="36" w:author="Binkis Mikas" w:date="2023-03-01T14:01:00Z">
          <w:r w:rsidR="008C5AB0" w:rsidRPr="001D68A7" w:rsidDel="005478BC">
            <w:rPr>
              <w:sz w:val="18"/>
            </w:rPr>
            <w:delText>29</w:delText>
          </w:r>
        </w:del>
      </w:ins>
      <w:ins w:id="37" w:author="Binkis Mikas" w:date="2023-03-01T14:01:00Z">
        <w:r w:rsidR="005478BC" w:rsidRPr="001D68A7">
          <w:rPr>
            <w:sz w:val="18"/>
          </w:rPr>
          <w:t>21</w:t>
        </w:r>
      </w:ins>
      <w:ins w:id="38" w:author="Blažauskas Tomas" w:date="2023-01-25T20:57:00Z">
        <w:r w:rsidRPr="001D68A7">
          <w:rPr>
            <w:sz w:val="18"/>
          </w:rPr>
          <w:t>].</w:t>
        </w:r>
      </w:ins>
    </w:p>
    <w:p w14:paraId="5C849340" w14:textId="77777777" w:rsidR="00A3225B" w:rsidRPr="001D68A7" w:rsidRDefault="00A3225B">
      <w:pPr>
        <w:pStyle w:val="MDPI31text"/>
        <w:spacing w:before="240" w:after="60"/>
        <w:ind w:firstLine="0"/>
        <w:jc w:val="left"/>
        <w:rPr>
          <w:ins w:id="39" w:author="Tomas Blazauskas" w:date="2023-02-27T00:02:00Z"/>
          <w:sz w:val="18"/>
          <w:rPrChange w:id="40" w:author="Binkis Mikas" w:date="2023-03-19T21:43:00Z">
            <w:rPr>
              <w:ins w:id="41" w:author="Tomas Blazauskas" w:date="2023-02-27T00:02:00Z"/>
            </w:rPr>
          </w:rPrChange>
        </w:rPr>
        <w:pPrChange w:id="42" w:author="Binkis Mikas" w:date="2023-03-20T00:26:00Z">
          <w:pPr>
            <w:pStyle w:val="MDPI31text"/>
          </w:pPr>
        </w:pPrChange>
      </w:pPr>
    </w:p>
    <w:p w14:paraId="3AA63C2B" w14:textId="4212BB31" w:rsidR="00B95AD6" w:rsidRPr="001D68A7" w:rsidRDefault="00B95AD6" w:rsidP="0029420B">
      <w:pPr>
        <w:pStyle w:val="MDPI31text"/>
      </w:pPr>
      <w:commentRangeStart w:id="43"/>
      <w:r w:rsidRPr="001D68A7">
        <w:t xml:space="preserve">David Burden </w:t>
      </w:r>
      <w:del w:id="44" w:author="Tomas Blazauskas" w:date="2023-02-26T23:57:00Z">
        <w:r w:rsidRPr="001D68A7" w:rsidDel="00A3225B">
          <w:delText xml:space="preserve">stated </w:delText>
        </w:r>
      </w:del>
      <w:ins w:id="45" w:author="Tomas Blazauskas" w:date="2023-02-26T23:57:00Z">
        <w:r w:rsidR="00A3225B" w:rsidRPr="001D68A7">
          <w:t xml:space="preserve">suggested </w:t>
        </w:r>
      </w:ins>
      <w:r w:rsidRPr="001D68A7">
        <w:t xml:space="preserve">that it is easy to create high-quality </w:t>
      </w:r>
      <w:ins w:id="46" w:author="Blažauskas Tomas" w:date="2023-01-25T21:07:00Z">
        <w:r w:rsidR="0086308F" w:rsidRPr="001D68A7">
          <w:t xml:space="preserve">static </w:t>
        </w:r>
      </w:ins>
      <w:r w:rsidRPr="001D68A7">
        <w:t>panoramic content</w:t>
      </w:r>
      <w:ins w:id="47" w:author="Tomas Blazauskas" w:date="2023-03-20T08:19:00Z">
        <w:r w:rsidR="00E77568">
          <w:t>,</w:t>
        </w:r>
      </w:ins>
      <w:r w:rsidRPr="001D68A7">
        <w:t xml:space="preserve"> and it is easy to render it on cheaper devices, but such content lacks interactivity. </w:t>
      </w:r>
      <w:commentRangeEnd w:id="43"/>
      <w:r w:rsidR="000E5968" w:rsidRPr="001D68A7">
        <w:rPr>
          <w:rStyle w:val="CommentReference"/>
          <w:rFonts w:eastAsia="SimSun"/>
          <w:noProof/>
          <w:snapToGrid/>
          <w:lang w:eastAsia="zh-CN" w:bidi="ar-SA"/>
        </w:rPr>
        <w:commentReference w:id="43"/>
      </w:r>
      <w:r w:rsidRPr="001D68A7">
        <w:t xml:space="preserve">On the other hand, a three-dimensional, </w:t>
      </w:r>
      <w:del w:id="48" w:author="Blažauskas Tomas" w:date="2023-01-25T21:13:00Z">
        <w:r w:rsidRPr="001D68A7" w:rsidDel="002D38F7">
          <w:delText>mode</w:delText>
        </w:r>
      </w:del>
      <w:del w:id="49" w:author="Blažauskas Tomas" w:date="2023-01-25T21:08:00Z">
        <w:r w:rsidRPr="001D68A7" w:rsidDel="0086308F">
          <w:delText>l</w:delText>
        </w:r>
      </w:del>
      <w:del w:id="50" w:author="Blažauskas Tomas" w:date="2023-01-25T21:13:00Z">
        <w:r w:rsidRPr="001D68A7" w:rsidDel="002D38F7">
          <w:delText>led</w:delText>
        </w:r>
      </w:del>
      <w:ins w:id="51" w:author="Blažauskas Tomas" w:date="2023-01-25T21:13:00Z">
        <w:r w:rsidR="002D38F7" w:rsidRPr="001D68A7">
          <w:t>model</w:t>
        </w:r>
      </w:ins>
      <w:ins w:id="52" w:author="Tomas Blazauskas" w:date="2023-03-20T08:20:00Z">
        <w:r w:rsidR="00E77568">
          <w:t>l</w:t>
        </w:r>
      </w:ins>
      <w:ins w:id="53" w:author="Blažauskas Tomas" w:date="2023-01-25T21:13:00Z">
        <w:r w:rsidR="002D38F7" w:rsidRPr="001D68A7">
          <w:t>ed</w:t>
        </w:r>
      </w:ins>
      <w:r w:rsidRPr="001D68A7">
        <w:t xml:space="preserve"> scene allows </w:t>
      </w:r>
      <w:ins w:id="54" w:author="Tomas Blazauskas" w:date="2023-03-20T08:20:00Z">
        <w:r w:rsidR="00E77568">
          <w:t xml:space="preserve">for </w:t>
        </w:r>
      </w:ins>
      <w:del w:id="55" w:author="Binkis Mikas" w:date="2023-02-27T23:37:00Z">
        <w:r w:rsidRPr="001D68A7" w:rsidDel="000E5968">
          <w:delText xml:space="preserve">for </w:delText>
        </w:r>
      </w:del>
      <w:r w:rsidRPr="001D68A7">
        <w:t xml:space="preserve">creating much better interactivity and </w:t>
      </w:r>
      <w:proofErr w:type="gramStart"/>
      <w:r w:rsidRPr="001D68A7">
        <w:t>immersion</w:t>
      </w:r>
      <w:ins w:id="56" w:author="Binkis Mikas" w:date="2023-02-27T23:37:00Z">
        <w:r w:rsidR="000E5968" w:rsidRPr="001D68A7">
          <w:t>,</w:t>
        </w:r>
      </w:ins>
      <w:r w:rsidRPr="001D68A7">
        <w:t xml:space="preserve"> but</w:t>
      </w:r>
      <w:proofErr w:type="gramEnd"/>
      <w:r w:rsidRPr="001D68A7">
        <w:t xml:space="preserve"> requires expensive headsets and </w:t>
      </w:r>
      <w:del w:id="57" w:author="Blažauskas Tomas" w:date="2023-01-25T21:08:00Z">
        <w:r w:rsidRPr="001D68A7" w:rsidDel="0086308F">
          <w:delText xml:space="preserve">the </w:delText>
        </w:r>
      </w:del>
      <w:ins w:id="58" w:author="Blažauskas Tomas" w:date="2023-01-25T21:08:00Z">
        <w:r w:rsidR="0086308F" w:rsidRPr="001D68A7">
          <w:t xml:space="preserve">a </w:t>
        </w:r>
      </w:ins>
      <w:r w:rsidRPr="001D68A7">
        <w:t>computer</w:t>
      </w:r>
      <w:ins w:id="59" w:author="Binkis Mikas" w:date="2023-02-27T23:37:00Z">
        <w:r w:rsidR="000E5968" w:rsidRPr="001D68A7">
          <w:t>,</w:t>
        </w:r>
      </w:ins>
      <w:del w:id="60" w:author="Blažauskas Tomas" w:date="2023-01-25T21:08:00Z">
        <w:r w:rsidRPr="001D68A7" w:rsidDel="0086308F">
          <w:delText>,</w:delText>
        </w:r>
      </w:del>
      <w:r w:rsidRPr="001D68A7">
        <w:t xml:space="preserve"> because rendering is computationa</w:t>
      </w:r>
      <w:ins w:id="61" w:author="Blažauskas Tomas" w:date="2023-01-25T21:08:00Z">
        <w:r w:rsidR="0086308F" w:rsidRPr="001D68A7">
          <w:t>l</w:t>
        </w:r>
      </w:ins>
      <w:r w:rsidRPr="001D68A7">
        <w:t xml:space="preserve">ly expensive. Also, the creation of the three-dimensional scene requires more effort. One of the main differences between </w:t>
      </w:r>
      <w:del w:id="62" w:author="Tomas Blazauskas" w:date="2023-02-26T23:58:00Z">
        <w:r w:rsidRPr="001D68A7" w:rsidDel="00A3225B">
          <w:delText>mentioned types of virtual reality</w:delText>
        </w:r>
        <w:r w:rsidR="00E06DBE" w:rsidRPr="001D68A7" w:rsidDel="00A3225B">
          <w:delText>VR</w:delText>
        </w:r>
      </w:del>
      <w:ins w:id="63" w:author="Tomas Blazauskas" w:date="2023-02-26T23:58:00Z">
        <w:r w:rsidR="00A3225B" w:rsidRPr="001D68A7">
          <w:t xml:space="preserve">panoramic and </w:t>
        </w:r>
      </w:ins>
      <w:ins w:id="64" w:author="Tomas Blazauskas" w:date="2023-02-26T23:59:00Z">
        <w:r w:rsidR="00A3225B" w:rsidRPr="001D68A7">
          <w:t>model</w:t>
        </w:r>
      </w:ins>
      <w:ins w:id="65" w:author="Tomas Blazauskas" w:date="2023-03-20T08:20:00Z">
        <w:r w:rsidR="00E77568">
          <w:t>l</w:t>
        </w:r>
      </w:ins>
      <w:ins w:id="66" w:author="Tomas Blazauskas" w:date="2023-02-26T23:59:00Z">
        <w:r w:rsidR="00A3225B" w:rsidRPr="001D68A7">
          <w:t xml:space="preserve">ed </w:t>
        </w:r>
      </w:ins>
      <w:del w:id="67" w:author="Tomas Blazauskas" w:date="2023-02-26T23:58:00Z">
        <w:r w:rsidRPr="001D68A7" w:rsidDel="00A3225B">
          <w:delText xml:space="preserve"> </w:delText>
        </w:r>
      </w:del>
      <w:r w:rsidRPr="001D68A7">
        <w:t xml:space="preserve">content is that </w:t>
      </w:r>
      <w:del w:id="68" w:author="Blažauskas Tomas" w:date="2023-01-25T21:15:00Z">
        <w:r w:rsidRPr="001D68A7" w:rsidDel="00E875B8">
          <w:delText>virtual reality</w:delText>
        </w:r>
      </w:del>
      <w:r w:rsidR="00E06DBE" w:rsidRPr="001D68A7">
        <w:t>VR</w:t>
      </w:r>
      <w:r w:rsidRPr="001D68A7">
        <w:t xml:space="preserve"> devices allow natural movement within </w:t>
      </w:r>
      <w:ins w:id="69" w:author="Binkis Mikas" w:date="2023-02-28T00:08:00Z">
        <w:r w:rsidR="00766C6C" w:rsidRPr="001D68A7">
          <w:t xml:space="preserve">a </w:t>
        </w:r>
      </w:ins>
      <w:r w:rsidRPr="001D68A7">
        <w:t>mode</w:t>
      </w:r>
      <w:ins w:id="70" w:author="Tomas Blazauskas" w:date="2023-03-20T08:20:00Z">
        <w:r w:rsidR="00E77568">
          <w:t>l</w:t>
        </w:r>
      </w:ins>
      <w:del w:id="71" w:author="Blažauskas Tomas" w:date="2023-01-25T21:00:00Z">
        <w:r w:rsidRPr="001D68A7" w:rsidDel="000A7968">
          <w:delText>l</w:delText>
        </w:r>
      </w:del>
      <w:r w:rsidRPr="001D68A7">
        <w:t xml:space="preserve">led world. This feature has a </w:t>
      </w:r>
      <w:commentRangeStart w:id="72"/>
      <w:r w:rsidRPr="001D68A7">
        <w:t xml:space="preserve">significant impact </w:t>
      </w:r>
      <w:commentRangeEnd w:id="72"/>
      <w:r w:rsidR="000E5968" w:rsidRPr="001D68A7">
        <w:rPr>
          <w:rStyle w:val="CommentReference"/>
          <w:rFonts w:eastAsia="SimSun"/>
          <w:noProof/>
          <w:snapToGrid/>
          <w:lang w:eastAsia="zh-CN" w:bidi="ar-SA"/>
        </w:rPr>
        <w:commentReference w:id="72"/>
      </w:r>
      <w:r w:rsidRPr="001D68A7">
        <w:t xml:space="preserve">on immersion. </w:t>
      </w:r>
      <w:proofErr w:type="gramStart"/>
      <w:r w:rsidRPr="001D68A7">
        <w:t>Therefore</w:t>
      </w:r>
      <w:proofErr w:type="gramEnd"/>
      <w:r w:rsidRPr="001D68A7">
        <w:t xml:space="preserve"> our goal is to improve the immersion of two-dimensional content by applying different locomotion methods designed for that content. The study is intended to evaluate the usability and the sense of the presence of a locomotion method that uses panoramic video content for rendering </w:t>
      </w:r>
      <w:del w:id="73" w:author="Blažauskas Tomas" w:date="2023-01-25T21:15:00Z">
        <w:r w:rsidRPr="001D68A7" w:rsidDel="00E875B8">
          <w:delText>virtual reality</w:delText>
        </w:r>
      </w:del>
      <w:r w:rsidR="00E06DBE" w:rsidRPr="001D68A7">
        <w:t>VR</w:t>
      </w:r>
      <w:r w:rsidRPr="001D68A7">
        <w:t>.</w:t>
      </w:r>
    </w:p>
    <w:p w14:paraId="3CB7D130" w14:textId="562245BD" w:rsidR="00B95AD6" w:rsidRPr="001D68A7" w:rsidRDefault="00B95AD6" w:rsidP="0029420B">
      <w:pPr>
        <w:pStyle w:val="MDPI31text"/>
      </w:pPr>
      <w:r w:rsidRPr="001D68A7">
        <w:t xml:space="preserve">The </w:t>
      </w:r>
      <w:commentRangeStart w:id="74"/>
      <w:r w:rsidRPr="001D68A7">
        <w:t>effects</w:t>
      </w:r>
      <w:commentRangeEnd w:id="74"/>
      <w:r w:rsidR="000E5968" w:rsidRPr="001D68A7">
        <w:rPr>
          <w:rStyle w:val="CommentReference"/>
          <w:rFonts w:eastAsia="SimSun"/>
          <w:noProof/>
          <w:snapToGrid/>
          <w:lang w:eastAsia="zh-CN" w:bidi="ar-SA"/>
        </w:rPr>
        <w:commentReference w:id="74"/>
      </w:r>
      <w:r w:rsidRPr="001D68A7">
        <w:t xml:space="preserve"> caused by a sense of presence have been investigated for some time already</w:t>
      </w:r>
      <w:del w:id="75" w:author="Blažauskas Tomas" w:date="2023-01-25T21:09:00Z">
        <w:r w:rsidRPr="001D68A7" w:rsidDel="0086308F">
          <w:delText>, h</w:delText>
        </w:r>
      </w:del>
      <w:ins w:id="76" w:author="Blažauskas Tomas" w:date="2023-01-25T21:09:00Z">
        <w:r w:rsidR="0086308F" w:rsidRPr="001D68A7">
          <w:t>. H</w:t>
        </w:r>
      </w:ins>
      <w:r w:rsidRPr="001D68A7">
        <w:t>owever, the emergence of new VR technologies</w:t>
      </w:r>
      <w:del w:id="77" w:author="Blažauskas Tomas" w:date="2023-01-25T21:10:00Z">
        <w:r w:rsidRPr="001D68A7" w:rsidDel="0086308F">
          <w:delText>,</w:delText>
        </w:r>
      </w:del>
      <w:r w:rsidRPr="001D68A7">
        <w:t xml:space="preserve"> increased </w:t>
      </w:r>
      <w:ins w:id="78" w:author="Blažauskas Tomas" w:date="2023-01-25T21:10:00Z">
        <w:r w:rsidR="0086308F" w:rsidRPr="001D68A7">
          <w:t xml:space="preserve">the </w:t>
        </w:r>
      </w:ins>
      <w:r w:rsidRPr="001D68A7">
        <w:t xml:space="preserve">availability of VR devices and their prevalence. The latest technical and interaction advancements within the </w:t>
      </w:r>
      <w:del w:id="79" w:author="Blažauskas Tomas" w:date="2023-01-25T21:15:00Z">
        <w:r w:rsidRPr="001D68A7" w:rsidDel="00E875B8">
          <w:delText>virtual reality</w:delText>
        </w:r>
      </w:del>
      <w:ins w:id="80" w:author="Blažauskas Tomas" w:date="2023-01-25T23:21:00Z">
        <w:r w:rsidR="007C08C3" w:rsidRPr="001D68A7">
          <w:t>VR</w:t>
        </w:r>
      </w:ins>
      <w:del w:id="81" w:author="Blažauskas Tomas" w:date="2023-01-25T21:15:00Z">
        <w:r w:rsidRPr="001D68A7" w:rsidDel="00E875B8">
          <w:delText xml:space="preserve"> (</w:delText>
        </w:r>
      </w:del>
      <w:del w:id="82" w:author="Tomas Blazauskas" w:date="2023-02-27T00:01:00Z">
        <w:r w:rsidRPr="001D68A7" w:rsidDel="00A3225B">
          <w:delText>VR</w:delText>
        </w:r>
      </w:del>
      <w:del w:id="83" w:author="Blažauskas Tomas" w:date="2023-01-25T21:15:00Z">
        <w:r w:rsidRPr="001D68A7" w:rsidDel="00E875B8">
          <w:delText>)</w:delText>
        </w:r>
      </w:del>
      <w:r w:rsidRPr="001D68A7">
        <w:t xml:space="preserve"> field have marked a new era</w:t>
      </w:r>
      <w:del w:id="84" w:author="Binkis Mikas" w:date="2023-02-28T00:12:00Z">
        <w:r w:rsidRPr="001D68A7" w:rsidDel="00724775">
          <w:delText>,</w:delText>
        </w:r>
      </w:del>
      <w:r w:rsidRPr="001D68A7">
        <w:t xml:space="preserve"> not only for VR</w:t>
      </w:r>
      <w:ins w:id="85" w:author="Binkis Mikas" w:date="2023-02-28T00:12:00Z">
        <w:del w:id="86" w:author="Tomas Blazauskas" w:date="2023-03-20T08:20:00Z">
          <w:r w:rsidR="00724775" w:rsidRPr="001D68A7" w:rsidDel="00E77568">
            <w:delText>,</w:delText>
          </w:r>
        </w:del>
      </w:ins>
      <w:r w:rsidRPr="001D68A7">
        <w:t xml:space="preserve"> but also for VR locomotion. In this era, well-established, prevalent VR locomotion techniques are mostly used as points of comparison for benchmarking new VR locomotion designs [1].</w:t>
      </w:r>
    </w:p>
    <w:p w14:paraId="6B4A1235" w14:textId="4E0D3A29" w:rsidR="00B95AD6" w:rsidRPr="001D68A7" w:rsidRDefault="00B95AD6" w:rsidP="0029420B">
      <w:pPr>
        <w:pStyle w:val="MDPI31text"/>
      </w:pPr>
      <w:r w:rsidRPr="001D68A7">
        <w:t xml:space="preserve">A technique for developing an immersive walk-through system implements a rendering method for superimposing computer graphics onto a panoramic movie in an immersive walk-through system. The system is composed of a locomotion interface and an immersive spherical display [2]. Moreover, navigation is a </w:t>
      </w:r>
      <w:commentRangeStart w:id="87"/>
      <w:r w:rsidRPr="001D68A7">
        <w:t xml:space="preserve">representative task </w:t>
      </w:r>
      <w:commentRangeEnd w:id="87"/>
      <w:r w:rsidR="000E5968" w:rsidRPr="001D68A7">
        <w:rPr>
          <w:rStyle w:val="CommentReference"/>
          <w:rFonts w:eastAsia="SimSun"/>
          <w:noProof/>
          <w:snapToGrid/>
          <w:lang w:eastAsia="zh-CN" w:bidi="ar-SA"/>
        </w:rPr>
        <w:commentReference w:id="87"/>
      </w:r>
      <w:r w:rsidRPr="001D68A7">
        <w:t>in a virtual environment</w:t>
      </w:r>
      <w:del w:id="88" w:author="Blažauskas Tomas" w:date="2023-01-25T21:18:00Z">
        <w:r w:rsidRPr="001D68A7" w:rsidDel="00F41D79">
          <w:delText xml:space="preserve"> (VE)</w:delText>
        </w:r>
      </w:del>
      <w:r w:rsidRPr="001D68A7">
        <w:t xml:space="preserve">. The locomotion methods affect the navigation performance and can cause involuntary movements by the users, which may cause critical safety problems [3]. A defining </w:t>
      </w:r>
      <w:del w:id="89" w:author="Blažauskas Tomas" w:date="2023-01-25T21:15:00Z">
        <w:r w:rsidRPr="001D68A7" w:rsidDel="00E875B8">
          <w:delText>virtual reality</w:delText>
        </w:r>
      </w:del>
      <w:ins w:id="90" w:author="Blažauskas Tomas" w:date="2023-01-25T23:21:00Z">
        <w:del w:id="91" w:author="Tomas Blazauskas" w:date="2023-02-27T00:02:00Z">
          <w:r w:rsidR="007C08C3" w:rsidRPr="001D68A7" w:rsidDel="00A3225B">
            <w:delText>VR</w:delText>
          </w:r>
        </w:del>
      </w:ins>
      <w:del w:id="92" w:author="Tomas Blazauskas" w:date="2023-02-27T00:02:00Z">
        <w:r w:rsidRPr="001D68A7" w:rsidDel="00A3225B">
          <w:delText xml:space="preserve"> (VR</w:delText>
        </w:r>
      </w:del>
      <w:ins w:id="93" w:author="Tomas Blazauskas" w:date="2023-02-27T00:02:00Z">
        <w:r w:rsidR="00A3225B" w:rsidRPr="001D68A7">
          <w:t>VR</w:t>
        </w:r>
      </w:ins>
      <w:del w:id="94" w:author="Blažauskas Tomas" w:date="2023-01-25T21:16:00Z">
        <w:r w:rsidRPr="001D68A7" w:rsidDel="00E875B8">
          <w:delText>)</w:delText>
        </w:r>
      </w:del>
      <w:r w:rsidRPr="001D68A7">
        <w:t xml:space="preserve"> metric is the sense of presence, a complex, multidimensional psychophysical construct that represents how intense the sensation of </w:t>
      </w:r>
      <w:proofErr w:type="gramStart"/>
      <w:r w:rsidRPr="001D68A7">
        <w:t>actually being</w:t>
      </w:r>
      <w:proofErr w:type="gramEnd"/>
      <w:r w:rsidRPr="001D68A7">
        <w:t xml:space="preserve"> there is, inside the virtual environment</w:t>
      </w:r>
      <w:del w:id="95" w:author="Blažauskas Tomas" w:date="2023-01-25T21:18:00Z">
        <w:r w:rsidRPr="001D68A7" w:rsidDel="00F41D79">
          <w:delText xml:space="preserve"> (VE)</w:delText>
        </w:r>
      </w:del>
      <w:r w:rsidRPr="001D68A7">
        <w:t xml:space="preserve">, forgetting how technology mediates the experience. </w:t>
      </w:r>
      <w:ins w:id="96" w:author="Binkis Mikas" w:date="2023-02-28T00:33:00Z">
        <w:r w:rsidR="00F65F47" w:rsidRPr="001D68A7">
          <w:t>Soler-Domínguez</w:t>
        </w:r>
        <w:r w:rsidR="00F65F47" w:rsidRPr="001D68A7" w:rsidDel="00F65F47">
          <w:t xml:space="preserve"> </w:t>
        </w:r>
        <w:r w:rsidR="00F65F47" w:rsidRPr="001D68A7">
          <w:t>et al.</w:t>
        </w:r>
      </w:ins>
      <w:del w:id="97" w:author="Binkis Mikas" w:date="2023-02-28T00:33:00Z">
        <w:r w:rsidRPr="001D68A7" w:rsidDel="00F65F47">
          <w:delText>The paper</w:delText>
        </w:r>
      </w:del>
      <w:r w:rsidRPr="001D68A7">
        <w:t xml:space="preserve"> explore</w:t>
      </w:r>
      <w:ins w:id="98" w:author="Tomas Blazauskas" w:date="2023-03-20T08:19:00Z">
        <w:r w:rsidR="00E77568">
          <w:t>s</w:t>
        </w:r>
      </w:ins>
      <w:del w:id="99" w:author="Binkis Mikas" w:date="2023-02-28T00:33:00Z">
        <w:r w:rsidRPr="001D68A7" w:rsidDel="00F65F47">
          <w:delText>s</w:delText>
        </w:r>
      </w:del>
      <w:r w:rsidRPr="001D68A7">
        <w:t xml:space="preserve"> how locomotion influences presence, studying two different ways of artificial movement along with the </w:t>
      </w:r>
      <w:del w:id="100" w:author="Blažauskas Tomas" w:date="2023-01-25T21:18:00Z">
        <w:r w:rsidRPr="001D68A7" w:rsidDel="00F41D79">
          <w:delText>V</w:delText>
        </w:r>
        <w:r w:rsidR="00F41D79" w:rsidRPr="001D68A7" w:rsidDel="00F41D79">
          <w:delText>e</w:delText>
        </w:r>
      </w:del>
      <w:ins w:id="101" w:author="Blažauskas Tomas" w:date="2023-01-25T21:18:00Z">
        <w:r w:rsidR="00F41D79" w:rsidRPr="001D68A7">
          <w:t>virtual environment</w:t>
        </w:r>
      </w:ins>
      <w:r w:rsidRPr="001D68A7">
        <w:t>: walking-in-place (through head bobbing detection) and indirect walking (through a touchpad) [4].</w:t>
      </w:r>
    </w:p>
    <w:p w14:paraId="5F91FCA1" w14:textId="57E65B11" w:rsidR="00B95AD6" w:rsidRPr="001D68A7" w:rsidRDefault="00B95AD6" w:rsidP="0029420B">
      <w:pPr>
        <w:pStyle w:val="MDPI31text"/>
      </w:pPr>
      <w:r w:rsidRPr="001D68A7">
        <w:t xml:space="preserve">The systematic review presented by </w:t>
      </w:r>
      <w:proofErr w:type="spellStart"/>
      <w:ins w:id="102" w:author="Binkis Mikas" w:date="2023-02-28T00:32:00Z">
        <w:r w:rsidR="00F65F47" w:rsidRPr="001D68A7">
          <w:t>Cherni</w:t>
        </w:r>
        <w:proofErr w:type="spellEnd"/>
        <w:r w:rsidR="00F65F47" w:rsidRPr="001D68A7">
          <w:t xml:space="preserve"> et al.</w:t>
        </w:r>
        <w:r w:rsidR="00F65F47" w:rsidRPr="001D68A7" w:rsidDel="00F65F47">
          <w:t xml:space="preserve"> </w:t>
        </w:r>
      </w:ins>
      <w:del w:id="103" w:author="Binkis Mikas" w:date="2023-02-28T00:32:00Z">
        <w:r w:rsidRPr="001D68A7" w:rsidDel="00F65F47">
          <w:delText xml:space="preserve">the authors </w:delText>
        </w:r>
      </w:del>
      <w:r w:rsidRPr="001D68A7">
        <w:t>show</w:t>
      </w:r>
      <w:ins w:id="104" w:author="Tomas Blazauskas" w:date="2023-03-20T08:19:00Z">
        <w:r w:rsidR="00E77568">
          <w:t>s</w:t>
        </w:r>
      </w:ins>
      <w:r w:rsidRPr="001D68A7">
        <w:t xml:space="preserve"> a wide range of different locomotion techniques and each technique is characterized by different advantages and drawbacks, but </w:t>
      </w:r>
      <w:commentRangeStart w:id="105"/>
      <w:r w:rsidRPr="001D68A7">
        <w:t>classic locomotion techniques</w:t>
      </w:r>
      <w:ins w:id="106" w:author="Tomas Blazauskas" w:date="2023-02-27T00:34:00Z">
        <w:r w:rsidR="00EE74B5" w:rsidRPr="001D68A7">
          <w:t>,</w:t>
        </w:r>
      </w:ins>
      <w:r w:rsidRPr="001D68A7">
        <w:t xml:space="preserve"> such as </w:t>
      </w:r>
      <w:ins w:id="107" w:author="Tomas Blazauskas" w:date="2023-02-27T00:34:00Z">
        <w:r w:rsidR="00EE74B5" w:rsidRPr="001D68A7">
          <w:t xml:space="preserve">a </w:t>
        </w:r>
      </w:ins>
      <w:r w:rsidRPr="001D68A7">
        <w:t>joystick</w:t>
      </w:r>
      <w:commentRangeEnd w:id="105"/>
      <w:r w:rsidR="008055EF" w:rsidRPr="001D68A7">
        <w:rPr>
          <w:rStyle w:val="CommentReference"/>
          <w:rFonts w:eastAsia="SimSun"/>
          <w:noProof/>
          <w:snapToGrid/>
          <w:lang w:eastAsia="zh-CN" w:bidi="ar-SA"/>
        </w:rPr>
        <w:commentReference w:id="105"/>
      </w:r>
      <w:ins w:id="108" w:author="Tomas Blazauskas" w:date="2023-02-27T00:34:00Z">
        <w:r w:rsidR="00EE74B5" w:rsidRPr="001D68A7">
          <w:t>,</w:t>
        </w:r>
      </w:ins>
      <w:r w:rsidRPr="001D68A7">
        <w:t xml:space="preserve"> outperformed all the proposed technique</w:t>
      </w:r>
      <w:ins w:id="109" w:author="Binkis Mikas" w:date="2023-02-28T00:14:00Z">
        <w:r w:rsidR="001B1D57" w:rsidRPr="001D68A7">
          <w:t>s</w:t>
        </w:r>
      </w:ins>
      <w:r w:rsidRPr="001D68A7">
        <w:t xml:space="preserve"> in the reviewed studies. The authors also proposed taxonomy and two types of evaluation for locomotion techniques in a virtual environment [5].</w:t>
      </w:r>
    </w:p>
    <w:p w14:paraId="60929DDE" w14:textId="56EB4192" w:rsidR="00B95AD6" w:rsidRPr="001D68A7" w:rsidRDefault="00B95AD6" w:rsidP="0029420B">
      <w:pPr>
        <w:pStyle w:val="MDPI31text"/>
      </w:pPr>
      <w:del w:id="110" w:author="Tomas Blazauskas" w:date="2023-02-27T00:04:00Z">
        <w:r w:rsidRPr="001D68A7" w:rsidDel="002C371A">
          <w:delText xml:space="preserve">Another </w:delText>
        </w:r>
      </w:del>
      <w:ins w:id="111" w:author="Tomas Blazauskas" w:date="2023-02-27T00:04:00Z">
        <w:r w:rsidR="002C371A" w:rsidRPr="001D68A7">
          <w:t xml:space="preserve">The </w:t>
        </w:r>
      </w:ins>
      <w:ins w:id="112" w:author="Tomas Blazauskas" w:date="2023-02-27T00:34:00Z">
        <w:r w:rsidR="00EE74B5" w:rsidRPr="001D68A7">
          <w:t>"</w:t>
        </w:r>
      </w:ins>
      <w:r w:rsidRPr="001D68A7">
        <w:t>Room-Scale</w:t>
      </w:r>
      <w:ins w:id="113" w:author="Tomas Blazauskas" w:date="2023-02-27T00:34:00Z">
        <w:r w:rsidR="00EE74B5" w:rsidRPr="001D68A7">
          <w:t>"</w:t>
        </w:r>
      </w:ins>
      <w:r w:rsidRPr="001D68A7">
        <w:t xml:space="preserve"> locomotion method is one of the most realistic locomotion methods used in </w:t>
      </w:r>
      <w:del w:id="114" w:author="Blažauskas Tomas" w:date="2023-01-25T21:19:00Z">
        <w:r w:rsidRPr="001D68A7" w:rsidDel="00F41D79">
          <w:delText>virtual reality</w:delText>
        </w:r>
      </w:del>
      <w:r w:rsidR="00E06DBE" w:rsidRPr="001D68A7">
        <w:t>VR</w:t>
      </w:r>
      <w:r w:rsidRPr="001D68A7">
        <w:t xml:space="preserve"> technologies. This is due to the natural interaction obtained through the tracking of its controllers and the head-mounted display with six degrees of freedom. However, mapping by the position between the physical and the virtual world limits the user's movement to the physical workspace provided by the corresponding device [6]. The locomotion method appeared as a potential solution to the locomotion problem in </w:t>
      </w:r>
      <w:del w:id="115" w:author="Blažauskas Tomas" w:date="2023-01-25T21:19:00Z">
        <w:r w:rsidRPr="001D68A7" w:rsidDel="00F41D79">
          <w:delText>virtual reality</w:delText>
        </w:r>
      </w:del>
      <w:r w:rsidR="00E06DBE" w:rsidRPr="001D68A7">
        <w:t>VR</w:t>
      </w:r>
      <w:r w:rsidRPr="001D68A7">
        <w:t xml:space="preserve"> after the emergence </w:t>
      </w:r>
      <w:del w:id="116" w:author="Tomas Blazauskas" w:date="2023-02-27T00:05:00Z">
        <w:r w:rsidRPr="001D68A7" w:rsidDel="002C371A">
          <w:delText xml:space="preserve">and the democratization </w:delText>
        </w:r>
      </w:del>
      <w:r w:rsidRPr="001D68A7">
        <w:t>of the new generation of head-mounted display systems [7].</w:t>
      </w:r>
    </w:p>
    <w:p w14:paraId="402BACD9" w14:textId="2A48386E" w:rsidR="00B95AD6" w:rsidRPr="001D68A7" w:rsidRDefault="00B95AD6" w:rsidP="0029420B">
      <w:pPr>
        <w:pStyle w:val="MDPI31text"/>
      </w:pPr>
      <w:commentRangeStart w:id="117"/>
      <w:del w:id="118" w:author="Binkis Mikas" w:date="2023-02-28T00:32:00Z">
        <w:r w:rsidRPr="001D68A7" w:rsidDel="00F65F47">
          <w:delText>The authors of another paper</w:delText>
        </w:r>
      </w:del>
      <w:ins w:id="119" w:author="Binkis Mikas" w:date="2023-02-28T00:32:00Z">
        <w:r w:rsidR="00F65F47" w:rsidRPr="001D68A7">
          <w:t>Paris et</w:t>
        </w:r>
      </w:ins>
      <w:ins w:id="120" w:author="Binkis Mikas" w:date="2023-02-28T00:33:00Z">
        <w:r w:rsidR="00F65F47" w:rsidRPr="001D68A7">
          <w:t xml:space="preserve"> al.</w:t>
        </w:r>
      </w:ins>
      <w:r w:rsidRPr="001D68A7">
        <w:t xml:space="preserve"> examine the effect of the amount of physical space used in the real world on one popular locomotion interface</w:t>
      </w:r>
      <w:del w:id="121" w:author="Tomas Blazauskas" w:date="2023-02-27T00:34:00Z">
        <w:r w:rsidRPr="001D68A7" w:rsidDel="00EE74B5">
          <w:delText>,</w:delText>
        </w:r>
      </w:del>
      <w:r w:rsidRPr="001D68A7">
        <w:t xml:space="preserve"> </w:t>
      </w:r>
      <w:del w:id="122" w:author="Tomas Blazauskas" w:date="2023-02-27T00:07:00Z">
        <w:r w:rsidRPr="001D68A7" w:rsidDel="00177680">
          <w:delText xml:space="preserve">resetting, </w:delText>
        </w:r>
      </w:del>
      <w:r w:rsidRPr="001D68A7">
        <w:t xml:space="preserve">when compared to </w:t>
      </w:r>
      <w:del w:id="123" w:author="Tomas Blazauskas" w:date="2023-02-27T00:09:00Z">
        <w:r w:rsidRPr="001D68A7" w:rsidDel="00177680">
          <w:delText xml:space="preserve">a locomotion interface that requires minimal physical space, </w:delText>
        </w:r>
      </w:del>
      <w:r w:rsidRPr="001D68A7">
        <w:t>walking in place. The metric used to compare the two locomotion interfaces was navigation performance</w:t>
      </w:r>
      <w:del w:id="124" w:author="Tomas Blazauskas" w:date="2023-02-27T00:09:00Z">
        <w:r w:rsidRPr="001D68A7" w:rsidDel="00177680">
          <w:delText>, specifically, the acquisition of survey knowledge</w:delText>
        </w:r>
      </w:del>
      <w:r w:rsidRPr="001D68A7">
        <w:t xml:space="preserve"> [9].</w:t>
      </w:r>
      <w:commentRangeEnd w:id="117"/>
      <w:r w:rsidR="000E5968" w:rsidRPr="001D68A7">
        <w:rPr>
          <w:rStyle w:val="CommentReference"/>
          <w:rFonts w:eastAsia="SimSun"/>
          <w:noProof/>
          <w:snapToGrid/>
          <w:lang w:eastAsia="zh-CN" w:bidi="ar-SA"/>
        </w:rPr>
        <w:commentReference w:id="117"/>
      </w:r>
    </w:p>
    <w:p w14:paraId="53A94E3F" w14:textId="133A8E3D" w:rsidR="00B95AD6" w:rsidRPr="001D68A7" w:rsidRDefault="00B95AD6" w:rsidP="0029420B">
      <w:pPr>
        <w:pStyle w:val="MDPI31text"/>
      </w:pPr>
      <w:proofErr w:type="gramStart"/>
      <w:r w:rsidRPr="001D68A7">
        <w:t>A large number of</w:t>
      </w:r>
      <w:proofErr w:type="gramEnd"/>
      <w:r w:rsidRPr="001D68A7">
        <w:t xml:space="preserve"> </w:t>
      </w:r>
      <w:del w:id="125" w:author="Blažauskas Tomas" w:date="2023-01-25T21:19:00Z">
        <w:r w:rsidRPr="001D68A7" w:rsidDel="00F41D79">
          <w:delText>virtual reality</w:delText>
        </w:r>
      </w:del>
      <w:ins w:id="126" w:author="Blažauskas Tomas" w:date="2023-01-25T23:21:00Z">
        <w:r w:rsidR="007C08C3" w:rsidRPr="001D68A7">
          <w:t>VR</w:t>
        </w:r>
      </w:ins>
      <w:del w:id="127" w:author="Blažauskas Tomas" w:date="2023-01-25T21:19:00Z">
        <w:r w:rsidRPr="001D68A7" w:rsidDel="00F41D79">
          <w:delText xml:space="preserve"> (</w:delText>
        </w:r>
      </w:del>
      <w:del w:id="128" w:author="Tomas Blazauskas" w:date="2023-02-27T00:05:00Z">
        <w:r w:rsidRPr="001D68A7" w:rsidDel="00177680">
          <w:delText>VR</w:delText>
        </w:r>
      </w:del>
      <w:del w:id="129" w:author="Blažauskas Tomas" w:date="2023-01-25T21:19:00Z">
        <w:r w:rsidRPr="001D68A7" w:rsidDel="00F41D79">
          <w:delText>)</w:delText>
        </w:r>
      </w:del>
      <w:r w:rsidRPr="001D68A7">
        <w:t xml:space="preserve"> applications use </w:t>
      </w:r>
      <w:ins w:id="130" w:author="Tomas Blazauskas" w:date="2023-02-27T00:09:00Z">
        <w:r w:rsidR="00177680" w:rsidRPr="001D68A7">
          <w:t xml:space="preserve">the </w:t>
        </w:r>
      </w:ins>
      <w:r w:rsidRPr="001D68A7">
        <w:t>teleport</w:t>
      </w:r>
      <w:ins w:id="131" w:author="Tomas Blazauskas" w:date="2023-02-27T00:08:00Z">
        <w:r w:rsidR="00177680" w:rsidRPr="001D68A7">
          <w:t>ing technique</w:t>
        </w:r>
      </w:ins>
      <w:r w:rsidRPr="001D68A7">
        <w:t xml:space="preserve"> for locomotion. The non-continuous locomotion of teleport</w:t>
      </w:r>
      <w:ins w:id="132" w:author="Tomas Blazauskas" w:date="2023-02-27T00:09:00Z">
        <w:r w:rsidR="00177680" w:rsidRPr="001D68A7">
          <w:t>ing</w:t>
        </w:r>
      </w:ins>
      <w:r w:rsidRPr="001D68A7">
        <w:t xml:space="preserve"> is suited for VR controllers and can minimize </w:t>
      </w:r>
      <w:del w:id="133" w:author="Tomas Blazauskas" w:date="2023-02-27T00:09:00Z">
        <w:r w:rsidRPr="001D68A7" w:rsidDel="00177680">
          <w:delText xml:space="preserve">simulator </w:delText>
        </w:r>
      </w:del>
      <w:ins w:id="134" w:author="Tomas Blazauskas" w:date="2023-02-27T00:09:00Z">
        <w:r w:rsidR="00177680" w:rsidRPr="001D68A7">
          <w:t xml:space="preserve">motion </w:t>
        </w:r>
      </w:ins>
      <w:r w:rsidRPr="001D68A7">
        <w:t xml:space="preserve">sickness, but it can also reduce spatial awareness compared to continuous locomotion [8]. </w:t>
      </w:r>
      <w:del w:id="135" w:author="Blažauskas Tomas" w:date="2023-01-25T21:20:00Z">
        <w:r w:rsidRPr="001D68A7" w:rsidDel="00F41D79">
          <w:delText>Virtual reality</w:delText>
        </w:r>
      </w:del>
      <w:del w:id="136" w:author="Tomas Blazauskas" w:date="2023-02-27T00:11:00Z">
        <w:r w:rsidR="00E06DBE" w:rsidRPr="001D68A7" w:rsidDel="00177680">
          <w:delText>VR</w:delText>
        </w:r>
        <w:r w:rsidRPr="001D68A7" w:rsidDel="00177680">
          <w:delText xml:space="preserve"> can provide innovative gaming experiences for present and future game players. However, scientific knowledge is still limited about differences between players’ experience in video games played in immersive modalities and games played in non-immersive modalities (i.e., on a desktop display). The authors provide evidence that (a) playing a video game in virtual reality</w:delText>
        </w:r>
        <w:r w:rsidR="00E06DBE" w:rsidRPr="001D68A7" w:rsidDel="00177680">
          <w:delText>VR</w:delText>
        </w:r>
        <w:r w:rsidRPr="001D68A7" w:rsidDel="00177680">
          <w:delText xml:space="preserve"> was not more difficult than playing through a desktop display; (b) players showed a more intense emotional response, as assessed by self-report questionnaires and with psycho-physiological indexes (heart rate and skin conductance), after playing in virtual reality</w:delText>
        </w:r>
        <w:r w:rsidR="00E06DBE" w:rsidRPr="001D68A7" w:rsidDel="00177680">
          <w:delText>VR</w:delText>
        </w:r>
        <w:r w:rsidRPr="001D68A7" w:rsidDel="00177680">
          <w:delText xml:space="preserve"> versus after playing through the desktop display; (c) the perceived sense of presence was found to be greater in virtual reality</w:delText>
        </w:r>
      </w:del>
      <w:ins w:id="137" w:author="Blažauskas Tomas" w:date="2023-01-25T23:21:00Z">
        <w:del w:id="138" w:author="Tomas Blazauskas" w:date="2023-02-27T00:11:00Z">
          <w:r w:rsidR="007C08C3" w:rsidRPr="001D68A7" w:rsidDel="00177680">
            <w:delText>VR</w:delText>
          </w:r>
        </w:del>
      </w:ins>
      <w:del w:id="139" w:author="Tomas Blazauskas" w:date="2023-02-27T00:11:00Z">
        <w:r w:rsidRPr="001D68A7" w:rsidDel="00177680">
          <w:delText xml:space="preserve"> as opposed to the non-immersive condition [10].</w:delText>
        </w:r>
      </w:del>
    </w:p>
    <w:p w14:paraId="1897C5ED" w14:textId="061FBE88" w:rsidR="00B95AD6" w:rsidRPr="001D68A7" w:rsidRDefault="00B95AD6" w:rsidP="0029420B">
      <w:pPr>
        <w:pStyle w:val="MDPI31text"/>
      </w:pPr>
      <w:r w:rsidRPr="001D68A7">
        <w:t xml:space="preserve">Moreover, </w:t>
      </w:r>
      <w:commentRangeStart w:id="140"/>
      <w:r w:rsidRPr="001D68A7">
        <w:t xml:space="preserve">it is important to choose motion-tracking technology </w:t>
      </w:r>
      <w:commentRangeEnd w:id="140"/>
      <w:r w:rsidR="00F64BC9" w:rsidRPr="001D68A7">
        <w:rPr>
          <w:rStyle w:val="CommentReference"/>
          <w:rFonts w:eastAsia="SimSun"/>
          <w:noProof/>
          <w:snapToGrid/>
          <w:lang w:eastAsia="zh-CN" w:bidi="ar-SA"/>
        </w:rPr>
        <w:commentReference w:id="140"/>
      </w:r>
      <w:r w:rsidRPr="001D68A7">
        <w:t xml:space="preserve">for the experiment implementation. </w:t>
      </w:r>
      <w:del w:id="141" w:author="Binkis Mikas" w:date="2023-03-01T14:03:00Z">
        <w:r w:rsidRPr="001D68A7" w:rsidDel="00EA1B0B">
          <w:delText>Many authors</w:delText>
        </w:r>
      </w:del>
      <w:ins w:id="142" w:author="Binkis Mikas" w:date="2023-03-01T14:03:00Z">
        <w:r w:rsidR="00EA1B0B" w:rsidRPr="001D68A7">
          <w:t>Ary</w:t>
        </w:r>
      </w:ins>
      <w:ins w:id="143" w:author="Binkis Mikas" w:date="2023-03-01T14:04:00Z">
        <w:r w:rsidR="00EA1B0B" w:rsidRPr="001D68A7">
          <w:t>a et al.</w:t>
        </w:r>
      </w:ins>
      <w:r w:rsidRPr="001D68A7">
        <w:t xml:space="preserve"> </w:t>
      </w:r>
      <w:del w:id="144" w:author="Binkis Mikas" w:date="2023-03-19T21:02:00Z">
        <w:r w:rsidRPr="001D68A7" w:rsidDel="006A2254">
          <w:delText>[</w:delText>
        </w:r>
      </w:del>
      <w:del w:id="145" w:author="Binkis Mikas" w:date="2023-03-01T14:00:00Z">
        <w:r w:rsidRPr="001D68A7" w:rsidDel="005478BC">
          <w:delText>11</w:delText>
        </w:r>
      </w:del>
      <w:del w:id="146" w:author="Binkis Mikas" w:date="2023-03-19T21:02:00Z">
        <w:r w:rsidRPr="001D68A7" w:rsidDel="006A2254">
          <w:delText xml:space="preserve">, </w:delText>
        </w:r>
      </w:del>
      <w:del w:id="147" w:author="Binkis Mikas" w:date="2023-03-01T14:00:00Z">
        <w:r w:rsidRPr="001D68A7" w:rsidDel="005478BC">
          <w:delText>12</w:delText>
        </w:r>
      </w:del>
      <w:del w:id="148" w:author="Binkis Mikas" w:date="2023-03-01T14:06:00Z">
        <w:r w:rsidRPr="001D68A7" w:rsidDel="00D55D79">
          <w:delText xml:space="preserve">, </w:delText>
        </w:r>
      </w:del>
      <w:del w:id="149" w:author="Binkis Mikas" w:date="2023-03-01T14:00:00Z">
        <w:r w:rsidRPr="001D68A7" w:rsidDel="005478BC">
          <w:delText>13</w:delText>
        </w:r>
      </w:del>
      <w:del w:id="150" w:author="Binkis Mikas" w:date="2023-03-19T21:02:00Z">
        <w:r w:rsidRPr="001D68A7" w:rsidDel="006A2254">
          <w:delText xml:space="preserve">, </w:delText>
        </w:r>
      </w:del>
      <w:del w:id="151" w:author="Binkis Mikas" w:date="2023-03-01T14:00:00Z">
        <w:r w:rsidRPr="001D68A7" w:rsidDel="005478BC">
          <w:delText>14</w:delText>
        </w:r>
      </w:del>
      <w:del w:id="152" w:author="Binkis Mikas" w:date="2023-03-01T14:06:00Z">
        <w:r w:rsidRPr="001D68A7" w:rsidDel="00D55D79">
          <w:delText xml:space="preserve">, </w:delText>
        </w:r>
      </w:del>
      <w:del w:id="153" w:author="Binkis Mikas" w:date="2023-03-01T14:00:00Z">
        <w:r w:rsidRPr="001D68A7" w:rsidDel="005478BC">
          <w:delText>15</w:delText>
        </w:r>
      </w:del>
      <w:del w:id="154" w:author="Binkis Mikas" w:date="2023-03-01T14:06:00Z">
        <w:r w:rsidRPr="001D68A7" w:rsidDel="00D55D79">
          <w:delText xml:space="preserve">, </w:delText>
        </w:r>
      </w:del>
      <w:del w:id="155" w:author="Binkis Mikas" w:date="2023-03-01T14:00:00Z">
        <w:r w:rsidRPr="001D68A7" w:rsidDel="005478BC">
          <w:delText>16</w:delText>
        </w:r>
      </w:del>
      <w:del w:id="156" w:author="Binkis Mikas" w:date="2023-03-19T21:02:00Z">
        <w:r w:rsidRPr="001D68A7" w:rsidDel="006A2254">
          <w:delText xml:space="preserve">] </w:delText>
        </w:r>
      </w:del>
      <w:r w:rsidRPr="001D68A7">
        <w:t>discussed the motion tracking technology</w:t>
      </w:r>
      <w:ins w:id="157" w:author="Tomas Blazauskas" w:date="2023-02-27T00:14:00Z">
        <w:r w:rsidR="00D2031B" w:rsidRPr="001D68A7">
          <w:t>,</w:t>
        </w:r>
      </w:ins>
      <w:r w:rsidRPr="001D68A7">
        <w:t xml:space="preserve"> </w:t>
      </w:r>
      <w:del w:id="158" w:author="Tomas Blazauskas" w:date="2023-02-27T00:14:00Z">
        <w:r w:rsidRPr="001D68A7" w:rsidDel="00D2031B">
          <w:delText xml:space="preserve">however, authors of the paper are </w:delText>
        </w:r>
      </w:del>
      <w:r w:rsidRPr="001D68A7">
        <w:t>focusing on the head</w:t>
      </w:r>
      <w:del w:id="159" w:author="Tomas Blazauskas" w:date="2023-02-27T00:15:00Z">
        <w:r w:rsidRPr="001D68A7" w:rsidDel="00D2031B">
          <w:delText>s</w:delText>
        </w:r>
      </w:del>
      <w:r w:rsidRPr="001D68A7">
        <w:t>-</w:t>
      </w:r>
      <w:del w:id="160" w:author="Tomas Blazauskas" w:date="2023-02-27T00:14:00Z">
        <w:r w:rsidRPr="001D68A7" w:rsidDel="00D2031B">
          <w:delText>up</w:delText>
        </w:r>
      </w:del>
      <w:ins w:id="161" w:author="Tomas Blazauskas" w:date="2023-02-27T00:14:00Z">
        <w:r w:rsidR="00D2031B" w:rsidRPr="001D68A7">
          <w:t>moun</w:t>
        </w:r>
      </w:ins>
      <w:ins w:id="162" w:author="Tomas Blazauskas" w:date="2023-02-27T00:15:00Z">
        <w:r w:rsidR="00D2031B" w:rsidRPr="001D68A7">
          <w:t>ted</w:t>
        </w:r>
      </w:ins>
      <w:r w:rsidRPr="001D68A7">
        <w:t xml:space="preserve"> displays allowing them to assess the accuracy of the motion tracking they use, the quality of the displayed image (resolution, frame rate, viewing angle</w:t>
      </w:r>
      <w:ins w:id="163" w:author="Tomas Blazauskas" w:date="2023-02-27T00:15:00Z">
        <w:r w:rsidR="00D2031B" w:rsidRPr="001D68A7">
          <w:t>)</w:t>
        </w:r>
      </w:ins>
      <w:r w:rsidRPr="001D68A7">
        <w:t xml:space="preserve">, </w:t>
      </w:r>
      <w:del w:id="164" w:author="Tomas Blazauskas" w:date="2023-02-27T00:15:00Z">
        <w:r w:rsidRPr="001D68A7" w:rsidDel="00D2031B">
          <w:delText xml:space="preserve">and </w:delText>
        </w:r>
      </w:del>
      <w:r w:rsidRPr="001D68A7">
        <w:t>the number of inputs, the amount of mobility, and the freedom of movement</w:t>
      </w:r>
      <w:ins w:id="165" w:author="Binkis Mikas" w:date="2023-03-19T21:02:00Z">
        <w:r w:rsidR="006A2254" w:rsidRPr="001D68A7">
          <w:t xml:space="preserve"> [10, 12, 13]</w:t>
        </w:r>
      </w:ins>
      <w:r w:rsidRPr="001D68A7">
        <w:t xml:space="preserve">. </w:t>
      </w:r>
      <w:proofErr w:type="spellStart"/>
      <w:ins w:id="166" w:author="Binkis Mikas" w:date="2023-03-01T14:07:00Z">
        <w:r w:rsidR="00D55D79" w:rsidRPr="001D68A7">
          <w:t>Noghabaei</w:t>
        </w:r>
        <w:proofErr w:type="spellEnd"/>
        <w:r w:rsidR="00D55D79" w:rsidRPr="001D68A7" w:rsidDel="00D55D79">
          <w:t xml:space="preserve"> </w:t>
        </w:r>
        <w:r w:rsidR="00D55D79" w:rsidRPr="001D68A7">
          <w:lastRenderedPageBreak/>
          <w:t>et al.</w:t>
        </w:r>
      </w:ins>
      <w:del w:id="167" w:author="Binkis Mikas" w:date="2023-03-01T14:07:00Z">
        <w:r w:rsidRPr="001D68A7" w:rsidDel="00D55D79">
          <w:delText>Other authors</w:delText>
        </w:r>
      </w:del>
      <w:r w:rsidRPr="001D68A7">
        <w:t xml:space="preserve"> mentioned</w:t>
      </w:r>
      <w:ins w:id="168" w:author="Tomas Blazauskas" w:date="2023-02-27T00:17:00Z">
        <w:r w:rsidR="00EE74B5" w:rsidRPr="001D68A7">
          <w:t xml:space="preserve"> commercial</w:t>
        </w:r>
      </w:ins>
      <w:r w:rsidRPr="001D68A7">
        <w:t xml:space="preserve"> technologies and devices </w:t>
      </w:r>
      <w:del w:id="169" w:author="Tomas Blazauskas" w:date="2023-02-27T00:16:00Z">
        <w:r w:rsidRPr="001D68A7" w:rsidDel="00EE74B5">
          <w:delText>in charge of</w:delText>
        </w:r>
      </w:del>
      <w:ins w:id="170" w:author="Tomas Blazauskas" w:date="2023-02-27T00:16:00Z">
        <w:r w:rsidR="00EE74B5" w:rsidRPr="001D68A7">
          <w:t>used for</w:t>
        </w:r>
      </w:ins>
      <w:r w:rsidRPr="001D68A7">
        <w:t xml:space="preserve"> recording and tracking the user movements</w:t>
      </w:r>
      <w:ins w:id="171" w:author="Tomas Blazauskas" w:date="2023-02-27T00:17:00Z">
        <w:r w:rsidR="00EE74B5" w:rsidRPr="001D68A7">
          <w:t>, such as</w:t>
        </w:r>
      </w:ins>
      <w:r w:rsidRPr="001D68A7">
        <w:t xml:space="preserve"> </w:t>
      </w:r>
      <w:del w:id="172" w:author="Tomas Blazauskas" w:date="2023-02-27T00:17:00Z">
        <w:r w:rsidRPr="001D68A7" w:rsidDel="00EE74B5">
          <w:delText xml:space="preserve">were the </w:delText>
        </w:r>
      </w:del>
      <w:proofErr w:type="spellStart"/>
      <w:r w:rsidRPr="001D68A7">
        <w:t>WiiMote</w:t>
      </w:r>
      <w:proofErr w:type="spellEnd"/>
      <w:r w:rsidRPr="001D68A7">
        <w:t xml:space="preserve">, Wii </w:t>
      </w:r>
      <w:proofErr w:type="spellStart"/>
      <w:r w:rsidRPr="001D68A7">
        <w:t>MotionPlus</w:t>
      </w:r>
      <w:proofErr w:type="spellEnd"/>
      <w:r w:rsidRPr="001D68A7">
        <w:t xml:space="preserve"> and Wii Balance Board from Nintendo, Kinect from Microsoft</w:t>
      </w:r>
      <w:ins w:id="173" w:author="Tomas Blazauskas" w:date="2023-02-27T00:18:00Z">
        <w:r w:rsidR="00EE74B5" w:rsidRPr="001D68A7">
          <w:t>,</w:t>
        </w:r>
      </w:ins>
      <w:r w:rsidRPr="001D68A7">
        <w:t xml:space="preserve"> </w:t>
      </w:r>
      <w:del w:id="174" w:author="Tomas Blazauskas" w:date="2023-02-27T00:18:00Z">
        <w:r w:rsidRPr="001D68A7" w:rsidDel="00EE74B5">
          <w:delText xml:space="preserve">and the </w:delText>
        </w:r>
      </w:del>
      <w:r w:rsidRPr="001D68A7">
        <w:t>PlayStation Move</w:t>
      </w:r>
      <w:ins w:id="175" w:author="Tomas Blazauskas" w:date="2023-02-27T00:18:00Z">
        <w:r w:rsidR="00EE74B5" w:rsidRPr="001D68A7">
          <w:t>,</w:t>
        </w:r>
      </w:ins>
      <w:r w:rsidRPr="001D68A7">
        <w:t xml:space="preserve"> and Eye from Sony</w:t>
      </w:r>
      <w:ins w:id="176" w:author="Binkis Mikas" w:date="2023-03-19T21:02:00Z">
        <w:r w:rsidR="006A2254" w:rsidRPr="001D68A7">
          <w:t xml:space="preserve"> [11, 14, 15]</w:t>
        </w:r>
      </w:ins>
      <w:r w:rsidRPr="001D68A7">
        <w:t>. All these devices use different technologies to achieve a similar goal</w:t>
      </w:r>
      <w:del w:id="177" w:author="Tomas Blazauskas" w:date="2023-02-27T00:21:00Z">
        <w:r w:rsidRPr="001D68A7" w:rsidDel="00EE74B5">
          <w:delText>,</w:delText>
        </w:r>
      </w:del>
      <w:r w:rsidRPr="001D68A7">
        <w:t xml:space="preserve"> by means of video cameras, depth sensors, accelerometers, gyroscopes, pressure sensors, etc. Sometimes</w:t>
      </w:r>
      <w:del w:id="178" w:author="Binkis Mikas" w:date="2023-02-28T00:04:00Z">
        <w:r w:rsidRPr="001D68A7" w:rsidDel="00F45901">
          <w:delText>,</w:delText>
        </w:r>
      </w:del>
      <w:r w:rsidRPr="001D68A7">
        <w:t xml:space="preserve"> games involving motion tracking are called active games, and the fact of playing these is often referred to as exergaming, and to date, several research studies have been conducted to explore the advantages of this practice [</w:t>
      </w:r>
      <w:del w:id="179" w:author="Binkis Mikas" w:date="2023-03-01T14:00:00Z">
        <w:r w:rsidRPr="001D68A7" w:rsidDel="005478BC">
          <w:delText>17</w:delText>
        </w:r>
      </w:del>
      <w:ins w:id="180" w:author="Binkis Mikas" w:date="2023-03-01T14:00:00Z">
        <w:r w:rsidR="005478BC" w:rsidRPr="001D68A7">
          <w:t>16</w:t>
        </w:r>
      </w:ins>
      <w:r w:rsidRPr="001D68A7">
        <w:t>].</w:t>
      </w:r>
    </w:p>
    <w:p w14:paraId="4246AD58" w14:textId="234BF95D" w:rsidR="00B95AD6" w:rsidRPr="001D68A7" w:rsidDel="00EE74B5" w:rsidRDefault="00B95AD6" w:rsidP="0029420B">
      <w:pPr>
        <w:pStyle w:val="MDPI31text"/>
        <w:rPr>
          <w:del w:id="181" w:author="Tomas Blazauskas" w:date="2023-02-27T00:31:00Z"/>
        </w:rPr>
      </w:pPr>
      <w:r w:rsidRPr="001D68A7">
        <w:t xml:space="preserve">Real-time motion tracking is a crucial </w:t>
      </w:r>
      <w:commentRangeStart w:id="182"/>
      <w:r w:rsidRPr="001D68A7">
        <w:t xml:space="preserve">issue </w:t>
      </w:r>
      <w:commentRangeEnd w:id="182"/>
      <w:r w:rsidR="00F64BC9" w:rsidRPr="001D68A7">
        <w:rPr>
          <w:rStyle w:val="CommentReference"/>
          <w:rFonts w:eastAsia="SimSun"/>
          <w:noProof/>
          <w:snapToGrid/>
          <w:lang w:eastAsia="zh-CN" w:bidi="ar-SA"/>
        </w:rPr>
        <w:commentReference w:id="182"/>
      </w:r>
      <w:r w:rsidRPr="001D68A7">
        <w:t xml:space="preserve">for any </w:t>
      </w:r>
      <w:del w:id="183" w:author="Tomas Blazauskas" w:date="2023-02-27T00:20:00Z">
        <w:r w:rsidRPr="001D68A7" w:rsidDel="00EE74B5">
          <w:delText>AR/</w:delText>
        </w:r>
      </w:del>
      <w:r w:rsidRPr="001D68A7">
        <w:t xml:space="preserve">VR system, and there are different methods to </w:t>
      </w:r>
      <w:del w:id="184" w:author="Tomas Blazauskas" w:date="2023-02-27T00:20:00Z">
        <w:r w:rsidRPr="001D68A7" w:rsidDel="00EE74B5">
          <w:delText xml:space="preserve">realize </w:delText>
        </w:r>
      </w:del>
      <w:ins w:id="185" w:author="Tomas Blazauskas" w:date="2023-02-27T00:20:00Z">
        <w:r w:rsidR="00EE74B5" w:rsidRPr="001D68A7">
          <w:t xml:space="preserve">implement </w:t>
        </w:r>
      </w:ins>
      <w:r w:rsidRPr="001D68A7">
        <w:t xml:space="preserve">tracking performance. </w:t>
      </w:r>
      <w:ins w:id="186" w:author="Tomas Blazauskas" w:date="2023-02-27T00:22:00Z">
        <w:r w:rsidR="00EE74B5" w:rsidRPr="001D68A7">
          <w:t>Marker-based motion tracking requires the system to detect and identify the marker</w:t>
        </w:r>
      </w:ins>
      <w:ins w:id="187" w:author="Tomas Blazauskas" w:date="2023-02-27T00:25:00Z">
        <w:r w:rsidR="00EE74B5" w:rsidRPr="001D68A7">
          <w:t>s</w:t>
        </w:r>
      </w:ins>
      <w:ins w:id="188" w:author="Tomas Blazauskas" w:date="2023-02-27T00:22:00Z">
        <w:r w:rsidR="00EE74B5" w:rsidRPr="001D68A7">
          <w:t xml:space="preserve"> and then calculate the observer's relative pose.</w:t>
        </w:r>
      </w:ins>
      <w:del w:id="189" w:author="Tomas Blazauskas" w:date="2023-02-27T00:22:00Z">
        <w:r w:rsidRPr="001D68A7" w:rsidDel="00EE74B5">
          <w:delText>In marker-based motion tracking, the system needs to detect and identify the marker, and then calculate the relative pose of the observer.</w:delText>
        </w:r>
      </w:del>
      <w:r w:rsidRPr="001D68A7">
        <w:t xml:space="preserve"> </w:t>
      </w:r>
      <w:ins w:id="190" w:author="Tomas Blazauskas" w:date="2023-02-27T00:24:00Z">
        <w:r w:rsidR="00EE74B5" w:rsidRPr="001D68A7">
          <w:rPr>
            <w:szCs w:val="20"/>
          </w:rPr>
          <w:t>However, the marker</w:t>
        </w:r>
      </w:ins>
      <w:ins w:id="191" w:author="Tomas Blazauskas" w:date="2023-02-27T00:25:00Z">
        <w:r w:rsidR="00EE74B5" w:rsidRPr="001D68A7">
          <w:rPr>
            <w:szCs w:val="20"/>
          </w:rPr>
          <w:t>s</w:t>
        </w:r>
      </w:ins>
      <w:ins w:id="192" w:author="Tomas Blazauskas" w:date="2023-02-27T00:24:00Z">
        <w:r w:rsidR="00EE74B5" w:rsidRPr="001D68A7">
          <w:rPr>
            <w:szCs w:val="20"/>
          </w:rPr>
          <w:t xml:space="preserve"> must be </w:t>
        </w:r>
        <w:commentRangeStart w:id="193"/>
        <w:r w:rsidR="00EE74B5" w:rsidRPr="001D68A7">
          <w:rPr>
            <w:szCs w:val="20"/>
          </w:rPr>
          <w:t>stuck</w:t>
        </w:r>
      </w:ins>
      <w:commentRangeEnd w:id="193"/>
      <w:r w:rsidR="00F64BC9" w:rsidRPr="001D68A7">
        <w:rPr>
          <w:rStyle w:val="CommentReference"/>
          <w:rFonts w:eastAsia="SimSun"/>
          <w:noProof/>
          <w:snapToGrid/>
          <w:lang w:eastAsia="zh-CN" w:bidi="ar-SA"/>
        </w:rPr>
        <w:commentReference w:id="193"/>
      </w:r>
      <w:ins w:id="194" w:author="Tomas Blazauskas" w:date="2023-02-27T00:24:00Z">
        <w:r w:rsidR="00EE74B5" w:rsidRPr="001D68A7">
          <w:rPr>
            <w:szCs w:val="20"/>
          </w:rPr>
          <w:t xml:space="preserve"> on or near the object of interest in advance, and sometimes it is impossible to attach the marker in certain circumstances.</w:t>
        </w:r>
      </w:ins>
      <w:del w:id="195" w:author="Tomas Blazauskas" w:date="2023-02-27T00:24:00Z">
        <w:r w:rsidRPr="001D68A7" w:rsidDel="00EE74B5">
          <w:delText xml:space="preserve">However, the marker </w:delText>
        </w:r>
      </w:del>
      <w:del w:id="196" w:author="Tomas Blazauskas" w:date="2023-02-27T00:23:00Z">
        <w:r w:rsidRPr="001D68A7" w:rsidDel="00EE74B5">
          <w:delText xml:space="preserve">needs to be stuck on or near the object of interest in advance, and sometimes it is not </w:delText>
        </w:r>
      </w:del>
      <w:del w:id="197" w:author="Tomas Blazauskas" w:date="2023-02-27T00:24:00Z">
        <w:r w:rsidRPr="001D68A7" w:rsidDel="00EE74B5">
          <w:delText>possible to attach the marker to certain circumstances.</w:delText>
        </w:r>
      </w:del>
      <w:r w:rsidRPr="001D68A7">
        <w:t xml:space="preserve"> </w:t>
      </w:r>
      <w:ins w:id="198" w:author="Tomas Blazauskas" w:date="2023-02-27T00:26:00Z">
        <w:r w:rsidR="00EE74B5" w:rsidRPr="001D68A7">
          <w:rPr>
            <w:szCs w:val="20"/>
          </w:rPr>
          <w:t>In addition, the markers should remain visible during the VR session, and the tracking is inclined to become disrupted due to the markers being out of view.</w:t>
        </w:r>
      </w:ins>
      <w:del w:id="199" w:author="Tomas Blazauskas" w:date="2023-02-27T00:26:00Z">
        <w:r w:rsidRPr="001D68A7" w:rsidDel="00EE74B5">
          <w:delText xml:space="preserve">In addition, the marker should remain visible during the </w:delText>
        </w:r>
      </w:del>
      <w:del w:id="200" w:author="Tomas Blazauskas" w:date="2023-02-27T00:24:00Z">
        <w:r w:rsidRPr="001D68A7" w:rsidDel="00EE74B5">
          <w:delText>mobile AR/</w:delText>
        </w:r>
      </w:del>
      <w:del w:id="201" w:author="Tomas Blazauskas" w:date="2023-02-27T00:26:00Z">
        <w:r w:rsidRPr="001D68A7" w:rsidDel="00EE74B5">
          <w:delText xml:space="preserve">VR </w:delText>
        </w:r>
      </w:del>
      <w:del w:id="202" w:author="Tomas Blazauskas" w:date="2023-02-27T00:24:00Z">
        <w:r w:rsidRPr="001D68A7" w:rsidDel="00EE74B5">
          <w:delText>process</w:delText>
        </w:r>
      </w:del>
      <w:del w:id="203" w:author="Tomas Blazauskas" w:date="2023-02-27T00:26:00Z">
        <w:r w:rsidRPr="001D68A7" w:rsidDel="00EE74B5">
          <w:delText>, and the tracking is inclined to become corrupt due to the marker being out of view.</w:delText>
        </w:r>
      </w:del>
      <w:r w:rsidRPr="001D68A7">
        <w:t xml:space="preserve"> Similarly, the model-based method is another typical motion-tracking method for </w:t>
      </w:r>
      <w:del w:id="204" w:author="Tomas Blazauskas" w:date="2023-02-27T00:27:00Z">
        <w:r w:rsidRPr="001D68A7" w:rsidDel="00EE74B5">
          <w:delText>mobile AR/</w:delText>
        </w:r>
      </w:del>
      <w:r w:rsidRPr="001D68A7">
        <w:t xml:space="preserve">VR. This tracking method uses a prior model of the environment to be tracked. Usually, this prior knowledge consists of 3D models or 2D templates of the real scene. Nevertheless, the extraction of a robust tracked prior model is not always </w:t>
      </w:r>
      <w:commentRangeStart w:id="205"/>
      <w:r w:rsidRPr="001D68A7">
        <w:t>available</w:t>
      </w:r>
      <w:commentRangeEnd w:id="205"/>
      <w:r w:rsidR="00F64BC9" w:rsidRPr="001D68A7">
        <w:rPr>
          <w:rStyle w:val="CommentReference"/>
          <w:rFonts w:eastAsia="SimSun"/>
          <w:noProof/>
          <w:snapToGrid/>
          <w:lang w:eastAsia="zh-CN" w:bidi="ar-SA"/>
        </w:rPr>
        <w:commentReference w:id="205"/>
      </w:r>
      <w:r w:rsidRPr="001D68A7">
        <w:t xml:space="preserve">, especially in some </w:t>
      </w:r>
      <w:commentRangeStart w:id="206"/>
      <w:r w:rsidRPr="001D68A7">
        <w:t>unorganized natural scenes</w:t>
      </w:r>
      <w:commentRangeEnd w:id="206"/>
      <w:r w:rsidR="00F64BC9" w:rsidRPr="001D68A7">
        <w:rPr>
          <w:rStyle w:val="CommentReference"/>
          <w:rFonts w:eastAsia="SimSun"/>
          <w:noProof/>
          <w:snapToGrid/>
          <w:lang w:eastAsia="zh-CN" w:bidi="ar-SA"/>
        </w:rPr>
        <w:commentReference w:id="206"/>
      </w:r>
      <w:r w:rsidRPr="001D68A7">
        <w:t xml:space="preserve">. With the cost of computer vision decreasing rapidly, the visual-based </w:t>
      </w:r>
      <w:proofErr w:type="spellStart"/>
      <w:r w:rsidRPr="001D68A7">
        <w:t>markerless</w:t>
      </w:r>
      <w:proofErr w:type="spellEnd"/>
      <w:r w:rsidRPr="001D68A7">
        <w:t xml:space="preserve"> approach turns out to be a more attractive alternative to performing motion tracking [</w:t>
      </w:r>
      <w:del w:id="207" w:author="Binkis Mikas" w:date="2023-03-01T14:00:00Z">
        <w:r w:rsidRPr="001D68A7" w:rsidDel="005478BC">
          <w:delText>18</w:delText>
        </w:r>
      </w:del>
      <w:ins w:id="208" w:author="Binkis Mikas" w:date="2023-03-01T14:00:00Z">
        <w:r w:rsidR="005478BC" w:rsidRPr="001D68A7">
          <w:t>17</w:t>
        </w:r>
      </w:ins>
      <w:r w:rsidRPr="001D68A7">
        <w:t>].</w:t>
      </w:r>
    </w:p>
    <w:p w14:paraId="79917C36" w14:textId="13A51CD9" w:rsidR="00EE74B5" w:rsidRPr="001D68A7" w:rsidRDefault="00EE74B5" w:rsidP="0029420B">
      <w:pPr>
        <w:pStyle w:val="MDPI31text"/>
        <w:rPr>
          <w:ins w:id="209" w:author="Tomas Blazauskas" w:date="2023-02-27T00:40:00Z"/>
        </w:rPr>
      </w:pPr>
      <w:ins w:id="210" w:author="Tomas Blazauskas" w:date="2023-02-27T00:31:00Z">
        <w:r w:rsidRPr="001D68A7">
          <w:t xml:space="preserve"> </w:t>
        </w:r>
      </w:ins>
      <w:r w:rsidR="00B95AD6" w:rsidRPr="001D68A7">
        <w:t xml:space="preserve">Motion tracking and localization devices are important building blocks of </w:t>
      </w:r>
      <w:del w:id="211" w:author="Tomas Blazauskas" w:date="2023-02-27T00:28:00Z">
        <w:r w:rsidR="00B95AD6" w:rsidRPr="001D68A7" w:rsidDel="00EE74B5">
          <w:delText xml:space="preserve">motion </w:delText>
        </w:r>
      </w:del>
      <w:ins w:id="212" w:author="Tomas Blazauskas" w:date="2023-02-27T00:28:00Z">
        <w:r w:rsidRPr="001D68A7">
          <w:t>motion-</w:t>
        </w:r>
      </w:ins>
      <w:r w:rsidR="00B95AD6" w:rsidRPr="001D68A7">
        <w:t xml:space="preserve">tracking systems in a </w:t>
      </w:r>
      <w:del w:id="213" w:author="Blažauskas Tomas" w:date="2023-01-25T21:21:00Z">
        <w:r w:rsidR="00B95AD6" w:rsidRPr="001D68A7" w:rsidDel="0058322C">
          <w:delText>virtual reality</w:delText>
        </w:r>
      </w:del>
      <w:ins w:id="214" w:author="Blažauskas Tomas" w:date="2023-01-25T23:21:00Z">
        <w:r w:rsidR="007C08C3" w:rsidRPr="001D68A7">
          <w:t>VR</w:t>
        </w:r>
      </w:ins>
      <w:del w:id="215" w:author="Blažauskas Tomas" w:date="2023-01-25T21:21:00Z">
        <w:r w:rsidR="00B95AD6" w:rsidRPr="001D68A7" w:rsidDel="0058322C">
          <w:delText xml:space="preserve"> (</w:delText>
        </w:r>
      </w:del>
      <w:del w:id="216" w:author="Tomas Blazauskas" w:date="2023-02-27T00:06:00Z">
        <w:r w:rsidR="00B95AD6" w:rsidRPr="001D68A7" w:rsidDel="00177680">
          <w:delText>VR</w:delText>
        </w:r>
      </w:del>
      <w:del w:id="217" w:author="Blažauskas Tomas" w:date="2023-01-25T21:21:00Z">
        <w:r w:rsidR="00B95AD6" w:rsidRPr="001D68A7" w:rsidDel="0058322C">
          <w:delText>)</w:delText>
        </w:r>
      </w:del>
      <w:r w:rsidR="00B95AD6" w:rsidRPr="001D68A7">
        <w:t xml:space="preserve"> environment [</w:t>
      </w:r>
      <w:del w:id="218" w:author="Binkis Mikas" w:date="2023-03-01T14:00:00Z">
        <w:r w:rsidR="00B95AD6" w:rsidRPr="001D68A7" w:rsidDel="005478BC">
          <w:delText>19</w:delText>
        </w:r>
      </w:del>
      <w:ins w:id="219" w:author="Binkis Mikas" w:date="2023-03-01T14:00:00Z">
        <w:r w:rsidR="005478BC" w:rsidRPr="001D68A7">
          <w:t>18</w:t>
        </w:r>
      </w:ins>
      <w:r w:rsidR="00B95AD6" w:rsidRPr="001D68A7">
        <w:t>].</w:t>
      </w:r>
      <w:del w:id="220" w:author="Tomas Blazauskas" w:date="2023-02-27T00:33:00Z">
        <w:r w:rsidR="00B95AD6" w:rsidRPr="001D68A7" w:rsidDel="00EE74B5">
          <w:delText xml:space="preserve"> </w:delText>
        </w:r>
      </w:del>
    </w:p>
    <w:p w14:paraId="484C56E1" w14:textId="3954F2E4" w:rsidR="00EE74B5" w:rsidRPr="001D68A7" w:rsidRDefault="00EE74B5" w:rsidP="00EE74B5">
      <w:pPr>
        <w:pStyle w:val="MDPI31text"/>
        <w:rPr>
          <w:ins w:id="221" w:author="Tomas Blazauskas" w:date="2023-02-27T00:40:00Z"/>
        </w:rPr>
      </w:pPr>
      <w:ins w:id="222" w:author="Tomas Blazauskas" w:date="2023-02-27T00:41:00Z">
        <w:r w:rsidRPr="001D68A7">
          <w:t xml:space="preserve">As </w:t>
        </w:r>
      </w:ins>
      <w:ins w:id="223" w:author="Tomas Blazauskas" w:date="2023-02-27T00:44:00Z">
        <w:r w:rsidRPr="001D68A7">
          <w:t>suggested</w:t>
        </w:r>
      </w:ins>
      <w:ins w:id="224" w:author="Tomas Blazauskas" w:date="2023-02-27T00:41:00Z">
        <w:r w:rsidRPr="001D68A7">
          <w:t xml:space="preserve"> </w:t>
        </w:r>
      </w:ins>
      <w:ins w:id="225" w:author="Tomas Blazauskas" w:date="2023-02-27T00:44:00Z">
        <w:r w:rsidRPr="001D68A7">
          <w:t>at</w:t>
        </w:r>
      </w:ins>
      <w:ins w:id="226" w:author="Tomas Blazauskas" w:date="2023-02-27T00:41:00Z">
        <w:r w:rsidRPr="001D68A7">
          <w:t xml:space="preserve"> the beginning of the introduction, </w:t>
        </w:r>
      </w:ins>
      <w:ins w:id="227" w:author="Tomas Blazauskas" w:date="2023-02-27T00:42:00Z">
        <w:r w:rsidRPr="001D68A7">
          <w:t>c</w:t>
        </w:r>
      </w:ins>
      <w:ins w:id="228" w:author="Tomas Blazauskas" w:date="2023-02-27T00:40:00Z">
        <w:r w:rsidRPr="001D68A7">
          <w:t>reating an accurate and realistic virtual environment is not a task for anyone</w:t>
        </w:r>
      </w:ins>
      <w:ins w:id="229" w:author="Binkis Mikas" w:date="2023-02-28T00:10:00Z">
        <w:del w:id="230" w:author="Tomas Blazauskas" w:date="2023-03-20T08:14:00Z">
          <w:r w:rsidR="00724775" w:rsidRPr="001D68A7" w:rsidDel="004D387E">
            <w:delText>,</w:delText>
          </w:r>
        </w:del>
      </w:ins>
      <w:ins w:id="231" w:author="Tomas Blazauskas" w:date="2023-02-27T00:40:00Z">
        <w:r w:rsidRPr="001D68A7">
          <w:t xml:space="preserve"> but rather for experts in 3D design and mode</w:t>
        </w:r>
      </w:ins>
      <w:ins w:id="232" w:author="Tomas Blazauskas" w:date="2023-03-20T08:15:00Z">
        <w:r w:rsidR="004D387E">
          <w:t>l</w:t>
        </w:r>
      </w:ins>
      <w:ins w:id="233" w:author="Tomas Blazauskas" w:date="2023-02-27T00:40:00Z">
        <w:r w:rsidRPr="001D68A7">
          <w:t xml:space="preserve">ling. </w:t>
        </w:r>
      </w:ins>
      <w:ins w:id="234" w:author="Tomas Blazauskas" w:date="2023-02-27T00:43:00Z">
        <w:r w:rsidRPr="001D68A7">
          <w:rPr>
            <w:szCs w:val="20"/>
          </w:rPr>
          <w:t>Creating realistic-looking virtual environments with panorama images</w:t>
        </w:r>
      </w:ins>
      <w:ins w:id="235" w:author="Tomas Blazauskas" w:date="2023-02-27T00:44:00Z">
        <w:r w:rsidRPr="001D68A7">
          <w:rPr>
            <w:szCs w:val="20"/>
          </w:rPr>
          <w:t xml:space="preserve"> or videos</w:t>
        </w:r>
      </w:ins>
      <w:ins w:id="236" w:author="Tomas Blazauskas" w:date="2023-02-27T00:43:00Z">
        <w:r w:rsidRPr="001D68A7">
          <w:rPr>
            <w:szCs w:val="20"/>
          </w:rPr>
          <w:t xml:space="preserve"> can be a cost-effective and time-saving alternative to hiring experts. </w:t>
        </w:r>
      </w:ins>
      <w:ins w:id="237" w:author="Tomas Blazauskas" w:date="2023-02-27T00:44:00Z">
        <w:r w:rsidRPr="001D68A7">
          <w:t>Such media</w:t>
        </w:r>
      </w:ins>
      <w:ins w:id="238" w:author="Tomas Blazauskas" w:date="2023-02-27T00:40:00Z">
        <w:r w:rsidRPr="001D68A7">
          <w:t xml:space="preserve"> can be captured and provided by non-experts. </w:t>
        </w:r>
      </w:ins>
      <w:ins w:id="239" w:author="Tomas Blazauskas" w:date="2023-02-27T00:49:00Z">
        <w:r w:rsidRPr="001D68A7">
          <w:t>In many cases, the use of panoramic images and videos</w:t>
        </w:r>
      </w:ins>
      <w:ins w:id="240" w:author="Tomas Blazauskas" w:date="2023-02-27T00:48:00Z">
        <w:r w:rsidRPr="001D68A7">
          <w:t xml:space="preserve"> offers an alternative to handcrafted 3D models because such media </w:t>
        </w:r>
      </w:ins>
      <w:ins w:id="241" w:author="Tomas Blazauskas" w:date="2023-02-27T00:49:00Z">
        <w:r w:rsidRPr="001D68A7">
          <w:t>provides</w:t>
        </w:r>
      </w:ins>
      <w:ins w:id="242" w:author="Tomas Blazauskas" w:date="2023-02-27T00:48:00Z">
        <w:r w:rsidRPr="001D68A7">
          <w:t xml:space="preserve"> immersion and can be captured in </w:t>
        </w:r>
        <w:proofErr w:type="gramStart"/>
        <w:r w:rsidRPr="001D68A7">
          <w:t>great detail</w:t>
        </w:r>
        <w:proofErr w:type="gramEnd"/>
        <w:r w:rsidRPr="001D68A7">
          <w:t xml:space="preserve"> at the touch of a button</w:t>
        </w:r>
        <w:del w:id="243" w:author="Binkis Mikas" w:date="2023-02-27T23:51:00Z">
          <w:r w:rsidRPr="001D68A7" w:rsidDel="00F64BC9">
            <w:delText>.</w:delText>
          </w:r>
        </w:del>
      </w:ins>
      <w:ins w:id="244" w:author="Tomas Blazauskas" w:date="2023-02-27T00:40:00Z">
        <w:r w:rsidRPr="001D68A7">
          <w:t xml:space="preserve"> [</w:t>
        </w:r>
        <w:del w:id="245" w:author="Binkis Mikas" w:date="2023-03-01T14:01:00Z">
          <w:r w:rsidRPr="001D68A7" w:rsidDel="005478BC">
            <w:delText>26</w:delText>
          </w:r>
        </w:del>
      </w:ins>
      <w:ins w:id="246" w:author="Binkis Mikas" w:date="2023-03-01T14:01:00Z">
        <w:r w:rsidR="005478BC" w:rsidRPr="001D68A7">
          <w:t>19</w:t>
        </w:r>
      </w:ins>
      <w:ins w:id="247" w:author="Tomas Blazauskas" w:date="2023-02-27T00:40:00Z">
        <w:r w:rsidRPr="001D68A7">
          <w:t>].</w:t>
        </w:r>
      </w:ins>
    </w:p>
    <w:p w14:paraId="175EE1FE" w14:textId="7300EE6E" w:rsidR="00B95AD6" w:rsidRPr="001D68A7" w:rsidDel="00EE74B5" w:rsidRDefault="00B95AD6" w:rsidP="0029420B">
      <w:pPr>
        <w:pStyle w:val="MDPI31text"/>
        <w:rPr>
          <w:del w:id="248" w:author="Tomas Blazauskas" w:date="2023-02-27T00:41:00Z"/>
        </w:rPr>
      </w:pPr>
      <w:del w:id="249" w:author="Tomas Blazauskas" w:date="2023-02-27T00:41:00Z">
        <w:r w:rsidRPr="001D68A7" w:rsidDel="00EE74B5">
          <w:delText>In the process of evaluating the usability of two-dimensional methods for rendering virtual reality</w:delText>
        </w:r>
        <w:r w:rsidR="00E06DBE" w:rsidRPr="001D68A7" w:rsidDel="00EE74B5">
          <w:delText>VR</w:delText>
        </w:r>
        <w:r w:rsidRPr="001D68A7" w:rsidDel="00EE74B5">
          <w:delText xml:space="preserve"> content and the sense of presence created by replacing the rendered image with different views. Familiar 3D objects can be detected faster than their 2D pictorial representations [20]. The affordances might grant real objects higher perceptual priority [21], however, 3D objects are held to more strongly activate affordances than 2D objects [22] and intact objects have more affordances than scrambled ones, i.e. specifically, stable affordances [23], the finding that intact 3D objects, but not scrambled ones, were detected faster implies that affordances could have indeed mediated this effect.</w:delText>
        </w:r>
      </w:del>
    </w:p>
    <w:p w14:paraId="122CA1BF" w14:textId="6450DEBD" w:rsidR="00B95AD6" w:rsidRPr="001D68A7" w:rsidDel="00EE74B5" w:rsidRDefault="00B95AD6" w:rsidP="0029420B">
      <w:pPr>
        <w:pStyle w:val="MDPI31text"/>
        <w:rPr>
          <w:del w:id="250" w:author="Tomas Blazauskas" w:date="2023-02-27T00:41:00Z"/>
        </w:rPr>
      </w:pPr>
      <w:del w:id="251" w:author="Tomas Blazauskas" w:date="2023-02-27T00:41:00Z">
        <w:r w:rsidRPr="001D68A7" w:rsidDel="00EE74B5">
          <w:delText>It should be noted that panoramic imaging has important implications in robotics, computer vision and virtual reality</w:delText>
        </w:r>
        <w:r w:rsidR="00E06DBE" w:rsidRPr="001D68A7" w:rsidDel="00EE74B5">
          <w:delText>VR</w:delText>
        </w:r>
        <w:r w:rsidRPr="001D68A7" w:rsidDel="00EE74B5">
          <w:delText xml:space="preserve"> in the design and development of 2D/3D panoramic image capturing systems, the advancement of auto-calibration, registration and corresponding techniques, stereo vision, 3D reconstruction and image-based rendering [24].</w:delText>
        </w:r>
      </w:del>
    </w:p>
    <w:p w14:paraId="3C7DE275" w14:textId="1F0AA00B" w:rsidR="00B95AD6" w:rsidRPr="001D68A7" w:rsidDel="00EE74B5" w:rsidRDefault="00B95AD6" w:rsidP="0029420B">
      <w:pPr>
        <w:pStyle w:val="MDPI31text"/>
        <w:rPr>
          <w:del w:id="252" w:author="Tomas Blazauskas" w:date="2023-02-27T00:41:00Z"/>
        </w:rPr>
      </w:pPr>
      <w:del w:id="253" w:author="Tomas Blazauskas" w:date="2023-02-27T00:41:00Z">
        <w:r w:rsidRPr="001D68A7" w:rsidDel="00EE74B5">
          <w:delText>Other authors demonstrate a system that acquires high-resolution (&gt;3Kx480) panoramic images. These images are recorded at 30Hz frame rates and played back for later viewing. During the playback, users wear a head-mounted display (HMD) and a head-tracking device that allows them to turn their heads freely to observe the desired portions of the panoramic scene [25]. Creating an accurate and realistic virtual environment is not a task for anyone but rather for experts in 3D design and modelling. To save costs and avoid hiring experts, panorama images are often used to create realistic-looking virtual environments. These images can be captured and provided by non-experts. Panorama images are an alternative to handcrafted 3D models in many cases because they offer immersion and a scene can be captured in great detail with the touch of a button [26].</w:delText>
        </w:r>
      </w:del>
    </w:p>
    <w:p w14:paraId="73AA7EFE" w14:textId="10B684C5" w:rsidR="00AC293B" w:rsidRPr="001D68A7" w:rsidRDefault="00B95AD6" w:rsidP="0029420B">
      <w:pPr>
        <w:pStyle w:val="MDPI31text"/>
        <w:rPr>
          <w:ins w:id="254" w:author="Binkis Mikas" w:date="2023-03-01T13:54:00Z"/>
        </w:rPr>
      </w:pPr>
      <w:del w:id="255" w:author="Tomas Blazauskas" w:date="2023-02-27T00:51:00Z">
        <w:r w:rsidRPr="001D68A7" w:rsidDel="007A69D4">
          <w:delText>A</w:delText>
        </w:r>
      </w:del>
      <w:ins w:id="256" w:author="Tomas Blazauskas" w:date="2023-02-27T00:51:00Z">
        <w:r w:rsidR="007A69D4" w:rsidRPr="001D68A7">
          <w:t>O</w:t>
        </w:r>
      </w:ins>
      <w:del w:id="257" w:author="Tomas Blazauskas" w:date="2023-02-27T00:51:00Z">
        <w:r w:rsidRPr="001D68A7" w:rsidDel="007A69D4">
          <w:delText>nother research is related to o</w:delText>
        </w:r>
      </w:del>
      <w:r w:rsidRPr="001D68A7">
        <w:t>mni</w:t>
      </w:r>
      <w:del w:id="258" w:author="Blažauskas Tomas" w:date="2023-01-25T21:23:00Z">
        <w:r w:rsidRPr="001D68A7" w:rsidDel="009A4E92">
          <w:delText>-</w:delText>
        </w:r>
      </w:del>
      <w:r w:rsidRPr="001D68A7">
        <w:t xml:space="preserve">directional </w:t>
      </w:r>
      <w:commentRangeStart w:id="259"/>
      <w:r w:rsidRPr="001D68A7">
        <w:t xml:space="preserve">stereo </w:t>
      </w:r>
      <w:commentRangeEnd w:id="259"/>
      <w:r w:rsidR="00F64BC9" w:rsidRPr="001D68A7">
        <w:rPr>
          <w:rStyle w:val="CommentReference"/>
          <w:rFonts w:eastAsia="SimSun"/>
          <w:noProof/>
          <w:snapToGrid/>
          <w:lang w:eastAsia="zh-CN" w:bidi="ar-SA"/>
        </w:rPr>
        <w:commentReference w:id="259"/>
      </w:r>
      <w:r w:rsidRPr="001D68A7">
        <w:t xml:space="preserve">images and videos are popular media formats for displaying content </w:t>
      </w:r>
      <w:del w:id="260" w:author="Tomas Blazauskas" w:date="2023-02-27T00:52:00Z">
        <w:r w:rsidRPr="001D68A7" w:rsidDel="007A69D4">
          <w:delText xml:space="preserve">captured from visual sensors </w:delText>
        </w:r>
      </w:del>
      <w:r w:rsidRPr="001D68A7">
        <w:t xml:space="preserve">through </w:t>
      </w:r>
      <w:del w:id="261" w:author="Blažauskas Tomas" w:date="2023-01-25T23:18:00Z">
        <w:r w:rsidRPr="001D68A7" w:rsidDel="00802A11">
          <w:delText>virtual reality</w:delText>
        </w:r>
      </w:del>
      <w:r w:rsidR="00E06DBE" w:rsidRPr="001D68A7">
        <w:t>VR</w:t>
      </w:r>
      <w:r w:rsidRPr="001D68A7">
        <w:t xml:space="preserve"> headsets. By assigning a different panoramic image</w:t>
      </w:r>
      <w:ins w:id="262" w:author="Tomas Blazauskas" w:date="2023-02-27T00:52:00Z">
        <w:r w:rsidR="007A69D4" w:rsidRPr="001D68A7">
          <w:t xml:space="preserve"> or video</w:t>
        </w:r>
      </w:ins>
      <w:r w:rsidRPr="001D68A7">
        <w:t xml:space="preserve"> for each eye, 3D human vision can be simulated</w:t>
      </w:r>
      <w:ins w:id="263" w:author="Tomas Blazauskas" w:date="2023-03-20T08:15:00Z">
        <w:r w:rsidR="004D387E">
          <w:t>,</w:t>
        </w:r>
      </w:ins>
      <w:r w:rsidRPr="001D68A7">
        <w:t xml:space="preserve"> and the viewer is allowed rotational</w:t>
      </w:r>
      <w:ins w:id="264" w:author="Binkis Mikas" w:date="2023-02-28T00:00:00Z">
        <w:del w:id="265" w:author="Tomas Blazauskas" w:date="2023-03-20T08:15:00Z">
          <w:r w:rsidR="00F45901" w:rsidRPr="001D68A7" w:rsidDel="004D387E">
            <w:delText>,</w:delText>
          </w:r>
        </w:del>
      </w:ins>
      <w:r w:rsidRPr="001D68A7">
        <w:t xml:space="preserve"> but not positional freedom. Incorporating positional freedom provides a viewer with six degrees of freedom</w:t>
      </w:r>
      <w:ins w:id="266" w:author="Binkis Mikas" w:date="2023-02-28T00:00:00Z">
        <w:r w:rsidR="00F45901" w:rsidRPr="001D68A7">
          <w:t>,</w:t>
        </w:r>
      </w:ins>
      <w:r w:rsidRPr="001D68A7">
        <w:t xml:space="preserve"> which can be accomplished by using panoramic depth maps [</w:t>
      </w:r>
      <w:del w:id="267" w:author="Binkis Mikas" w:date="2023-03-01T14:01:00Z">
        <w:r w:rsidRPr="001D68A7" w:rsidDel="005478BC">
          <w:delText>27</w:delText>
        </w:r>
      </w:del>
      <w:ins w:id="268" w:author="Binkis Mikas" w:date="2023-03-01T14:01:00Z">
        <w:r w:rsidR="005478BC" w:rsidRPr="001D68A7">
          <w:t>20</w:t>
        </w:r>
      </w:ins>
      <w:r w:rsidRPr="001D68A7">
        <w:t xml:space="preserve">]. </w:t>
      </w:r>
      <w:ins w:id="269" w:author="Tomas Blazauskas" w:date="2023-02-27T00:55:00Z">
        <w:r w:rsidR="007A69D4" w:rsidRPr="001D68A7">
          <w:t xml:space="preserve">A depth map </w:t>
        </w:r>
      </w:ins>
      <w:ins w:id="270" w:author="Tomas Blazauskas" w:date="2023-02-27T00:56:00Z">
        <w:r w:rsidR="007A69D4" w:rsidRPr="001D68A7">
          <w:t xml:space="preserve">allows </w:t>
        </w:r>
      </w:ins>
      <w:ins w:id="271" w:author="Tomas Blazauskas" w:date="2023-02-27T00:57:00Z">
        <w:r w:rsidR="007A69D4" w:rsidRPr="001D68A7">
          <w:t xml:space="preserve">the </w:t>
        </w:r>
      </w:ins>
      <w:ins w:id="272" w:author="Tomas Blazauskas" w:date="2023-02-27T00:56:00Z">
        <w:r w:rsidR="007A69D4" w:rsidRPr="001D68A7">
          <w:t xml:space="preserve">creation of </w:t>
        </w:r>
      </w:ins>
      <w:ins w:id="273" w:author="Tomas Blazauskas" w:date="2023-02-27T00:57:00Z">
        <w:r w:rsidR="007A69D4" w:rsidRPr="001D68A7">
          <w:t xml:space="preserve">a </w:t>
        </w:r>
      </w:ins>
      <w:ins w:id="274" w:author="Tomas Blazauskas" w:date="2023-02-27T00:56:00Z">
        <w:r w:rsidR="007A69D4" w:rsidRPr="001D68A7">
          <w:t xml:space="preserve">partial 3D model of the </w:t>
        </w:r>
      </w:ins>
      <w:ins w:id="275" w:author="Tomas Blazauskas" w:date="2023-02-27T00:57:00Z">
        <w:r w:rsidR="007A69D4" w:rsidRPr="001D68A7">
          <w:t>panoramic environment</w:t>
        </w:r>
      </w:ins>
      <w:ins w:id="276" w:author="Tomas Blazauskas" w:date="2023-02-27T00:58:00Z">
        <w:r w:rsidR="007A69D4" w:rsidRPr="001D68A7">
          <w:t>,</w:t>
        </w:r>
      </w:ins>
      <w:ins w:id="277" w:author="Tomas Blazauskas" w:date="2023-02-27T00:57:00Z">
        <w:r w:rsidR="007A69D4" w:rsidRPr="001D68A7">
          <w:t xml:space="preserve"> thus allowing to use </w:t>
        </w:r>
      </w:ins>
      <w:ins w:id="278" w:author="Tomas Blazauskas" w:date="2023-02-27T00:58:00Z">
        <w:r w:rsidR="007A69D4" w:rsidRPr="001D68A7">
          <w:t xml:space="preserve">of </w:t>
        </w:r>
      </w:ins>
      <w:ins w:id="279" w:author="Tomas Blazauskas" w:date="2023-02-27T00:57:00Z">
        <w:r w:rsidR="007A69D4" w:rsidRPr="001D68A7">
          <w:t xml:space="preserve">the same locomotion methods as the ones used in </w:t>
        </w:r>
      </w:ins>
      <w:ins w:id="280" w:author="Tomas Blazauskas" w:date="2023-02-27T00:58:00Z">
        <w:r w:rsidR="007A69D4" w:rsidRPr="001D68A7">
          <w:t>3D model</w:t>
        </w:r>
      </w:ins>
      <w:ins w:id="281" w:author="Tomas Blazauskas" w:date="2023-03-20T08:16:00Z">
        <w:r w:rsidR="004D387E">
          <w:t>l</w:t>
        </w:r>
      </w:ins>
      <w:ins w:id="282" w:author="Tomas Blazauskas" w:date="2023-02-27T00:58:00Z">
        <w:r w:rsidR="007A69D4" w:rsidRPr="001D68A7">
          <w:t>ed environmen</w:t>
        </w:r>
      </w:ins>
      <w:ins w:id="283" w:author="Tomas Blazauskas" w:date="2023-02-27T00:59:00Z">
        <w:r w:rsidR="007A69D4" w:rsidRPr="001D68A7">
          <w:t>t</w:t>
        </w:r>
      </w:ins>
      <w:ins w:id="284" w:author="Tomas Blazauskas" w:date="2023-02-27T00:58:00Z">
        <w:r w:rsidR="007A69D4" w:rsidRPr="001D68A7">
          <w:t>s</w:t>
        </w:r>
      </w:ins>
      <w:ins w:id="285" w:author="Tomas Blazauskas" w:date="2023-02-27T00:57:00Z">
        <w:r w:rsidR="007A69D4" w:rsidRPr="001D68A7">
          <w:t>.</w:t>
        </w:r>
      </w:ins>
      <w:ins w:id="286" w:author="Tomas Blazauskas" w:date="2023-02-27T00:58:00Z">
        <w:r w:rsidR="007A69D4" w:rsidRPr="001D68A7">
          <w:t xml:space="preserve"> On the other hand</w:t>
        </w:r>
      </w:ins>
      <w:ins w:id="287" w:author="Tomas Blazauskas" w:date="2023-02-27T00:59:00Z">
        <w:r w:rsidR="007A69D4" w:rsidRPr="001D68A7">
          <w:t>, depth maps lack 3D information</w:t>
        </w:r>
      </w:ins>
      <w:ins w:id="288" w:author="Tomas Blazauskas" w:date="2023-02-27T00:55:00Z">
        <w:r w:rsidR="007A69D4" w:rsidRPr="001D68A7">
          <w:t xml:space="preserve"> </w:t>
        </w:r>
      </w:ins>
      <w:ins w:id="289" w:author="Tomas Blazauskas" w:date="2023-02-27T00:59:00Z">
        <w:r w:rsidR="007A69D4" w:rsidRPr="001D68A7">
          <w:t>about hidden parts</w:t>
        </w:r>
      </w:ins>
      <w:ins w:id="290" w:author="Tomas Blazauskas" w:date="2023-02-27T01:00:00Z">
        <w:r w:rsidR="007A69D4" w:rsidRPr="001D68A7">
          <w:t xml:space="preserve"> of the environment</w:t>
        </w:r>
      </w:ins>
      <w:ins w:id="291" w:author="Tomas Blazauskas" w:date="2023-02-27T01:01:00Z">
        <w:r w:rsidR="007A69D4" w:rsidRPr="001D68A7">
          <w:t>; therefore, a full 3D model can not be restored. Also</w:t>
        </w:r>
      </w:ins>
      <w:ins w:id="292" w:author="Tomas Blazauskas" w:date="2023-02-27T01:02:00Z">
        <w:r w:rsidR="007A69D4" w:rsidRPr="001D68A7">
          <w:t xml:space="preserve">, the creation of the depth map is a time-consuming task. </w:t>
        </w:r>
      </w:ins>
      <w:ins w:id="293" w:author="Tomas Blazauskas" w:date="2023-02-27T01:05:00Z">
        <w:r w:rsidR="00BC3D9C" w:rsidRPr="001D68A7">
          <w:t>Some commercial hardware solutions</w:t>
        </w:r>
      </w:ins>
      <w:ins w:id="294" w:author="Tomas Blazauskas" w:date="2023-02-27T01:06:00Z">
        <w:r w:rsidR="00BC3D9C" w:rsidRPr="001D68A7">
          <w:t xml:space="preserve"> (for example, Matterport </w:t>
        </w:r>
      </w:ins>
      <w:ins w:id="295" w:author="Tomas Blazauskas" w:date="2023-02-27T01:07:00Z">
        <w:r w:rsidR="00BC3D9C" w:rsidRPr="001D68A7">
          <w:t>camera</w:t>
        </w:r>
        <w:del w:id="296" w:author="Binkis Mikas" w:date="2023-03-19T21:39:00Z">
          <w:r w:rsidR="00BC3D9C" w:rsidRPr="001D68A7" w:rsidDel="00B05F6D">
            <w:delText xml:space="preserve"> [</w:delText>
          </w:r>
        </w:del>
        <w:del w:id="297" w:author="Binkis Mikas" w:date="2023-03-01T13:56:00Z">
          <w:r w:rsidR="00BC3D9C" w:rsidRPr="001D68A7" w:rsidDel="00AC293B">
            <w:delText>30</w:delText>
          </w:r>
        </w:del>
        <w:del w:id="298" w:author="Binkis Mikas" w:date="2023-03-19T21:39:00Z">
          <w:r w:rsidR="00BC3D9C" w:rsidRPr="001D68A7" w:rsidDel="00B05F6D">
            <w:delText>]</w:delText>
          </w:r>
        </w:del>
      </w:ins>
      <w:ins w:id="299" w:author="Tomas Blazauskas" w:date="2023-02-27T01:06:00Z">
        <w:r w:rsidR="00BC3D9C" w:rsidRPr="001D68A7">
          <w:t>)</w:t>
        </w:r>
      </w:ins>
      <w:ins w:id="300" w:author="Tomas Blazauskas" w:date="2023-02-27T01:04:00Z">
        <w:r w:rsidR="00BC3D9C" w:rsidRPr="001D68A7">
          <w:t xml:space="preserve"> allow capturing </w:t>
        </w:r>
      </w:ins>
      <w:ins w:id="301" w:author="Tomas Blazauskas" w:date="2023-02-27T01:05:00Z">
        <w:r w:rsidR="00BC3D9C" w:rsidRPr="001D68A7">
          <w:t>a depth map along with RGB panorama</w:t>
        </w:r>
      </w:ins>
      <w:ins w:id="302" w:author="Tomas Blazauskas" w:date="2023-02-27T01:08:00Z">
        <w:r w:rsidR="00A8776E" w:rsidRPr="001D68A7">
          <w:t xml:space="preserve">, but the quality of </w:t>
        </w:r>
      </w:ins>
      <w:ins w:id="303" w:author="Tomas Blazauskas" w:date="2023-02-27T01:11:00Z">
        <w:r w:rsidR="00A8776E" w:rsidRPr="001D68A7">
          <w:t xml:space="preserve">the </w:t>
        </w:r>
      </w:ins>
      <w:ins w:id="304" w:author="Tomas Blazauskas" w:date="2023-02-27T01:08:00Z">
        <w:r w:rsidR="00A8776E" w:rsidRPr="001D68A7">
          <w:t>depth map depends o</w:t>
        </w:r>
      </w:ins>
      <w:ins w:id="305" w:author="Tomas Blazauskas" w:date="2023-02-27T01:10:00Z">
        <w:r w:rsidR="00A8776E" w:rsidRPr="001D68A7">
          <w:t>n</w:t>
        </w:r>
      </w:ins>
      <w:ins w:id="306" w:author="Tomas Blazauskas" w:date="2023-02-27T01:08:00Z">
        <w:r w:rsidR="00A8776E" w:rsidRPr="001D68A7">
          <w:t xml:space="preserve"> shooting </w:t>
        </w:r>
      </w:ins>
      <w:ins w:id="307" w:author="Tomas Blazauskas" w:date="2023-02-27T01:10:00Z">
        <w:r w:rsidR="00A8776E" w:rsidRPr="001D68A7">
          <w:t>conditions</w:t>
        </w:r>
      </w:ins>
      <w:ins w:id="308" w:author="Tomas Blazauskas" w:date="2023-03-20T08:16:00Z">
        <w:r w:rsidR="004D387E">
          <w:t>,</w:t>
        </w:r>
      </w:ins>
      <w:ins w:id="309" w:author="Tomas Blazauskas" w:date="2023-02-27T01:10:00Z">
        <w:r w:rsidR="00A8776E" w:rsidRPr="001D68A7">
          <w:t xml:space="preserve"> and the usage scenarios are limited</w:t>
        </w:r>
      </w:ins>
      <w:ins w:id="310" w:author="Tomas Blazauskas" w:date="2023-02-27T01:04:00Z">
        <w:r w:rsidR="00BC3D9C" w:rsidRPr="001D68A7">
          <w:t>.</w:t>
        </w:r>
      </w:ins>
      <w:ins w:id="311" w:author="Tomas Blazauskas" w:date="2023-02-27T01:11:00Z">
        <w:r w:rsidR="00A8776E" w:rsidRPr="001D68A7">
          <w:t xml:space="preserve"> </w:t>
        </w:r>
      </w:ins>
    </w:p>
    <w:p w14:paraId="06D46AB6" w14:textId="77777777" w:rsidR="00AC293B" w:rsidRPr="001D68A7" w:rsidRDefault="00AC293B" w:rsidP="00AC293B">
      <w:pPr>
        <w:pStyle w:val="MDPI31text"/>
        <w:rPr>
          <w:ins w:id="312" w:author="Binkis Mikas" w:date="2023-03-01T13:54:00Z"/>
          <w:color w:val="auto"/>
          <w:rPrChange w:id="313" w:author="Binkis Mikas" w:date="2023-03-19T21:43:00Z">
            <w:rPr>
              <w:ins w:id="314" w:author="Binkis Mikas" w:date="2023-03-01T13:54:00Z"/>
              <w:color w:val="FF0000"/>
            </w:rPr>
          </w:rPrChange>
        </w:rPr>
      </w:pPr>
      <w:ins w:id="315" w:author="Binkis Mikas" w:date="2023-03-01T13:54:00Z">
        <w:r w:rsidRPr="001D68A7">
          <w:rPr>
            <w:color w:val="auto"/>
            <w:rPrChange w:id="316" w:author="Binkis Mikas" w:date="2023-03-19T21:43:00Z">
              <w:rPr>
                <w:color w:val="FF0000"/>
              </w:rPr>
            </w:rPrChange>
          </w:rPr>
          <w:t>In summary, the key findings of the review suggest that:</w:t>
        </w:r>
      </w:ins>
    </w:p>
    <w:p w14:paraId="1E0E6D95" w14:textId="259CBB25" w:rsidR="00AC293B" w:rsidRPr="001D68A7" w:rsidRDefault="00AC293B" w:rsidP="00AC293B">
      <w:pPr>
        <w:pStyle w:val="MDPI31text"/>
        <w:rPr>
          <w:ins w:id="317" w:author="Binkis Mikas" w:date="2023-03-01T13:54:00Z"/>
          <w:color w:val="auto"/>
          <w:rPrChange w:id="318" w:author="Binkis Mikas" w:date="2023-03-19T21:43:00Z">
            <w:rPr>
              <w:ins w:id="319" w:author="Binkis Mikas" w:date="2023-03-01T13:54:00Z"/>
              <w:color w:val="FF0000"/>
            </w:rPr>
          </w:rPrChange>
        </w:rPr>
      </w:pPr>
      <w:ins w:id="320" w:author="Binkis Mikas" w:date="2023-03-01T13:54:00Z">
        <w:r w:rsidRPr="001D68A7">
          <w:rPr>
            <w:color w:val="auto"/>
            <w:rPrChange w:id="321" w:author="Binkis Mikas" w:date="2023-03-19T21:43:00Z">
              <w:rPr>
                <w:color w:val="FF0000"/>
              </w:rPr>
            </w:rPrChange>
          </w:rPr>
          <w:t xml:space="preserve">1. Although there is </w:t>
        </w:r>
      </w:ins>
      <w:ins w:id="322" w:author="Tomas Blazauskas" w:date="2023-03-19T19:04:00Z">
        <w:r w:rsidR="00AA4AD3" w:rsidRPr="001D68A7">
          <w:rPr>
            <w:color w:val="auto"/>
          </w:rPr>
          <w:t xml:space="preserve">a </w:t>
        </w:r>
      </w:ins>
      <w:ins w:id="323" w:author="Binkis Mikas" w:date="2023-03-01T13:54:00Z">
        <w:r w:rsidRPr="001D68A7">
          <w:rPr>
            <w:color w:val="auto"/>
            <w:rPrChange w:id="324" w:author="Binkis Mikas" w:date="2023-03-19T21:43:00Z">
              <w:rPr>
                <w:color w:val="FF0000"/>
              </w:rPr>
            </w:rPrChange>
          </w:rPr>
          <w:t>significant amount of research data concerning locomotion methods within VR, it still lacks connection t</w:t>
        </w:r>
      </w:ins>
      <w:ins w:id="325" w:author="Tomas Blazauskas" w:date="2023-03-19T19:04:00Z">
        <w:r w:rsidR="00AA4AD3" w:rsidRPr="001D68A7">
          <w:rPr>
            <w:color w:val="auto"/>
          </w:rPr>
          <w:t xml:space="preserve">a </w:t>
        </w:r>
      </w:ins>
      <w:ins w:id="326" w:author="Binkis Mikas" w:date="2023-03-01T13:54:00Z">
        <w:r w:rsidRPr="001D68A7">
          <w:rPr>
            <w:color w:val="auto"/>
            <w:rPrChange w:id="327" w:author="Binkis Mikas" w:date="2023-03-19T21:43:00Z">
              <w:rPr>
                <w:color w:val="FF0000"/>
              </w:rPr>
            </w:rPrChange>
          </w:rPr>
          <w:t>o sense of presence effects</w:t>
        </w:r>
      </w:ins>
    </w:p>
    <w:p w14:paraId="2A8EC013" w14:textId="55908665" w:rsidR="00AC293B" w:rsidRPr="001D68A7" w:rsidRDefault="00AC293B" w:rsidP="00AC293B">
      <w:pPr>
        <w:pStyle w:val="MDPI31text"/>
        <w:rPr>
          <w:ins w:id="328" w:author="Binkis Mikas" w:date="2023-03-01T13:54:00Z"/>
          <w:color w:val="auto"/>
          <w:rPrChange w:id="329" w:author="Binkis Mikas" w:date="2023-03-19T21:43:00Z">
            <w:rPr>
              <w:ins w:id="330" w:author="Binkis Mikas" w:date="2023-03-01T13:54:00Z"/>
              <w:color w:val="FF0000"/>
            </w:rPr>
          </w:rPrChange>
        </w:rPr>
      </w:pPr>
      <w:ins w:id="331" w:author="Binkis Mikas" w:date="2023-03-01T13:54:00Z">
        <w:r w:rsidRPr="001D68A7">
          <w:rPr>
            <w:color w:val="auto"/>
            <w:rPrChange w:id="332" w:author="Binkis Mikas" w:date="2023-03-19T21:43:00Z">
              <w:rPr>
                <w:color w:val="FF0000"/>
              </w:rPr>
            </w:rPrChange>
          </w:rPr>
          <w:t xml:space="preserve">2. While there are different motion tracking and recording approaches, commercial devices, which </w:t>
        </w:r>
        <w:del w:id="333" w:author="Tomas Blazauskas" w:date="2023-03-19T19:03:00Z">
          <w:r w:rsidRPr="001D68A7" w:rsidDel="00AA4AD3">
            <w:rPr>
              <w:color w:val="auto"/>
              <w:rPrChange w:id="334" w:author="Binkis Mikas" w:date="2023-03-19T21:43:00Z">
                <w:rPr>
                  <w:color w:val="FF0000"/>
                </w:rPr>
              </w:rPrChange>
            </w:rPr>
            <w:delText xml:space="preserve"> </w:delText>
          </w:r>
        </w:del>
        <w:r w:rsidRPr="001D68A7">
          <w:rPr>
            <w:color w:val="auto"/>
            <w:rPrChange w:id="335" w:author="Binkis Mikas" w:date="2023-03-19T21:43:00Z">
              <w:rPr>
                <w:color w:val="FF0000"/>
              </w:rPr>
            </w:rPrChange>
          </w:rPr>
          <w:t>are mostly used as motion controllers for video game consoles, provide sufficient accuracy results</w:t>
        </w:r>
      </w:ins>
    </w:p>
    <w:p w14:paraId="416B75AA" w14:textId="5CE7CC10" w:rsidR="00AC293B" w:rsidRPr="001D68A7" w:rsidRDefault="00AC293B" w:rsidP="00AC293B">
      <w:pPr>
        <w:pStyle w:val="MDPI31text"/>
        <w:rPr>
          <w:ins w:id="336" w:author="Binkis Mikas" w:date="2023-03-01T13:54:00Z"/>
          <w:color w:val="auto"/>
          <w:rPrChange w:id="337" w:author="Binkis Mikas" w:date="2023-03-19T21:43:00Z">
            <w:rPr>
              <w:ins w:id="338" w:author="Binkis Mikas" w:date="2023-03-01T13:54:00Z"/>
              <w:color w:val="FF0000"/>
            </w:rPr>
          </w:rPrChange>
        </w:rPr>
      </w:pPr>
      <w:ins w:id="339" w:author="Binkis Mikas" w:date="2023-03-01T13:54:00Z">
        <w:r w:rsidRPr="001D68A7">
          <w:rPr>
            <w:color w:val="auto"/>
            <w:rPrChange w:id="340" w:author="Binkis Mikas" w:date="2023-03-19T21:43:00Z">
              <w:rPr>
                <w:color w:val="FF0000"/>
              </w:rPr>
            </w:rPrChange>
          </w:rPr>
          <w:t xml:space="preserve">3. Modelled 3D environments provide the best </w:t>
        </w:r>
        <w:proofErr w:type="spellStart"/>
        <w:r w:rsidRPr="001D68A7">
          <w:rPr>
            <w:color w:val="auto"/>
            <w:rPrChange w:id="341" w:author="Binkis Mikas" w:date="2023-03-19T21:43:00Z">
              <w:rPr>
                <w:color w:val="FF0000"/>
              </w:rPr>
            </w:rPrChange>
          </w:rPr>
          <w:t>spacial</w:t>
        </w:r>
        <w:proofErr w:type="spellEnd"/>
        <w:r w:rsidRPr="001D68A7">
          <w:rPr>
            <w:color w:val="auto"/>
            <w:rPrChange w:id="342" w:author="Binkis Mikas" w:date="2023-03-19T21:43:00Z">
              <w:rPr>
                <w:color w:val="FF0000"/>
              </w:rPr>
            </w:rPrChange>
          </w:rPr>
          <w:t xml:space="preserve"> awareness, yet 2D omnidirectional panoramic images or videos can create </w:t>
        </w:r>
      </w:ins>
      <w:ins w:id="343" w:author="Tomas Blazauskas" w:date="2023-03-19T19:04:00Z">
        <w:r w:rsidR="00AA4AD3" w:rsidRPr="001D68A7">
          <w:rPr>
            <w:color w:val="auto"/>
          </w:rPr>
          <w:t xml:space="preserve">a </w:t>
        </w:r>
      </w:ins>
      <w:ins w:id="344" w:author="Binkis Mikas" w:date="2023-03-01T13:54:00Z">
        <w:r w:rsidRPr="001D68A7">
          <w:rPr>
            <w:color w:val="auto"/>
            <w:rPrChange w:id="345" w:author="Binkis Mikas" w:date="2023-03-19T21:43:00Z">
              <w:rPr>
                <w:color w:val="FF0000"/>
              </w:rPr>
            </w:rPrChange>
          </w:rPr>
          <w:t xml:space="preserve">similar level of </w:t>
        </w:r>
        <w:proofErr w:type="spellStart"/>
        <w:r w:rsidRPr="001D68A7">
          <w:rPr>
            <w:color w:val="auto"/>
            <w:rPrChange w:id="346" w:author="Binkis Mikas" w:date="2023-03-19T21:43:00Z">
              <w:rPr>
                <w:color w:val="FF0000"/>
              </w:rPr>
            </w:rPrChange>
          </w:rPr>
          <w:t>immersiveness</w:t>
        </w:r>
        <w:proofErr w:type="spellEnd"/>
        <w:r w:rsidRPr="001D68A7">
          <w:rPr>
            <w:color w:val="auto"/>
            <w:rPrChange w:id="347" w:author="Binkis Mikas" w:date="2023-03-19T21:43:00Z">
              <w:rPr>
                <w:color w:val="FF0000"/>
              </w:rPr>
            </w:rPrChange>
          </w:rPr>
          <w:t xml:space="preserve"> without extensive 3D modelling knowledge.</w:t>
        </w:r>
      </w:ins>
    </w:p>
    <w:p w14:paraId="4D4FE5A5" w14:textId="528DCFA7" w:rsidR="00AC293B" w:rsidRPr="001D68A7" w:rsidRDefault="00AC293B" w:rsidP="00AC293B">
      <w:pPr>
        <w:pStyle w:val="MDPI31text"/>
        <w:rPr>
          <w:ins w:id="348" w:author="Binkis Mikas" w:date="2023-03-01T13:54:00Z"/>
          <w:color w:val="auto"/>
          <w:rPrChange w:id="349" w:author="Binkis Mikas" w:date="2023-03-19T21:43:00Z">
            <w:rPr>
              <w:ins w:id="350" w:author="Binkis Mikas" w:date="2023-03-01T13:54:00Z"/>
            </w:rPr>
          </w:rPrChange>
        </w:rPr>
      </w:pPr>
      <w:ins w:id="351" w:author="Binkis Mikas" w:date="2023-03-01T13:54:00Z">
        <w:r w:rsidRPr="001D68A7">
          <w:rPr>
            <w:color w:val="auto"/>
            <w:rPrChange w:id="352" w:author="Binkis Mikas" w:date="2023-03-19T21:43:00Z">
              <w:rPr>
                <w:color w:val="FF0000"/>
              </w:rPr>
            </w:rPrChange>
          </w:rPr>
          <w:t>Therefore, our research focused on stereoscopic panoramic videos and simulated positional movement, which is described in section 2.</w:t>
        </w:r>
      </w:ins>
    </w:p>
    <w:p w14:paraId="1145E85A" w14:textId="77777777" w:rsidR="00CF4DC7" w:rsidRDefault="00CF4DC7">
      <w:pPr>
        <w:spacing w:line="240" w:lineRule="auto"/>
        <w:jc w:val="left"/>
        <w:rPr>
          <w:ins w:id="353" w:author="Binkis Mikas" w:date="2023-03-19T21:56:00Z"/>
          <w:rFonts w:eastAsia="Times New Roman"/>
          <w:b/>
          <w:noProof w:val="0"/>
          <w:snapToGrid w:val="0"/>
          <w:szCs w:val="22"/>
          <w:lang w:eastAsia="de-DE" w:bidi="en-US"/>
        </w:rPr>
      </w:pPr>
      <w:ins w:id="354" w:author="Binkis Mikas" w:date="2023-03-19T21:56:00Z">
        <w:r>
          <w:br w:type="page"/>
        </w:r>
      </w:ins>
    </w:p>
    <w:p w14:paraId="5150283D" w14:textId="573B1949" w:rsidR="00B95AD6" w:rsidRPr="001D68A7" w:rsidDel="00AC293B" w:rsidRDefault="00A8776E" w:rsidP="0029420B">
      <w:pPr>
        <w:pStyle w:val="MDPI31text"/>
        <w:rPr>
          <w:del w:id="355" w:author="Binkis Mikas" w:date="2023-03-01T13:54:00Z"/>
        </w:rPr>
      </w:pPr>
      <w:ins w:id="356" w:author="Tomas Blazauskas" w:date="2023-02-27T01:11:00Z">
        <w:del w:id="357" w:author="Binkis Mikas" w:date="2023-03-01T13:54:00Z">
          <w:r w:rsidRPr="001D68A7" w:rsidDel="00AC293B">
            <w:lastRenderedPageBreak/>
            <w:delText xml:space="preserve">Therefore, </w:delText>
          </w:r>
        </w:del>
      </w:ins>
      <w:ins w:id="358" w:author="Tomas Blazauskas" w:date="2023-02-27T01:13:00Z">
        <w:del w:id="359" w:author="Binkis Mikas" w:date="2023-03-01T13:54:00Z">
          <w:r w:rsidRPr="001D68A7" w:rsidDel="00AC293B">
            <w:delText>our research</w:delText>
          </w:r>
        </w:del>
      </w:ins>
      <w:ins w:id="360" w:author="Tomas Blazauskas" w:date="2023-02-27T01:11:00Z">
        <w:del w:id="361" w:author="Binkis Mikas" w:date="2023-03-01T13:54:00Z">
          <w:r w:rsidRPr="001D68A7" w:rsidDel="00AC293B">
            <w:delText xml:space="preserve"> </w:delText>
          </w:r>
        </w:del>
      </w:ins>
      <w:ins w:id="362" w:author="Tomas Blazauskas" w:date="2023-02-27T01:12:00Z">
        <w:del w:id="363" w:author="Binkis Mikas" w:date="2023-03-01T13:54:00Z">
          <w:r w:rsidRPr="001D68A7" w:rsidDel="00AC293B">
            <w:delText>focused</w:delText>
          </w:r>
        </w:del>
      </w:ins>
      <w:ins w:id="364" w:author="Tomas Blazauskas" w:date="2023-02-27T01:11:00Z">
        <w:del w:id="365" w:author="Binkis Mikas" w:date="2023-03-01T13:54:00Z">
          <w:r w:rsidRPr="001D68A7" w:rsidDel="00AC293B">
            <w:delText xml:space="preserve"> on stere</w:delText>
          </w:r>
        </w:del>
      </w:ins>
      <w:ins w:id="366" w:author="Tomas Blazauskas" w:date="2023-02-27T01:12:00Z">
        <w:del w:id="367" w:author="Binkis Mikas" w:date="2023-03-01T13:54:00Z">
          <w:r w:rsidRPr="001D68A7" w:rsidDel="00AC293B">
            <w:delText>o</w:delText>
          </w:r>
        </w:del>
      </w:ins>
      <w:ins w:id="368" w:author="Tomas Blazauskas" w:date="2023-02-27T01:11:00Z">
        <w:del w:id="369" w:author="Binkis Mikas" w:date="2023-03-01T13:54:00Z">
          <w:r w:rsidRPr="001D68A7" w:rsidDel="00AC293B">
            <w:delText>scopic</w:delText>
          </w:r>
        </w:del>
      </w:ins>
      <w:ins w:id="370" w:author="Tomas Blazauskas" w:date="2023-02-27T01:12:00Z">
        <w:del w:id="371" w:author="Binkis Mikas" w:date="2023-03-01T13:54:00Z">
          <w:r w:rsidRPr="001D68A7" w:rsidDel="00AC293B">
            <w:delText xml:space="preserve"> panoramic videos and</w:delText>
          </w:r>
        </w:del>
      </w:ins>
      <w:ins w:id="372" w:author="Tomas Blazauskas" w:date="2023-02-27T01:13:00Z">
        <w:del w:id="373" w:author="Binkis Mikas" w:date="2023-03-01T13:54:00Z">
          <w:r w:rsidRPr="001D68A7" w:rsidDel="00AC293B">
            <w:delText xml:space="preserve"> simulated positional movement</w:delText>
          </w:r>
        </w:del>
      </w:ins>
      <w:ins w:id="374" w:author="Tomas Blazauskas" w:date="2023-02-27T01:14:00Z">
        <w:del w:id="375" w:author="Binkis Mikas" w:date="2023-03-01T13:54:00Z">
          <w:r w:rsidRPr="001D68A7" w:rsidDel="00AC293B">
            <w:delText>,</w:delText>
          </w:r>
        </w:del>
      </w:ins>
      <w:ins w:id="376" w:author="Tomas Blazauskas" w:date="2023-02-27T01:13:00Z">
        <w:del w:id="377" w:author="Binkis Mikas" w:date="2023-03-01T13:54:00Z">
          <w:r w:rsidRPr="001D68A7" w:rsidDel="00AC293B">
            <w:delText xml:space="preserve"> </w:delText>
          </w:r>
        </w:del>
      </w:ins>
      <w:ins w:id="378" w:author="Tomas Blazauskas" w:date="2023-02-27T01:14:00Z">
        <w:del w:id="379" w:author="Binkis Mikas" w:date="2023-03-01T13:54:00Z">
          <w:r w:rsidRPr="001D68A7" w:rsidDel="00AC293B">
            <w:delText>which</w:delText>
          </w:r>
        </w:del>
      </w:ins>
      <w:ins w:id="380" w:author="Tomas Blazauskas" w:date="2023-02-27T01:13:00Z">
        <w:del w:id="381" w:author="Binkis Mikas" w:date="2023-03-01T13:54:00Z">
          <w:r w:rsidRPr="001D68A7" w:rsidDel="00AC293B">
            <w:delText xml:space="preserve"> is described in </w:delText>
          </w:r>
        </w:del>
      </w:ins>
      <w:ins w:id="382" w:author="Tomas Blazauskas" w:date="2023-02-27T01:14:00Z">
        <w:del w:id="383" w:author="Binkis Mikas" w:date="2023-03-01T13:54:00Z">
          <w:r w:rsidRPr="001D68A7" w:rsidDel="00AC293B">
            <w:delText>section 2</w:delText>
          </w:r>
        </w:del>
      </w:ins>
      <w:ins w:id="384" w:author="Tomas Blazauskas" w:date="2023-02-27T01:13:00Z">
        <w:del w:id="385" w:author="Binkis Mikas" w:date="2023-03-01T13:54:00Z">
          <w:r w:rsidRPr="001D68A7" w:rsidDel="00AC293B">
            <w:delText>.</w:delText>
          </w:r>
        </w:del>
      </w:ins>
      <w:del w:id="386" w:author="Binkis Mikas" w:date="2023-03-01T13:54:00Z">
        <w:r w:rsidR="00B95AD6" w:rsidRPr="001D68A7" w:rsidDel="00AC293B">
          <w:delText>The development of a virtual reality</w:delText>
        </w:r>
        <w:r w:rsidR="00E06DBE" w:rsidRPr="001D68A7" w:rsidDel="00AC293B">
          <w:delText>VR</w:delText>
        </w:r>
        <w:r w:rsidR="00B95AD6" w:rsidRPr="001D68A7" w:rsidDel="00AC293B">
          <w:delText xml:space="preserve"> viewer of panoramic images should consider several parameters that define the quality of the rendered image. Such parameters include resolution configurations, texture-to-objects mappings and deciding from different rendering approaches, but to select the optimal value of these parameters, visual quality analysis is required. In this work, we propose a tool integrated within the Unity editor to automate this quality assessment using different settings for the visualization of equirectangular images. We compare the texture mapping of a skybox with a procedural sphere and a cubemap using full-reference objective metrics for image quality analysis [28].</w:delText>
        </w:r>
      </w:del>
    </w:p>
    <w:p w14:paraId="0C61BF61" w14:textId="77777777" w:rsidR="00A86E9F" w:rsidRPr="001D68A7" w:rsidRDefault="00A86E9F" w:rsidP="00A86E9F">
      <w:pPr>
        <w:pStyle w:val="MDPI21heading1"/>
      </w:pPr>
      <w:r w:rsidRPr="001D68A7">
        <w:rPr>
          <w:lang w:eastAsia="zh-CN"/>
        </w:rPr>
        <w:t xml:space="preserve">2. </w:t>
      </w:r>
      <w:r w:rsidRPr="001D68A7">
        <w:t>Methods</w:t>
      </w:r>
    </w:p>
    <w:p w14:paraId="20635E24" w14:textId="77777777" w:rsidR="00B95AD6" w:rsidRPr="001D68A7" w:rsidRDefault="00B95AD6" w:rsidP="00B95AD6">
      <w:pPr>
        <w:pStyle w:val="MDPI21heading1"/>
        <w:rPr>
          <w:b w:val="0"/>
          <w:i/>
        </w:rPr>
      </w:pPr>
      <w:r w:rsidRPr="001D68A7">
        <w:rPr>
          <w:b w:val="0"/>
          <w:i/>
        </w:rPr>
        <w:t>2.1. Methods, Design and Settings</w:t>
      </w:r>
    </w:p>
    <w:p w14:paraId="0C120E07" w14:textId="606D95B0" w:rsidR="00B95AD6" w:rsidRPr="001D68A7" w:rsidRDefault="00B95AD6" w:rsidP="00B95AD6">
      <w:pPr>
        <w:pStyle w:val="MDPI21heading1"/>
        <w:rPr>
          <w:b w:val="0"/>
        </w:rPr>
      </w:pPr>
      <w:r w:rsidRPr="001D68A7">
        <w:rPr>
          <w:b w:val="0"/>
        </w:rPr>
        <w:t>2.1.1. Locomotion method</w:t>
      </w:r>
      <w:ins w:id="387" w:author="Blažauskas Tomas [2]" w:date="2023-02-28T11:05:00Z">
        <w:r w:rsidR="00A76895" w:rsidRPr="001D68A7">
          <w:rPr>
            <w:b w:val="0"/>
          </w:rPr>
          <w:t>s</w:t>
        </w:r>
      </w:ins>
      <w:r w:rsidRPr="001D68A7">
        <w:rPr>
          <w:b w:val="0"/>
        </w:rPr>
        <w:t xml:space="preserve"> for panoramic videos</w:t>
      </w:r>
    </w:p>
    <w:p w14:paraId="6D3A7E43" w14:textId="0CD256E3" w:rsidR="00B95AD6" w:rsidRPr="001D68A7" w:rsidRDefault="00B95AD6" w:rsidP="0029420B">
      <w:pPr>
        <w:pStyle w:val="MDPI31text"/>
      </w:pPr>
      <w:r w:rsidRPr="001D68A7">
        <w:t xml:space="preserve">The program uses scenes with two-dimensional dynamic content. It allows the user to move freely between the predefined viewing positions of the scriptwriter. The three-dimensional scene is rendered </w:t>
      </w:r>
      <w:del w:id="388" w:author="Tomas Blazauskas" w:date="2023-02-27T01:15:00Z">
        <w:r w:rsidRPr="001D68A7" w:rsidDel="00A8776E">
          <w:delText xml:space="preserve">with </w:delText>
        </w:r>
      </w:del>
      <w:ins w:id="389" w:author="Tomas Blazauskas" w:date="2023-02-27T01:15:00Z">
        <w:r w:rsidR="00A8776E" w:rsidRPr="001D68A7">
          <w:t xml:space="preserve">using </w:t>
        </w:r>
      </w:ins>
      <w:r w:rsidRPr="001D68A7">
        <w:t xml:space="preserve">panoramic stereoscopic videos generated at each preset viewing position. </w:t>
      </w:r>
      <w:ins w:id="390" w:author="Tomas Blazauskas" w:date="2023-02-27T01:16:00Z">
        <w:r w:rsidR="00A8776E" w:rsidRPr="001D68A7">
          <w:t xml:space="preserve">For each eye, </w:t>
        </w:r>
      </w:ins>
      <w:del w:id="391" w:author="Tomas Blazauskas" w:date="2023-02-27T01:16:00Z">
        <w:r w:rsidRPr="001D68A7" w:rsidDel="00A8776E">
          <w:delText>T</w:delText>
        </w:r>
      </w:del>
      <w:ins w:id="392" w:author="Tomas Blazauskas" w:date="2023-02-27T01:16:00Z">
        <w:r w:rsidR="00A8776E" w:rsidRPr="001D68A7">
          <w:t>t</w:t>
        </w:r>
      </w:ins>
      <w:r w:rsidRPr="001D68A7">
        <w:t>he</w:t>
      </w:r>
      <w:del w:id="393" w:author="Tomas Blazauskas" w:date="2023-02-27T01:17:00Z">
        <w:r w:rsidRPr="001D68A7" w:rsidDel="00A8776E">
          <w:delText>se</w:delText>
        </w:r>
      </w:del>
      <w:r w:rsidRPr="001D68A7">
        <w:t xml:space="preserve"> </w:t>
      </w:r>
      <w:del w:id="394" w:author="Tomas Blazauskas" w:date="2023-02-27T01:15:00Z">
        <w:r w:rsidRPr="001D68A7" w:rsidDel="00A8776E">
          <w:delText xml:space="preserve">clips </w:delText>
        </w:r>
      </w:del>
      <w:ins w:id="395" w:author="Tomas Blazauskas" w:date="2023-02-27T01:15:00Z">
        <w:r w:rsidR="00A8776E" w:rsidRPr="001D68A7">
          <w:t>panoramic v</w:t>
        </w:r>
      </w:ins>
      <w:ins w:id="396" w:author="Tomas Blazauskas" w:date="2023-02-27T01:16:00Z">
        <w:r w:rsidR="00A8776E" w:rsidRPr="001D68A7">
          <w:t>ideo</w:t>
        </w:r>
      </w:ins>
      <w:ins w:id="397" w:author="Tomas Blazauskas" w:date="2023-02-27T01:15:00Z">
        <w:r w:rsidR="00A8776E" w:rsidRPr="001D68A7">
          <w:t xml:space="preserve"> </w:t>
        </w:r>
      </w:ins>
      <w:del w:id="398" w:author="Tomas Blazauskas" w:date="2023-02-27T01:16:00Z">
        <w:r w:rsidRPr="001D68A7" w:rsidDel="00A8776E">
          <w:delText xml:space="preserve">are </w:delText>
        </w:r>
      </w:del>
      <w:ins w:id="399" w:author="Tomas Blazauskas" w:date="2023-02-27T01:16:00Z">
        <w:r w:rsidR="00A8776E" w:rsidRPr="001D68A7">
          <w:t xml:space="preserve">is </w:t>
        </w:r>
      </w:ins>
      <w:r w:rsidRPr="001D68A7">
        <w:t xml:space="preserve">projected onto </w:t>
      </w:r>
      <w:ins w:id="400" w:author="Tomas Blazauskas" w:date="2023-02-27T01:16:00Z">
        <w:r w:rsidR="00A8776E" w:rsidRPr="001D68A7">
          <w:t xml:space="preserve">a </w:t>
        </w:r>
      </w:ins>
      <w:r w:rsidRPr="001D68A7">
        <w:t>three-dimensional sphere</w:t>
      </w:r>
      <w:del w:id="401" w:author="Tomas Blazauskas" w:date="2023-02-27T01:16:00Z">
        <w:r w:rsidRPr="001D68A7" w:rsidDel="00A8776E">
          <w:delText>s in the scene</w:delText>
        </w:r>
      </w:del>
      <w:r w:rsidRPr="001D68A7">
        <w:t>, which envelop</w:t>
      </w:r>
      <w:ins w:id="402" w:author="Tomas Blazauskas" w:date="2023-02-27T01:17:00Z">
        <w:r w:rsidR="00A8776E" w:rsidRPr="001D68A7">
          <w:t>s</w:t>
        </w:r>
      </w:ins>
      <w:r w:rsidRPr="001D68A7">
        <w:t xml:space="preserve"> the user. </w:t>
      </w:r>
      <w:ins w:id="403" w:author="Tomas Blazauskas" w:date="2023-02-27T01:20:00Z">
        <w:r w:rsidR="00A8776E" w:rsidRPr="001D68A7">
          <w:t xml:space="preserve">As the user moves from one viewing position to the next, a panoramic video of that position is </w:t>
        </w:r>
        <w:proofErr w:type="spellStart"/>
        <w:r w:rsidR="00A8776E" w:rsidRPr="001D68A7">
          <w:t>visualised</w:t>
        </w:r>
        <w:proofErr w:type="spellEnd"/>
        <w:r w:rsidR="00A8776E" w:rsidRPr="001D68A7">
          <w:t>, giving the user the illusion of six degrees of freedom.</w:t>
        </w:r>
      </w:ins>
      <w:del w:id="404" w:author="Tomas Blazauskas" w:date="2023-02-27T01:20:00Z">
        <w:r w:rsidRPr="001D68A7" w:rsidDel="00A8776E">
          <w:delText xml:space="preserve">As the user moves between viewing positions, </w:delText>
        </w:r>
      </w:del>
      <w:del w:id="405" w:author="Tomas Blazauskas" w:date="2023-02-27T01:17:00Z">
        <w:r w:rsidRPr="001D68A7" w:rsidDel="00A8776E">
          <w:delText xml:space="preserve">he is shown the image from </w:delText>
        </w:r>
      </w:del>
      <w:del w:id="406" w:author="Tomas Blazauskas" w:date="2023-02-27T01:20:00Z">
        <w:r w:rsidRPr="001D68A7" w:rsidDel="00A8776E">
          <w:delText>the panoramic video of the corresponding position, thus giving the user the illusion of six degrees of freedom.</w:delText>
        </w:r>
      </w:del>
      <w:r w:rsidRPr="001D68A7">
        <w:t xml:space="preserve"> Since only the sphere</w:t>
      </w:r>
      <w:ins w:id="407" w:author="Tomas Blazauskas" w:date="2023-02-27T01:21:00Z">
        <w:r w:rsidR="00A8776E" w:rsidRPr="001D68A7">
          <w:t xml:space="preserve"> model</w:t>
        </w:r>
      </w:ins>
      <w:r w:rsidRPr="001D68A7">
        <w:t xml:space="preserve"> is used </w:t>
      </w:r>
      <w:del w:id="408" w:author="Tomas Blazauskas" w:date="2023-02-27T01:21:00Z">
        <w:r w:rsidRPr="001D68A7" w:rsidDel="00A8776E">
          <w:delText xml:space="preserve">in </w:delText>
        </w:r>
      </w:del>
      <w:ins w:id="409" w:author="Tomas Blazauskas" w:date="2023-02-27T01:21:00Z">
        <w:r w:rsidR="00A8776E" w:rsidRPr="001D68A7">
          <w:t xml:space="preserve">to render </w:t>
        </w:r>
      </w:ins>
      <w:r w:rsidRPr="001D68A7">
        <w:t xml:space="preserve">two-dimensional content, the detail of the scene </w:t>
      </w:r>
      <w:del w:id="410" w:author="Tomas Blazauskas" w:date="2023-02-27T01:21:00Z">
        <w:r w:rsidRPr="001D68A7" w:rsidDel="00A8776E">
          <w:delText xml:space="preserve">models generated in panoramic videos no longer </w:delText>
        </w:r>
      </w:del>
      <w:ins w:id="411" w:author="Tomas Blazauskas" w:date="2023-02-27T01:21:00Z">
        <w:r w:rsidR="00A8776E" w:rsidRPr="001D68A7">
          <w:t xml:space="preserve">does not </w:t>
        </w:r>
      </w:ins>
      <w:r w:rsidRPr="001D68A7">
        <w:t>affect</w:t>
      </w:r>
      <w:del w:id="412" w:author="Tomas Blazauskas" w:date="2023-02-27T01:21:00Z">
        <w:r w:rsidRPr="001D68A7" w:rsidDel="00A8776E">
          <w:delText>s</w:delText>
        </w:r>
      </w:del>
      <w:r w:rsidRPr="001D68A7">
        <w:t xml:space="preserve"> the </w:t>
      </w:r>
      <w:del w:id="413" w:author="Tomas Blazauskas" w:date="2023-02-27T01:22:00Z">
        <w:r w:rsidRPr="001D68A7" w:rsidDel="00A8776E">
          <w:delText>performance of the application</w:delText>
        </w:r>
      </w:del>
      <w:ins w:id="414" w:author="Tomas Blazauskas" w:date="2023-02-27T01:22:00Z">
        <w:r w:rsidR="00A8776E" w:rsidRPr="001D68A7">
          <w:t>application's performance</w:t>
        </w:r>
      </w:ins>
      <w:r w:rsidRPr="001D68A7">
        <w:t xml:space="preserve">. However, the size and quantity of the panoramic videos </w:t>
      </w:r>
      <w:del w:id="415" w:author="Tomas Blazauskas" w:date="2023-02-27T01:22:00Z">
        <w:r w:rsidRPr="001D68A7" w:rsidDel="00A8776E">
          <w:delText>do affect the performance of the system</w:delText>
        </w:r>
      </w:del>
      <w:ins w:id="416" w:author="Tomas Blazauskas" w:date="2023-02-27T01:22:00Z">
        <w:r w:rsidR="00A8776E" w:rsidRPr="001D68A7">
          <w:t>affect the system's performance</w:t>
        </w:r>
      </w:ins>
      <w:r w:rsidRPr="001D68A7">
        <w:t xml:space="preserve">. This is especially true if the application is </w:t>
      </w:r>
      <w:del w:id="417" w:author="Tomas Blazauskas" w:date="2023-02-27T01:22:00Z">
        <w:r w:rsidRPr="001D68A7" w:rsidDel="00A8776E">
          <w:delText>implemented on</w:delText>
        </w:r>
      </w:del>
      <w:ins w:id="418" w:author="Tomas Blazauskas" w:date="2023-02-27T01:22:00Z">
        <w:r w:rsidR="00A8776E" w:rsidRPr="001D68A7">
          <w:t xml:space="preserve">dedicated </w:t>
        </w:r>
      </w:ins>
      <w:ins w:id="419" w:author="Tomas Blazauskas" w:date="2023-02-27T01:56:00Z">
        <w:r w:rsidR="00E74797" w:rsidRPr="001D68A7">
          <w:t>to</w:t>
        </w:r>
      </w:ins>
      <w:r w:rsidRPr="001D68A7">
        <w:t xml:space="preserve"> a mobile </w:t>
      </w:r>
      <w:del w:id="420" w:author="Blažauskas Tomas" w:date="2023-01-25T23:19:00Z">
        <w:r w:rsidRPr="001D68A7" w:rsidDel="00802A11">
          <w:delText>virtual reality</w:delText>
        </w:r>
      </w:del>
      <w:r w:rsidR="00E06DBE" w:rsidRPr="001D68A7">
        <w:t>VR</w:t>
      </w:r>
      <w:r w:rsidRPr="001D68A7">
        <w:t xml:space="preserve"> system. Also, the </w:t>
      </w:r>
      <w:del w:id="421" w:author="Tomas Blazauskas" w:date="2023-02-27T01:56:00Z">
        <w:r w:rsidRPr="001D68A7" w:rsidDel="00E74797">
          <w:delText>resolution, frame rate and bitrate of the videos</w:delText>
        </w:r>
      </w:del>
      <w:ins w:id="422" w:author="Tomas Blazauskas" w:date="2023-02-27T01:56:00Z">
        <w:r w:rsidR="00E74797" w:rsidRPr="001D68A7">
          <w:t>video's resolution, frame rate and bitrate</w:t>
        </w:r>
      </w:ins>
      <w:r w:rsidRPr="001D68A7">
        <w:t xml:space="preserve"> influence the inclusion of such content. The video parameters </w:t>
      </w:r>
      <w:del w:id="423" w:author="Tomas Blazauskas" w:date="2023-02-27T01:23:00Z">
        <w:r w:rsidRPr="001D68A7" w:rsidDel="00A8776E">
          <w:delText>listed above have a direct impact on</w:delText>
        </w:r>
      </w:del>
      <w:ins w:id="424" w:author="Tomas Blazauskas" w:date="2023-02-27T01:23:00Z">
        <w:r w:rsidR="00A8776E" w:rsidRPr="001D68A7">
          <w:t>directly impact</w:t>
        </w:r>
      </w:ins>
      <w:r w:rsidRPr="001D68A7">
        <w:t xml:space="preserve"> the size of the file</w:t>
      </w:r>
      <w:del w:id="425" w:author="Tomas Blazauskas" w:date="2023-02-27T01:23:00Z">
        <w:r w:rsidRPr="001D68A7" w:rsidDel="00A8776E">
          <w:delText>,</w:delText>
        </w:r>
      </w:del>
      <w:r w:rsidRPr="001D68A7">
        <w:t xml:space="preserve"> and</w:t>
      </w:r>
      <w:del w:id="426" w:author="Tomas Blazauskas" w:date="2023-02-27T01:23:00Z">
        <w:r w:rsidRPr="001D68A7" w:rsidDel="00A8776E">
          <w:delText xml:space="preserve"> thus</w:delText>
        </w:r>
      </w:del>
      <w:r w:rsidRPr="001D68A7">
        <w:t xml:space="preserve"> </w:t>
      </w:r>
      <w:del w:id="427" w:author="Tomas Blazauskas" w:date="2023-02-27T01:23:00Z">
        <w:r w:rsidRPr="001D68A7" w:rsidDel="00A8776E">
          <w:delText xml:space="preserve">of </w:delText>
        </w:r>
      </w:del>
      <w:r w:rsidRPr="001D68A7">
        <w:t>the application.</w:t>
      </w:r>
    </w:p>
    <w:p w14:paraId="0EB722DB" w14:textId="25C8FD14" w:rsidR="00B95AD6" w:rsidRPr="001D68A7" w:rsidRDefault="00B95AD6" w:rsidP="0029420B">
      <w:pPr>
        <w:pStyle w:val="MDPI31text"/>
      </w:pPr>
      <w:r w:rsidRPr="001D68A7">
        <w:t xml:space="preserve">The minimum requirements for panoramic video on mobile </w:t>
      </w:r>
      <w:del w:id="428" w:author="Blažauskas Tomas" w:date="2023-01-25T23:19:00Z">
        <w:r w:rsidRPr="001D68A7" w:rsidDel="00802A11">
          <w:delText>virtual reality</w:delText>
        </w:r>
      </w:del>
      <w:r w:rsidR="00E06DBE" w:rsidRPr="001D68A7">
        <w:t>VR</w:t>
      </w:r>
      <w:r w:rsidRPr="001D68A7">
        <w:t xml:space="preserve"> platforms are </w:t>
      </w:r>
      <w:del w:id="429" w:author="Tomas Blazauskas" w:date="2023-02-27T01:24:00Z">
        <w:r w:rsidRPr="001D68A7" w:rsidDel="00A8776E">
          <w:delText xml:space="preserve">resolution - </w:delText>
        </w:r>
      </w:del>
      <w:r w:rsidRPr="001D68A7">
        <w:t>3840x1920 pixel</w:t>
      </w:r>
      <w:del w:id="430" w:author="Tomas Blazauskas" w:date="2023-02-27T01:24:00Z">
        <w:r w:rsidRPr="001D68A7" w:rsidDel="00A8776E">
          <w:delText>s</w:delText>
        </w:r>
      </w:del>
      <w:ins w:id="431" w:author="Tomas Blazauskas" w:date="2023-02-27T01:24:00Z">
        <w:r w:rsidR="00A8776E" w:rsidRPr="001D68A7">
          <w:t xml:space="preserve"> resolution</w:t>
        </w:r>
      </w:ins>
      <w:del w:id="432" w:author="Tomas Blazauskas" w:date="2023-02-27T01:28:00Z">
        <w:r w:rsidRPr="001D68A7" w:rsidDel="00A8776E">
          <w:delText xml:space="preserve">; </w:delText>
        </w:r>
      </w:del>
      <w:ins w:id="433" w:author="Tomas Blazauskas" w:date="2023-02-27T01:28:00Z">
        <w:r w:rsidR="00A8776E" w:rsidRPr="001D68A7">
          <w:t xml:space="preserve">, </w:t>
        </w:r>
      </w:ins>
      <w:ins w:id="434" w:author="Tomas Blazauskas" w:date="2023-02-27T01:25:00Z">
        <w:r w:rsidR="00A8776E" w:rsidRPr="001D68A7">
          <w:t xml:space="preserve">a framerate of </w:t>
        </w:r>
      </w:ins>
      <w:del w:id="435" w:author="Tomas Blazauskas" w:date="2023-02-27T01:25:00Z">
        <w:r w:rsidRPr="001D68A7" w:rsidDel="00A8776E">
          <w:delText xml:space="preserve">frame rate - 30 or </w:delText>
        </w:r>
      </w:del>
      <w:r w:rsidRPr="001D68A7">
        <w:t>60 frames per second</w:t>
      </w:r>
      <w:del w:id="436" w:author="Tomas Blazauskas" w:date="2023-02-27T01:28:00Z">
        <w:r w:rsidRPr="001D68A7" w:rsidDel="00A8776E">
          <w:delText xml:space="preserve">; </w:delText>
        </w:r>
      </w:del>
      <w:ins w:id="437" w:author="Tomas Blazauskas" w:date="2023-02-27T01:28:00Z">
        <w:r w:rsidR="00A8776E" w:rsidRPr="001D68A7">
          <w:t xml:space="preserve">, </w:t>
        </w:r>
      </w:ins>
      <w:ins w:id="438" w:author="Tomas Blazauskas" w:date="2023-02-27T01:29:00Z">
        <w:r w:rsidR="00A8776E" w:rsidRPr="001D68A7">
          <w:t xml:space="preserve">and </w:t>
        </w:r>
      </w:ins>
      <w:ins w:id="439" w:author="Tomas Blazauskas" w:date="2023-02-27T01:25:00Z">
        <w:r w:rsidR="00A8776E" w:rsidRPr="001D68A7">
          <w:t xml:space="preserve">a </w:t>
        </w:r>
      </w:ins>
      <w:r w:rsidRPr="001D68A7">
        <w:t xml:space="preserve">bit rate </w:t>
      </w:r>
      <w:del w:id="440" w:author="Tomas Blazauskas" w:date="2023-02-27T01:25:00Z">
        <w:r w:rsidRPr="001D68A7" w:rsidDel="00A8776E">
          <w:delText>-</w:delText>
        </w:r>
      </w:del>
      <w:ins w:id="441" w:author="Tomas Blazauskas" w:date="2023-02-27T01:25:00Z">
        <w:r w:rsidR="00A8776E" w:rsidRPr="001D68A7">
          <w:t>of</w:t>
        </w:r>
      </w:ins>
      <w:r w:rsidRPr="001D68A7">
        <w:t xml:space="preserve"> 25-60 Mbps</w:t>
      </w:r>
      <w:ins w:id="442" w:author="Tomas Blazauskas" w:date="2023-02-27T01:26:00Z">
        <w:r w:rsidR="00A8776E" w:rsidRPr="001D68A7">
          <w:t>.</w:t>
        </w:r>
      </w:ins>
      <w:del w:id="443" w:author="Tomas Blazauskas" w:date="2023-02-27T01:26:00Z">
        <w:r w:rsidRPr="001D68A7" w:rsidDel="00A8776E">
          <w:delText>;</w:delText>
        </w:r>
      </w:del>
      <w:ins w:id="444" w:author="Tomas Blazauskas" w:date="2023-02-27T01:26:00Z">
        <w:r w:rsidR="00A8776E" w:rsidRPr="001D68A7">
          <w:t xml:space="preserve"> It results</w:t>
        </w:r>
      </w:ins>
      <w:ins w:id="445" w:author="Tomas Blazauskas" w:date="2023-02-27T01:29:00Z">
        <w:r w:rsidR="00A8776E" w:rsidRPr="001D68A7">
          <w:t xml:space="preserve"> in </w:t>
        </w:r>
      </w:ins>
      <w:ins w:id="446" w:author="Tomas Blazauskas" w:date="2023-02-27T01:28:00Z">
        <w:r w:rsidR="00A8776E" w:rsidRPr="001D68A7">
          <w:t xml:space="preserve">~10 GB </w:t>
        </w:r>
      </w:ins>
      <w:ins w:id="447" w:author="Tomas Blazauskas" w:date="2023-02-27T01:39:00Z">
        <w:r w:rsidR="00A8776E" w:rsidRPr="001D68A7">
          <w:t>of video,</w:t>
        </w:r>
      </w:ins>
      <w:ins w:id="448" w:author="Tomas Blazauskas" w:date="2023-02-27T01:27:00Z">
        <w:r w:rsidR="00A8776E" w:rsidRPr="001D68A7">
          <w:t xml:space="preserve"> up to 30 minutes long.</w:t>
        </w:r>
      </w:ins>
      <w:del w:id="449" w:author="Tomas Blazauskas" w:date="2023-02-27T01:27:00Z">
        <w:r w:rsidRPr="001D68A7" w:rsidDel="00A8776E">
          <w:delText xml:space="preserve"> size </w:delText>
        </w:r>
      </w:del>
      <w:del w:id="450" w:author="Tomas Blazauskas" w:date="2023-02-27T01:26:00Z">
        <w:r w:rsidRPr="001D68A7" w:rsidDel="00A8776E">
          <w:delText xml:space="preserve">- up to </w:delText>
        </w:r>
      </w:del>
      <w:del w:id="451" w:author="Tomas Blazauskas" w:date="2023-02-27T01:27:00Z">
        <w:r w:rsidRPr="001D68A7" w:rsidDel="00A8776E">
          <w:delText>10 GB</w:delText>
        </w:r>
      </w:del>
      <w:del w:id="452" w:author="Tomas Blazauskas" w:date="2023-02-27T01:26:00Z">
        <w:r w:rsidRPr="001D68A7" w:rsidDel="00A8776E">
          <w:delText>;</w:delText>
        </w:r>
      </w:del>
      <w:del w:id="453" w:author="Tomas Blazauskas" w:date="2023-02-27T01:27:00Z">
        <w:r w:rsidRPr="001D68A7" w:rsidDel="00A8776E">
          <w:delText xml:space="preserve"> duration - up to 30 minutes.</w:delText>
        </w:r>
      </w:del>
      <w:r w:rsidRPr="001D68A7">
        <w:t xml:space="preserve"> However, the resolution of the panorama is not the same as the resolution that the user </w:t>
      </w:r>
      <w:del w:id="454" w:author="Tomas Blazauskas" w:date="2023-02-27T01:30:00Z">
        <w:r w:rsidRPr="001D68A7" w:rsidDel="00A8776E">
          <w:delText xml:space="preserve">sees </w:delText>
        </w:r>
      </w:del>
      <w:ins w:id="455" w:author="Tomas Blazauskas" w:date="2023-02-27T01:30:00Z">
        <w:r w:rsidR="00A8776E" w:rsidRPr="001D68A7">
          <w:t xml:space="preserve">views </w:t>
        </w:r>
      </w:ins>
      <w:r w:rsidRPr="001D68A7">
        <w:t xml:space="preserve">in </w:t>
      </w:r>
      <w:ins w:id="456" w:author="Tomas Blazauskas" w:date="2023-02-27T01:39:00Z">
        <w:r w:rsidR="00A8776E" w:rsidRPr="001D68A7">
          <w:t xml:space="preserve">the </w:t>
        </w:r>
      </w:ins>
      <w:del w:id="457" w:author="Tomas Blazauskas" w:date="2023-02-27T01:30:00Z">
        <w:r w:rsidRPr="001D68A7" w:rsidDel="00A8776E">
          <w:delText>the panorama</w:delText>
        </w:r>
      </w:del>
      <w:ins w:id="458" w:author="Tomas Blazauskas" w:date="2023-02-27T01:30:00Z">
        <w:r w:rsidR="00A8776E" w:rsidRPr="001D68A7">
          <w:t>VR display</w:t>
        </w:r>
      </w:ins>
      <w:r w:rsidRPr="001D68A7">
        <w:t xml:space="preserve">. Depending on the field of view of the </w:t>
      </w:r>
      <w:del w:id="459" w:author="Blažauskas Tomas" w:date="2023-01-25T23:19:00Z">
        <w:r w:rsidRPr="001D68A7" w:rsidDel="00A9216D">
          <w:delText>virtual reality</w:delText>
        </w:r>
      </w:del>
      <w:r w:rsidR="00E06DBE" w:rsidRPr="001D68A7">
        <w:t>VR</w:t>
      </w:r>
      <w:r w:rsidRPr="001D68A7">
        <w:t xml:space="preserve"> </w:t>
      </w:r>
      <w:del w:id="460" w:author="Tomas Blazauskas" w:date="2023-02-27T01:31:00Z">
        <w:r w:rsidRPr="001D68A7" w:rsidDel="00A8776E">
          <w:delText>helmet</w:delText>
        </w:r>
      </w:del>
      <w:ins w:id="461" w:author="Tomas Blazauskas" w:date="2023-02-27T01:31:00Z">
        <w:r w:rsidR="00A8776E" w:rsidRPr="001D68A7">
          <w:t>headset</w:t>
        </w:r>
      </w:ins>
      <w:r w:rsidRPr="001D68A7">
        <w:t xml:space="preserve">, the resolution seen by the user varies. </w:t>
      </w:r>
      <w:del w:id="462" w:author="Tomas Blazauskas" w:date="2023-02-27T01:32:00Z">
        <w:r w:rsidRPr="001D68A7" w:rsidDel="00A8776E">
          <w:delText xml:space="preserve">The visible resolution can be calculated from the percentage of 360 degrees that the field of view of the VR helmet is. </w:delText>
        </w:r>
      </w:del>
      <w:r w:rsidRPr="001D68A7">
        <w:t>For example, if the field of view is 120 degrees, the user will only see 33%</w:t>
      </w:r>
      <w:ins w:id="463" w:author="Tomas Blazauskas" w:date="2023-02-27T01:33:00Z">
        <w:r w:rsidR="00A8776E" w:rsidRPr="001D68A7">
          <w:t xml:space="preserve"> of the whole panorama. </w:t>
        </w:r>
      </w:ins>
      <w:del w:id="464" w:author="Tomas Blazauskas" w:date="2023-02-27T01:33:00Z">
        <w:r w:rsidRPr="001D68A7" w:rsidDel="00A8776E">
          <w:delText>, so at the minimum recommended resolution for the content</w:delText>
        </w:r>
      </w:del>
      <w:ins w:id="465" w:author="Tomas Blazauskas" w:date="2023-02-27T01:33:00Z">
        <w:r w:rsidR="00A8776E" w:rsidRPr="001D68A7">
          <w:t>It means</w:t>
        </w:r>
      </w:ins>
      <w:del w:id="466" w:author="Tomas Blazauskas" w:date="2023-02-27T01:33:00Z">
        <w:r w:rsidRPr="001D68A7" w:rsidDel="00A8776E">
          <w:delText>,</w:delText>
        </w:r>
      </w:del>
      <w:r w:rsidRPr="001D68A7">
        <w:t xml:space="preserve"> the user will </w:t>
      </w:r>
      <w:del w:id="467" w:author="Tomas Blazauskas" w:date="2023-02-27T01:34:00Z">
        <w:r w:rsidRPr="001D68A7" w:rsidDel="00A8776E">
          <w:delText xml:space="preserve">only </w:delText>
        </w:r>
      </w:del>
      <w:r w:rsidRPr="001D68A7">
        <w:t xml:space="preserve">see </w:t>
      </w:r>
      <w:ins w:id="468" w:author="Tomas Blazauskas" w:date="2023-02-27T01:39:00Z">
        <w:r w:rsidR="00A8776E" w:rsidRPr="001D68A7">
          <w:t>a 1267x633</w:t>
        </w:r>
        <w:del w:id="469" w:author="Binkis Mikas" w:date="2023-03-19T21:56:00Z">
          <w:r w:rsidR="00A8776E" w:rsidRPr="001D68A7" w:rsidDel="00CF4DC7">
            <w:delText>-</w:delText>
          </w:r>
        </w:del>
      </w:ins>
      <w:ins w:id="470" w:author="Binkis Mikas" w:date="2023-03-19T21:56:00Z">
        <w:del w:id="471" w:author="Tomas Blazauskas" w:date="2023-03-20T08:13:00Z">
          <w:r w:rsidR="00CF4DC7" w:rsidDel="004D387E">
            <w:delText xml:space="preserve"> </w:delText>
          </w:r>
        </w:del>
      </w:ins>
      <w:ins w:id="472" w:author="Tomas Blazauskas" w:date="2023-03-20T08:13:00Z">
        <w:r w:rsidR="004D387E">
          <w:t>-</w:t>
        </w:r>
      </w:ins>
      <w:ins w:id="473" w:author="Tomas Blazauskas" w:date="2023-02-27T01:39:00Z">
        <w:r w:rsidR="00A8776E" w:rsidRPr="001D68A7">
          <w:t>pixel</w:t>
        </w:r>
      </w:ins>
      <w:del w:id="474" w:author="Tomas Blazauskas" w:date="2023-02-27T01:39:00Z">
        <w:r w:rsidRPr="001D68A7" w:rsidDel="00A8776E">
          <w:delText>an</w:delText>
        </w:r>
      </w:del>
      <w:r w:rsidRPr="001D68A7">
        <w:t xml:space="preserve"> image</w:t>
      </w:r>
      <w:del w:id="475" w:author="Tomas Blazauskas" w:date="2023-02-27T01:39:00Z">
        <w:r w:rsidRPr="001D68A7" w:rsidDel="00A8776E">
          <w:delText xml:space="preserve"> with a resolution of 1267x633 pixels</w:delText>
        </w:r>
      </w:del>
      <w:r w:rsidRPr="001D68A7">
        <w:t xml:space="preserve">. </w:t>
      </w:r>
      <w:del w:id="476" w:author="Tomas Blazauskas" w:date="2023-02-27T01:34:00Z">
        <w:r w:rsidRPr="001D68A7" w:rsidDel="00A8776E">
          <w:delText>In order f</w:delText>
        </w:r>
      </w:del>
      <w:ins w:id="477" w:author="Tomas Blazauskas" w:date="2023-02-27T01:34:00Z">
        <w:r w:rsidR="00A8776E" w:rsidRPr="001D68A7">
          <w:t>F</w:t>
        </w:r>
      </w:ins>
      <w:r w:rsidRPr="001D68A7">
        <w:t xml:space="preserve">or the </w:t>
      </w:r>
      <w:ins w:id="478" w:author="Tomas Blazauskas" w:date="2023-02-27T01:36:00Z">
        <w:r w:rsidR="00A8776E" w:rsidRPr="001D68A7">
          <w:t xml:space="preserve">VR </w:t>
        </w:r>
      </w:ins>
      <w:r w:rsidRPr="001D68A7">
        <w:t xml:space="preserve">user to </w:t>
      </w:r>
      <w:del w:id="479" w:author="Tomas Blazauskas" w:date="2023-02-27T01:36:00Z">
        <w:r w:rsidRPr="001D68A7" w:rsidDel="00A8776E">
          <w:delText xml:space="preserve">see </w:delText>
        </w:r>
      </w:del>
      <w:ins w:id="480" w:author="Tomas Blazauskas" w:date="2023-02-27T01:36:00Z">
        <w:r w:rsidR="00A8776E" w:rsidRPr="001D68A7">
          <w:t xml:space="preserve">view a 2K </w:t>
        </w:r>
      </w:ins>
      <w:del w:id="481" w:author="Tomas Blazauskas" w:date="2023-02-27T01:36:00Z">
        <w:r w:rsidRPr="001D68A7" w:rsidDel="00A8776E">
          <w:delText xml:space="preserve">an </w:delText>
        </w:r>
      </w:del>
      <w:r w:rsidRPr="001D68A7">
        <w:t>image</w:t>
      </w:r>
      <w:del w:id="482" w:author="Tomas Blazauskas" w:date="2023-02-27T01:36:00Z">
        <w:r w:rsidRPr="001D68A7" w:rsidDel="00A8776E">
          <w:delText xml:space="preserve"> with a resolution of 2K</w:delText>
        </w:r>
      </w:del>
      <w:r w:rsidRPr="001D68A7">
        <w:t xml:space="preserve">, the panoramic </w:t>
      </w:r>
      <w:ins w:id="483" w:author="Tomas Blazauskas" w:date="2023-02-27T01:37:00Z">
        <w:r w:rsidR="00A8776E" w:rsidRPr="001D68A7">
          <w:t xml:space="preserve">media </w:t>
        </w:r>
      </w:ins>
      <w:r w:rsidRPr="001D68A7">
        <w:t xml:space="preserve">resolution </w:t>
      </w:r>
      <w:del w:id="484" w:author="Tomas Blazauskas" w:date="2023-02-27T01:36:00Z">
        <w:r w:rsidRPr="001D68A7" w:rsidDel="00A8776E">
          <w:delText>needs to</w:delText>
        </w:r>
      </w:del>
      <w:ins w:id="485" w:author="Tomas Blazauskas" w:date="2023-02-27T01:36:00Z">
        <w:r w:rsidR="00A8776E" w:rsidRPr="001D68A7">
          <w:t>must</w:t>
        </w:r>
      </w:ins>
      <w:r w:rsidRPr="001D68A7">
        <w:t xml:space="preserve"> be 6K. Higher </w:t>
      </w:r>
      <w:del w:id="486" w:author="Tomas Blazauskas" w:date="2023-02-27T01:40:00Z">
        <w:r w:rsidRPr="001D68A7" w:rsidDel="00A8776E">
          <w:delText xml:space="preserve">apparent </w:delText>
        </w:r>
      </w:del>
      <w:r w:rsidRPr="001D68A7">
        <w:t xml:space="preserve">resolution means greater detail and less </w:t>
      </w:r>
      <w:del w:id="487" w:author="Tomas Blazauskas" w:date="2023-02-27T01:36:00Z">
        <w:r w:rsidRPr="001D68A7" w:rsidDel="00A8776E">
          <w:delText xml:space="preserve">blending </w:delText>
        </w:r>
      </w:del>
      <w:ins w:id="488" w:author="Tomas Blazauskas" w:date="2023-02-27T01:36:00Z">
        <w:r w:rsidR="00A8776E" w:rsidRPr="001D68A7">
          <w:t>blu</w:t>
        </w:r>
      </w:ins>
      <w:ins w:id="489" w:author="Tomas Blazauskas" w:date="2023-02-27T01:39:00Z">
        <w:r w:rsidR="00A8776E" w:rsidRPr="001D68A7">
          <w:t>r</w:t>
        </w:r>
      </w:ins>
      <w:ins w:id="490" w:author="Tomas Blazauskas" w:date="2023-02-27T01:36:00Z">
        <w:r w:rsidR="00A8776E" w:rsidRPr="001D68A7">
          <w:t xml:space="preserve">ring </w:t>
        </w:r>
      </w:ins>
      <w:r w:rsidRPr="001D68A7">
        <w:t xml:space="preserve">of the </w:t>
      </w:r>
      <w:del w:id="491" w:author="Tomas Blazauskas" w:date="2023-02-27T01:40:00Z">
        <w:r w:rsidRPr="001D68A7" w:rsidDel="00A8776E">
          <w:delText>image</w:delText>
        </w:r>
      </w:del>
      <w:ins w:id="492" w:author="Tomas Blazauskas" w:date="2023-02-27T01:40:00Z">
        <w:r w:rsidR="00A8776E" w:rsidRPr="001D68A7">
          <w:t>media</w:t>
        </w:r>
      </w:ins>
      <w:r w:rsidRPr="001D68A7">
        <w:t xml:space="preserve">. However, a higher resolution also requires a higher bit rate for a high-quality image. If the bit rate is too low, </w:t>
      </w:r>
      <w:del w:id="493" w:author="Tomas Blazauskas" w:date="2023-02-27T01:40:00Z">
        <w:r w:rsidRPr="001D68A7" w:rsidDel="00A8776E">
          <w:delText xml:space="preserve">artefacts </w:delText>
        </w:r>
      </w:del>
      <w:ins w:id="494" w:author="Tomas Blazauskas" w:date="2023-02-27T01:40:00Z">
        <w:r w:rsidR="00A8776E" w:rsidRPr="001D68A7">
          <w:t>art</w:t>
        </w:r>
      </w:ins>
      <w:ins w:id="495" w:author="Tomas Blazauskas" w:date="2023-03-20T08:13:00Z">
        <w:r w:rsidR="004D387E">
          <w:t>e</w:t>
        </w:r>
      </w:ins>
      <w:ins w:id="496" w:author="Tomas Blazauskas" w:date="2023-02-27T01:40:00Z">
        <w:r w:rsidR="00A8776E" w:rsidRPr="001D68A7">
          <w:t xml:space="preserve">facts </w:t>
        </w:r>
      </w:ins>
      <w:r w:rsidRPr="001D68A7">
        <w:t>appear in the moving image and degrade the quality of the content.</w:t>
      </w:r>
    </w:p>
    <w:p w14:paraId="62270726" w14:textId="1D470202" w:rsidR="001D68A7" w:rsidRPr="001D68A7" w:rsidRDefault="00B95AD6" w:rsidP="00E929E1">
      <w:pPr>
        <w:pStyle w:val="MDPI31text"/>
        <w:rPr>
          <w:lang w:val="lt-LT"/>
        </w:rPr>
      </w:pPr>
      <w:r w:rsidRPr="001D68A7">
        <w:rPr>
          <w:lang w:val="lt-LT"/>
        </w:rPr>
        <w:t xml:space="preserve">Two-dimensional content uses more than one video. </w:t>
      </w:r>
      <w:ins w:id="497" w:author="Tomas Blazauskas" w:date="2023-02-27T01:43:00Z">
        <w:r w:rsidR="00A8776E" w:rsidRPr="001D68A7">
          <w:rPr>
            <w:szCs w:val="20"/>
          </w:rPr>
          <w:t xml:space="preserve">Consequently, the number of video clips and the </w:t>
        </w:r>
      </w:ins>
      <w:ins w:id="498" w:author="Tomas Blazauskas" w:date="2023-02-27T01:56:00Z">
        <w:r w:rsidR="00E74797" w:rsidRPr="001D68A7">
          <w:rPr>
            <w:szCs w:val="20"/>
          </w:rPr>
          <w:t>program's size</w:t>
        </w:r>
      </w:ins>
      <w:ins w:id="499" w:author="Tomas Blazauskas" w:date="2023-02-27T01:43:00Z">
        <w:r w:rsidR="00A8776E" w:rsidRPr="001D68A7">
          <w:rPr>
            <w:szCs w:val="20"/>
          </w:rPr>
          <w:t xml:space="preserve"> </w:t>
        </w:r>
      </w:ins>
      <w:ins w:id="500" w:author="Tomas Blazauskas" w:date="2023-02-27T01:57:00Z">
        <w:r w:rsidR="00E74797" w:rsidRPr="001D68A7">
          <w:rPr>
            <w:szCs w:val="20"/>
          </w:rPr>
          <w:t>is</w:t>
        </w:r>
      </w:ins>
      <w:ins w:id="501" w:author="Tomas Blazauskas" w:date="2023-02-27T01:43:00Z">
        <w:r w:rsidR="00A8776E" w:rsidRPr="001D68A7">
          <w:rPr>
            <w:szCs w:val="20"/>
          </w:rPr>
          <w:t xml:space="preserve"> determined by the nature of the content, the number of viewing positions, and the total duration of the content as planned by the scriptwriter.</w:t>
        </w:r>
      </w:ins>
      <w:del w:id="502" w:author="Tomas Blazauskas" w:date="2023-02-27T01:43:00Z">
        <w:r w:rsidRPr="001D68A7" w:rsidDel="00A8776E">
          <w:rPr>
            <w:lang w:val="lt-LT"/>
          </w:rPr>
          <w:delText xml:space="preserve">Therefore, the number of video clips, and </w:delText>
        </w:r>
      </w:del>
      <w:del w:id="503" w:author="Tomas Blazauskas" w:date="2023-02-27T01:40:00Z">
        <w:r w:rsidRPr="001D68A7" w:rsidDel="00A8776E">
          <w:rPr>
            <w:lang w:val="lt-LT"/>
          </w:rPr>
          <w:delText xml:space="preserve">therefore </w:delText>
        </w:r>
      </w:del>
      <w:del w:id="504" w:author="Tomas Blazauskas" w:date="2023-02-27T01:43:00Z">
        <w:r w:rsidRPr="001D68A7" w:rsidDel="00A8776E">
          <w:rPr>
            <w:lang w:val="lt-LT"/>
          </w:rPr>
          <w:delText xml:space="preserve">the overall size of the program, depends on the nature of the content </w:delText>
        </w:r>
      </w:del>
      <w:del w:id="505" w:author="Tomas Blazauskas" w:date="2023-02-27T01:41:00Z">
        <w:r w:rsidRPr="001D68A7" w:rsidDel="00A8776E">
          <w:rPr>
            <w:lang w:val="lt-LT"/>
          </w:rPr>
          <w:delText xml:space="preserve">and </w:delText>
        </w:r>
      </w:del>
      <w:del w:id="506" w:author="Tomas Blazauskas" w:date="2023-02-27T01:43:00Z">
        <w:r w:rsidRPr="001D68A7" w:rsidDel="00A8776E">
          <w:rPr>
            <w:lang w:val="lt-LT"/>
          </w:rPr>
          <w:delText>the number of viewing positions and the total duration of the content as foreseen by the scriptwriter.</w:delText>
        </w:r>
      </w:del>
      <w:r w:rsidRPr="001D68A7">
        <w:rPr>
          <w:lang w:val="lt-LT"/>
        </w:rPr>
        <w:t xml:space="preserve"> The size and preparation time of such content depends on the equipment used to generate the panoramas, the number of panoramas and the parameters (Table 1).</w:t>
      </w:r>
    </w:p>
    <w:p w14:paraId="61B9B604" w14:textId="77777777" w:rsidR="00E60EA9" w:rsidRPr="001D68A7" w:rsidRDefault="00E60EA9">
      <w:pPr>
        <w:spacing w:before="240" w:after="120" w:line="240" w:lineRule="auto"/>
        <w:ind w:left="2041" w:firstLine="510"/>
        <w:rPr>
          <w:rFonts w:eastAsia="Times New Roman"/>
          <w:sz w:val="18"/>
        </w:rPr>
        <w:pPrChange w:id="507" w:author="Binkis Mikas" w:date="2023-03-19T22:43:00Z">
          <w:pPr>
            <w:spacing w:line="240" w:lineRule="auto"/>
            <w:ind w:left="2040" w:firstLine="510"/>
          </w:pPr>
        </w:pPrChange>
      </w:pPr>
      <w:r w:rsidRPr="001D68A7">
        <w:rPr>
          <w:rFonts w:eastAsia="Times New Roman"/>
          <w:b/>
          <w:sz w:val="18"/>
        </w:rPr>
        <w:t>Table</w:t>
      </w:r>
      <w:r w:rsidRPr="001D68A7">
        <w:rPr>
          <w:rFonts w:eastAsia="Times New Roman"/>
          <w:sz w:val="18"/>
        </w:rPr>
        <w:t xml:space="preserve"> </w:t>
      </w:r>
      <w:r w:rsidRPr="001D68A7">
        <w:rPr>
          <w:rFonts w:eastAsia="Times New Roman"/>
          <w:b/>
          <w:sz w:val="18"/>
        </w:rPr>
        <w:t xml:space="preserve">1. </w:t>
      </w:r>
      <w:r w:rsidRPr="001D68A7">
        <w:rPr>
          <w:rFonts w:eastAsia="Times New Roman"/>
          <w:sz w:val="18"/>
        </w:rPr>
        <w:t xml:space="preserve">Generation time and file size for a single frame at different resolutions in PNG format. </w:t>
      </w:r>
    </w:p>
    <w:tbl>
      <w:tblPr>
        <w:tblW w:w="7718" w:type="dxa"/>
        <w:tblInd w:w="2762" w:type="dxa"/>
        <w:tblBorders>
          <w:top w:val="single" w:sz="4" w:space="0" w:color="auto"/>
          <w:bottom w:val="single" w:sz="4" w:space="0" w:color="auto"/>
          <w:insideH w:val="single" w:sz="4" w:space="0" w:color="auto"/>
        </w:tblBorders>
        <w:tblLayout w:type="fixed"/>
        <w:tblLook w:val="0400" w:firstRow="0" w:lastRow="0" w:firstColumn="0" w:lastColumn="0" w:noHBand="0" w:noVBand="1"/>
        <w:tblPrChange w:id="508" w:author="Binkis Mikas" w:date="2023-03-19T21:41:00Z">
          <w:tblPr>
            <w:tblW w:w="7718" w:type="dxa"/>
            <w:tblInd w:w="2762" w:type="dxa"/>
            <w:tblBorders>
              <w:top w:val="single" w:sz="4" w:space="0" w:color="auto"/>
              <w:bottom w:val="single" w:sz="4" w:space="0" w:color="auto"/>
              <w:insideH w:val="single" w:sz="4" w:space="0" w:color="auto"/>
            </w:tblBorders>
            <w:tblLayout w:type="fixed"/>
            <w:tblLook w:val="0400" w:firstRow="0" w:lastRow="0" w:firstColumn="0" w:lastColumn="0" w:noHBand="0" w:noVBand="1"/>
          </w:tblPr>
        </w:tblPrChange>
      </w:tblPr>
      <w:tblGrid>
        <w:gridCol w:w="1788"/>
        <w:gridCol w:w="1404"/>
        <w:gridCol w:w="1438"/>
        <w:gridCol w:w="1544"/>
        <w:gridCol w:w="1544"/>
        <w:tblGridChange w:id="509">
          <w:tblGrid>
            <w:gridCol w:w="1788"/>
            <w:gridCol w:w="1298"/>
            <w:gridCol w:w="1544"/>
            <w:gridCol w:w="1544"/>
            <w:gridCol w:w="1544"/>
          </w:tblGrid>
        </w:tblGridChange>
      </w:tblGrid>
      <w:tr w:rsidR="00E60EA9" w:rsidRPr="001D68A7" w14:paraId="37E587F5" w14:textId="77777777" w:rsidTr="001D68A7">
        <w:trPr>
          <w:trHeight w:val="279"/>
          <w:trPrChange w:id="510" w:author="Binkis Mikas" w:date="2023-03-19T21:41:00Z">
            <w:trPr>
              <w:trHeight w:val="279"/>
            </w:trPr>
          </w:trPrChange>
        </w:trPr>
        <w:tc>
          <w:tcPr>
            <w:tcW w:w="1788" w:type="dxa"/>
            <w:tcPrChange w:id="511" w:author="Binkis Mikas" w:date="2023-03-19T21:41:00Z">
              <w:tcPr>
                <w:tcW w:w="1788" w:type="dxa"/>
              </w:tcPr>
            </w:tcPrChange>
          </w:tcPr>
          <w:p w14:paraId="658137B7" w14:textId="77777777" w:rsidR="00E60EA9" w:rsidRPr="001D68A7" w:rsidRDefault="00E60EA9" w:rsidP="004E777B">
            <w:pPr>
              <w:rPr>
                <w:rFonts w:eastAsia="Times New Roman"/>
                <w:rPrChange w:id="512" w:author="Binkis Mikas" w:date="2023-03-19T21:43:00Z">
                  <w:rPr>
                    <w:rFonts w:ascii="Times New Roman" w:eastAsia="Times New Roman" w:hAnsi="Times New Roman"/>
                  </w:rPr>
                </w:rPrChange>
              </w:rPr>
            </w:pPr>
            <w:r w:rsidRPr="001D68A7">
              <w:rPr>
                <w:rFonts w:eastAsia="Times New Roman"/>
                <w:rPrChange w:id="513" w:author="Binkis Mikas" w:date="2023-03-19T21:43:00Z">
                  <w:rPr>
                    <w:rFonts w:ascii="Times New Roman" w:eastAsia="Times New Roman" w:hAnsi="Times New Roman"/>
                  </w:rPr>
                </w:rPrChange>
              </w:rPr>
              <w:t>Resolution</w:t>
            </w:r>
          </w:p>
        </w:tc>
        <w:tc>
          <w:tcPr>
            <w:tcW w:w="1404" w:type="dxa"/>
            <w:tcPrChange w:id="514" w:author="Binkis Mikas" w:date="2023-03-19T21:41:00Z">
              <w:tcPr>
                <w:tcW w:w="1298" w:type="dxa"/>
              </w:tcPr>
            </w:tcPrChange>
          </w:tcPr>
          <w:p w14:paraId="619CDF33" w14:textId="5858C5CB" w:rsidR="00E60EA9" w:rsidRPr="001D68A7" w:rsidRDefault="00E60EA9" w:rsidP="004E777B">
            <w:pPr>
              <w:rPr>
                <w:rFonts w:eastAsia="Times New Roman"/>
                <w:rPrChange w:id="515" w:author="Binkis Mikas" w:date="2023-03-19T21:43:00Z">
                  <w:rPr>
                    <w:rFonts w:ascii="Times New Roman" w:eastAsia="Times New Roman" w:hAnsi="Times New Roman"/>
                  </w:rPr>
                </w:rPrChange>
              </w:rPr>
            </w:pPr>
            <w:r w:rsidRPr="001D68A7">
              <w:rPr>
                <w:rFonts w:eastAsia="Times New Roman"/>
                <w:rPrChange w:id="516" w:author="Binkis Mikas" w:date="2023-03-19T21:43:00Z">
                  <w:rPr>
                    <w:rFonts w:ascii="Times New Roman" w:eastAsia="Times New Roman" w:hAnsi="Times New Roman"/>
                  </w:rPr>
                </w:rPrChange>
              </w:rPr>
              <w:t>3840x3840 p</w:t>
            </w:r>
            <w:ins w:id="517" w:author="Binkis Mikas" w:date="2023-03-19T21:41:00Z">
              <w:r w:rsidR="001D68A7" w:rsidRPr="001D68A7">
                <w:rPr>
                  <w:rFonts w:eastAsia="Times New Roman"/>
                </w:rPr>
                <w:t>x</w:t>
              </w:r>
            </w:ins>
          </w:p>
        </w:tc>
        <w:tc>
          <w:tcPr>
            <w:tcW w:w="1438" w:type="dxa"/>
            <w:tcPrChange w:id="518" w:author="Binkis Mikas" w:date="2023-03-19T21:41:00Z">
              <w:tcPr>
                <w:tcW w:w="1544" w:type="dxa"/>
              </w:tcPr>
            </w:tcPrChange>
          </w:tcPr>
          <w:p w14:paraId="588E9D23" w14:textId="3766873B" w:rsidR="00E60EA9" w:rsidRPr="001D68A7" w:rsidRDefault="00E60EA9" w:rsidP="004E777B">
            <w:pPr>
              <w:rPr>
                <w:rFonts w:eastAsia="Times New Roman"/>
                <w:rPrChange w:id="519" w:author="Binkis Mikas" w:date="2023-03-19T21:43:00Z">
                  <w:rPr>
                    <w:rFonts w:ascii="Times New Roman" w:eastAsia="Times New Roman" w:hAnsi="Times New Roman"/>
                  </w:rPr>
                </w:rPrChange>
              </w:rPr>
            </w:pPr>
            <w:r w:rsidRPr="001D68A7">
              <w:rPr>
                <w:rFonts w:eastAsia="Times New Roman"/>
                <w:rPrChange w:id="520" w:author="Binkis Mikas" w:date="2023-03-19T21:43:00Z">
                  <w:rPr>
                    <w:rFonts w:ascii="Times New Roman" w:eastAsia="Times New Roman" w:hAnsi="Times New Roman"/>
                  </w:rPr>
                </w:rPrChange>
              </w:rPr>
              <w:t>4096x4096 p</w:t>
            </w:r>
            <w:ins w:id="521" w:author="Binkis Mikas" w:date="2023-03-19T21:41:00Z">
              <w:r w:rsidR="001D68A7" w:rsidRPr="001D68A7">
                <w:rPr>
                  <w:rFonts w:eastAsia="Times New Roman"/>
                </w:rPr>
                <w:t>x</w:t>
              </w:r>
            </w:ins>
          </w:p>
        </w:tc>
        <w:tc>
          <w:tcPr>
            <w:tcW w:w="1544" w:type="dxa"/>
            <w:tcPrChange w:id="522" w:author="Binkis Mikas" w:date="2023-03-19T21:41:00Z">
              <w:tcPr>
                <w:tcW w:w="1544" w:type="dxa"/>
              </w:tcPr>
            </w:tcPrChange>
          </w:tcPr>
          <w:p w14:paraId="6ED04802" w14:textId="449FE2C5" w:rsidR="00E60EA9" w:rsidRPr="001D68A7" w:rsidRDefault="00E60EA9" w:rsidP="004E777B">
            <w:pPr>
              <w:rPr>
                <w:rFonts w:eastAsia="Times New Roman"/>
                <w:rPrChange w:id="523" w:author="Binkis Mikas" w:date="2023-03-19T21:43:00Z">
                  <w:rPr>
                    <w:rFonts w:ascii="Times New Roman" w:eastAsia="Times New Roman" w:hAnsi="Times New Roman"/>
                  </w:rPr>
                </w:rPrChange>
              </w:rPr>
            </w:pPr>
            <w:r w:rsidRPr="001D68A7">
              <w:rPr>
                <w:rFonts w:eastAsia="Times New Roman"/>
                <w:rPrChange w:id="524" w:author="Binkis Mikas" w:date="2023-03-19T21:43:00Z">
                  <w:rPr>
                    <w:rFonts w:ascii="Times New Roman" w:eastAsia="Times New Roman" w:hAnsi="Times New Roman"/>
                  </w:rPr>
                </w:rPrChange>
              </w:rPr>
              <w:t>5760x5760 p</w:t>
            </w:r>
            <w:ins w:id="525" w:author="Binkis Mikas" w:date="2023-03-19T21:41:00Z">
              <w:r w:rsidR="001D68A7" w:rsidRPr="001D68A7">
                <w:rPr>
                  <w:rFonts w:eastAsia="Times New Roman"/>
                </w:rPr>
                <w:t>x</w:t>
              </w:r>
            </w:ins>
          </w:p>
        </w:tc>
        <w:tc>
          <w:tcPr>
            <w:tcW w:w="1544" w:type="dxa"/>
            <w:tcPrChange w:id="526" w:author="Binkis Mikas" w:date="2023-03-19T21:41:00Z">
              <w:tcPr>
                <w:tcW w:w="1544" w:type="dxa"/>
              </w:tcPr>
            </w:tcPrChange>
          </w:tcPr>
          <w:p w14:paraId="51EBE64D" w14:textId="2E001165" w:rsidR="00E60EA9" w:rsidRPr="001D68A7" w:rsidRDefault="00E60EA9" w:rsidP="004E777B">
            <w:pPr>
              <w:rPr>
                <w:rFonts w:eastAsia="Times New Roman"/>
                <w:rPrChange w:id="527" w:author="Binkis Mikas" w:date="2023-03-19T21:43:00Z">
                  <w:rPr>
                    <w:rFonts w:ascii="Times New Roman" w:eastAsia="Times New Roman" w:hAnsi="Times New Roman"/>
                  </w:rPr>
                </w:rPrChange>
              </w:rPr>
            </w:pPr>
            <w:r w:rsidRPr="001D68A7">
              <w:rPr>
                <w:rFonts w:eastAsia="Times New Roman"/>
                <w:rPrChange w:id="528" w:author="Binkis Mikas" w:date="2023-03-19T21:43:00Z">
                  <w:rPr>
                    <w:rFonts w:ascii="Times New Roman" w:eastAsia="Times New Roman" w:hAnsi="Times New Roman"/>
                  </w:rPr>
                </w:rPrChange>
              </w:rPr>
              <w:t>8192x8192 p</w:t>
            </w:r>
            <w:ins w:id="529" w:author="Binkis Mikas" w:date="2023-03-19T21:41:00Z">
              <w:r w:rsidR="001D68A7" w:rsidRPr="001D68A7">
                <w:rPr>
                  <w:rFonts w:eastAsia="Times New Roman"/>
                </w:rPr>
                <w:t>x</w:t>
              </w:r>
            </w:ins>
          </w:p>
        </w:tc>
      </w:tr>
      <w:tr w:rsidR="00E60EA9" w:rsidRPr="001D68A7" w14:paraId="7B5ED7F4" w14:textId="77777777" w:rsidTr="001D68A7">
        <w:trPr>
          <w:trHeight w:val="279"/>
          <w:trPrChange w:id="530" w:author="Binkis Mikas" w:date="2023-03-19T21:41:00Z">
            <w:trPr>
              <w:trHeight w:val="279"/>
            </w:trPr>
          </w:trPrChange>
        </w:trPr>
        <w:tc>
          <w:tcPr>
            <w:tcW w:w="1788" w:type="dxa"/>
            <w:tcPrChange w:id="531" w:author="Binkis Mikas" w:date="2023-03-19T21:41:00Z">
              <w:tcPr>
                <w:tcW w:w="1788" w:type="dxa"/>
              </w:tcPr>
            </w:tcPrChange>
          </w:tcPr>
          <w:p w14:paraId="102B7E50" w14:textId="77777777" w:rsidR="00E60EA9" w:rsidRPr="001D68A7" w:rsidRDefault="00E60EA9" w:rsidP="004E777B">
            <w:pPr>
              <w:rPr>
                <w:rFonts w:eastAsia="Times New Roman"/>
                <w:rPrChange w:id="532" w:author="Binkis Mikas" w:date="2023-03-19T21:43:00Z">
                  <w:rPr>
                    <w:rFonts w:ascii="Times New Roman" w:eastAsia="Times New Roman" w:hAnsi="Times New Roman"/>
                  </w:rPr>
                </w:rPrChange>
              </w:rPr>
            </w:pPr>
            <w:r w:rsidRPr="001D68A7">
              <w:rPr>
                <w:rFonts w:eastAsia="Times New Roman"/>
                <w:rPrChange w:id="533" w:author="Binkis Mikas" w:date="2023-03-19T21:43:00Z">
                  <w:rPr>
                    <w:rFonts w:ascii="Times New Roman" w:eastAsia="Times New Roman" w:hAnsi="Times New Roman"/>
                  </w:rPr>
                </w:rPrChange>
              </w:rPr>
              <w:t>Generation time</w:t>
            </w:r>
          </w:p>
        </w:tc>
        <w:tc>
          <w:tcPr>
            <w:tcW w:w="1404" w:type="dxa"/>
            <w:tcPrChange w:id="534" w:author="Binkis Mikas" w:date="2023-03-19T21:41:00Z">
              <w:tcPr>
                <w:tcW w:w="1298" w:type="dxa"/>
              </w:tcPr>
            </w:tcPrChange>
          </w:tcPr>
          <w:p w14:paraId="3A2C5E26" w14:textId="77777777" w:rsidR="00E60EA9" w:rsidRPr="001D68A7" w:rsidRDefault="00E60EA9" w:rsidP="004E777B">
            <w:pPr>
              <w:rPr>
                <w:rFonts w:eastAsia="Times New Roman"/>
                <w:rPrChange w:id="535" w:author="Binkis Mikas" w:date="2023-03-19T21:43:00Z">
                  <w:rPr>
                    <w:rFonts w:ascii="Times New Roman" w:eastAsia="Times New Roman" w:hAnsi="Times New Roman"/>
                  </w:rPr>
                </w:rPrChange>
              </w:rPr>
            </w:pPr>
            <w:r w:rsidRPr="001D68A7">
              <w:rPr>
                <w:rFonts w:eastAsia="Times New Roman"/>
                <w:rPrChange w:id="536" w:author="Binkis Mikas" w:date="2023-03-19T21:43:00Z">
                  <w:rPr>
                    <w:rFonts w:ascii="Times New Roman" w:eastAsia="Times New Roman" w:hAnsi="Times New Roman"/>
                  </w:rPr>
                </w:rPrChange>
              </w:rPr>
              <w:t>45 s</w:t>
            </w:r>
            <w:del w:id="537" w:author="Binkis Mikas" w:date="2023-03-19T22:44:00Z">
              <w:r w:rsidRPr="001D68A7" w:rsidDel="002E4130">
                <w:rPr>
                  <w:rFonts w:eastAsia="Times New Roman"/>
                  <w:rPrChange w:id="538" w:author="Binkis Mikas" w:date="2023-03-19T21:43:00Z">
                    <w:rPr>
                      <w:rFonts w:ascii="Times New Roman" w:eastAsia="Times New Roman" w:hAnsi="Times New Roman"/>
                    </w:rPr>
                  </w:rPrChange>
                </w:rPr>
                <w:delText>.</w:delText>
              </w:r>
            </w:del>
          </w:p>
        </w:tc>
        <w:tc>
          <w:tcPr>
            <w:tcW w:w="1438" w:type="dxa"/>
            <w:tcPrChange w:id="539" w:author="Binkis Mikas" w:date="2023-03-19T21:41:00Z">
              <w:tcPr>
                <w:tcW w:w="1544" w:type="dxa"/>
              </w:tcPr>
            </w:tcPrChange>
          </w:tcPr>
          <w:p w14:paraId="38E8FBEA" w14:textId="77777777" w:rsidR="00E60EA9" w:rsidRPr="001D68A7" w:rsidRDefault="00E60EA9" w:rsidP="004E777B">
            <w:pPr>
              <w:rPr>
                <w:rFonts w:eastAsia="Times New Roman"/>
                <w:rPrChange w:id="540" w:author="Binkis Mikas" w:date="2023-03-19T21:43:00Z">
                  <w:rPr>
                    <w:rFonts w:ascii="Times New Roman" w:eastAsia="Times New Roman" w:hAnsi="Times New Roman"/>
                  </w:rPr>
                </w:rPrChange>
              </w:rPr>
            </w:pPr>
            <w:r w:rsidRPr="001D68A7">
              <w:rPr>
                <w:rFonts w:eastAsia="Times New Roman"/>
                <w:rPrChange w:id="541" w:author="Binkis Mikas" w:date="2023-03-19T21:43:00Z">
                  <w:rPr>
                    <w:rFonts w:ascii="Times New Roman" w:eastAsia="Times New Roman" w:hAnsi="Times New Roman"/>
                  </w:rPr>
                </w:rPrChange>
              </w:rPr>
              <w:t>50 s</w:t>
            </w:r>
            <w:del w:id="542" w:author="Binkis Mikas" w:date="2023-03-19T22:44:00Z">
              <w:r w:rsidRPr="001D68A7" w:rsidDel="002E4130">
                <w:rPr>
                  <w:rFonts w:eastAsia="Times New Roman"/>
                  <w:rPrChange w:id="543" w:author="Binkis Mikas" w:date="2023-03-19T21:43:00Z">
                    <w:rPr>
                      <w:rFonts w:ascii="Times New Roman" w:eastAsia="Times New Roman" w:hAnsi="Times New Roman"/>
                    </w:rPr>
                  </w:rPrChange>
                </w:rPr>
                <w:delText>.</w:delText>
              </w:r>
            </w:del>
          </w:p>
        </w:tc>
        <w:tc>
          <w:tcPr>
            <w:tcW w:w="1544" w:type="dxa"/>
            <w:tcPrChange w:id="544" w:author="Binkis Mikas" w:date="2023-03-19T21:41:00Z">
              <w:tcPr>
                <w:tcW w:w="1544" w:type="dxa"/>
              </w:tcPr>
            </w:tcPrChange>
          </w:tcPr>
          <w:p w14:paraId="1AD56672" w14:textId="77777777" w:rsidR="00E60EA9" w:rsidRPr="001D68A7" w:rsidRDefault="00E60EA9" w:rsidP="004E777B">
            <w:pPr>
              <w:rPr>
                <w:rFonts w:eastAsia="Times New Roman"/>
                <w:rPrChange w:id="545" w:author="Binkis Mikas" w:date="2023-03-19T21:43:00Z">
                  <w:rPr>
                    <w:rFonts w:ascii="Times New Roman" w:eastAsia="Times New Roman" w:hAnsi="Times New Roman"/>
                  </w:rPr>
                </w:rPrChange>
              </w:rPr>
            </w:pPr>
            <w:r w:rsidRPr="001D68A7">
              <w:rPr>
                <w:rFonts w:eastAsia="Times New Roman"/>
                <w:rPrChange w:id="546" w:author="Binkis Mikas" w:date="2023-03-19T21:43:00Z">
                  <w:rPr>
                    <w:rFonts w:ascii="Times New Roman" w:eastAsia="Times New Roman" w:hAnsi="Times New Roman"/>
                  </w:rPr>
                </w:rPrChange>
              </w:rPr>
              <w:t>94 s</w:t>
            </w:r>
            <w:del w:id="547" w:author="Binkis Mikas" w:date="2023-03-19T22:44:00Z">
              <w:r w:rsidRPr="001D68A7" w:rsidDel="002E4130">
                <w:rPr>
                  <w:rFonts w:eastAsia="Times New Roman"/>
                  <w:rPrChange w:id="548" w:author="Binkis Mikas" w:date="2023-03-19T21:43:00Z">
                    <w:rPr>
                      <w:rFonts w:ascii="Times New Roman" w:eastAsia="Times New Roman" w:hAnsi="Times New Roman"/>
                    </w:rPr>
                  </w:rPrChange>
                </w:rPr>
                <w:delText>.</w:delText>
              </w:r>
            </w:del>
          </w:p>
        </w:tc>
        <w:tc>
          <w:tcPr>
            <w:tcW w:w="1544" w:type="dxa"/>
            <w:tcPrChange w:id="549" w:author="Binkis Mikas" w:date="2023-03-19T21:41:00Z">
              <w:tcPr>
                <w:tcW w:w="1544" w:type="dxa"/>
              </w:tcPr>
            </w:tcPrChange>
          </w:tcPr>
          <w:p w14:paraId="3FBDACE6" w14:textId="77777777" w:rsidR="00E60EA9" w:rsidRPr="001D68A7" w:rsidRDefault="00E60EA9" w:rsidP="004E777B">
            <w:pPr>
              <w:rPr>
                <w:rFonts w:eastAsia="Times New Roman"/>
                <w:rPrChange w:id="550" w:author="Binkis Mikas" w:date="2023-03-19T21:43:00Z">
                  <w:rPr>
                    <w:rFonts w:ascii="Times New Roman" w:eastAsia="Times New Roman" w:hAnsi="Times New Roman"/>
                  </w:rPr>
                </w:rPrChange>
              </w:rPr>
            </w:pPr>
            <w:r w:rsidRPr="001D68A7">
              <w:rPr>
                <w:rFonts w:eastAsia="Times New Roman"/>
                <w:rPrChange w:id="551" w:author="Binkis Mikas" w:date="2023-03-19T21:43:00Z">
                  <w:rPr>
                    <w:rFonts w:ascii="Times New Roman" w:eastAsia="Times New Roman" w:hAnsi="Times New Roman"/>
                  </w:rPr>
                </w:rPrChange>
              </w:rPr>
              <w:t>185 s</w:t>
            </w:r>
            <w:del w:id="552" w:author="Binkis Mikas" w:date="2023-03-19T22:44:00Z">
              <w:r w:rsidRPr="001D68A7" w:rsidDel="002E4130">
                <w:rPr>
                  <w:rFonts w:eastAsia="Times New Roman"/>
                  <w:rPrChange w:id="553" w:author="Binkis Mikas" w:date="2023-03-19T21:43:00Z">
                    <w:rPr>
                      <w:rFonts w:ascii="Times New Roman" w:eastAsia="Times New Roman" w:hAnsi="Times New Roman"/>
                    </w:rPr>
                  </w:rPrChange>
                </w:rPr>
                <w:delText>.</w:delText>
              </w:r>
            </w:del>
          </w:p>
        </w:tc>
      </w:tr>
      <w:tr w:rsidR="00E60EA9" w:rsidRPr="001D68A7" w14:paraId="1C3271FF" w14:textId="77777777" w:rsidTr="001D68A7">
        <w:trPr>
          <w:trHeight w:val="279"/>
          <w:trPrChange w:id="554" w:author="Binkis Mikas" w:date="2023-03-19T21:41:00Z">
            <w:trPr>
              <w:trHeight w:val="279"/>
            </w:trPr>
          </w:trPrChange>
        </w:trPr>
        <w:tc>
          <w:tcPr>
            <w:tcW w:w="1788" w:type="dxa"/>
            <w:tcPrChange w:id="555" w:author="Binkis Mikas" w:date="2023-03-19T21:41:00Z">
              <w:tcPr>
                <w:tcW w:w="1788" w:type="dxa"/>
              </w:tcPr>
            </w:tcPrChange>
          </w:tcPr>
          <w:p w14:paraId="4DB3B7BB" w14:textId="77777777" w:rsidR="00E60EA9" w:rsidRPr="001D68A7" w:rsidRDefault="00E60EA9" w:rsidP="004E777B">
            <w:pPr>
              <w:rPr>
                <w:rFonts w:eastAsia="Times New Roman"/>
                <w:rPrChange w:id="556" w:author="Binkis Mikas" w:date="2023-03-19T21:43:00Z">
                  <w:rPr>
                    <w:rFonts w:ascii="Times New Roman" w:eastAsia="Times New Roman" w:hAnsi="Times New Roman"/>
                  </w:rPr>
                </w:rPrChange>
              </w:rPr>
            </w:pPr>
            <w:r w:rsidRPr="001D68A7">
              <w:rPr>
                <w:rFonts w:eastAsia="Times New Roman"/>
                <w:rPrChange w:id="557" w:author="Binkis Mikas" w:date="2023-03-19T21:43:00Z">
                  <w:rPr>
                    <w:rFonts w:ascii="Times New Roman" w:eastAsia="Times New Roman" w:hAnsi="Times New Roman"/>
                  </w:rPr>
                </w:rPrChange>
              </w:rPr>
              <w:t>Size</w:t>
            </w:r>
          </w:p>
        </w:tc>
        <w:tc>
          <w:tcPr>
            <w:tcW w:w="1404" w:type="dxa"/>
            <w:tcPrChange w:id="558" w:author="Binkis Mikas" w:date="2023-03-19T21:41:00Z">
              <w:tcPr>
                <w:tcW w:w="1298" w:type="dxa"/>
              </w:tcPr>
            </w:tcPrChange>
          </w:tcPr>
          <w:p w14:paraId="73EA7635" w14:textId="77777777" w:rsidR="00E60EA9" w:rsidRPr="001D68A7" w:rsidRDefault="00E60EA9" w:rsidP="004E777B">
            <w:pPr>
              <w:rPr>
                <w:rFonts w:eastAsia="Times New Roman"/>
                <w:rPrChange w:id="559" w:author="Binkis Mikas" w:date="2023-03-19T21:43:00Z">
                  <w:rPr>
                    <w:rFonts w:ascii="Times New Roman" w:eastAsia="Times New Roman" w:hAnsi="Times New Roman"/>
                  </w:rPr>
                </w:rPrChange>
              </w:rPr>
            </w:pPr>
            <w:r w:rsidRPr="001D68A7">
              <w:rPr>
                <w:rFonts w:eastAsia="Times New Roman"/>
                <w:rPrChange w:id="560" w:author="Binkis Mikas" w:date="2023-03-19T21:43:00Z">
                  <w:rPr>
                    <w:rFonts w:ascii="Times New Roman" w:eastAsia="Times New Roman" w:hAnsi="Times New Roman"/>
                  </w:rPr>
                </w:rPrChange>
              </w:rPr>
              <w:t>21 MB</w:t>
            </w:r>
          </w:p>
        </w:tc>
        <w:tc>
          <w:tcPr>
            <w:tcW w:w="1438" w:type="dxa"/>
            <w:tcPrChange w:id="561" w:author="Binkis Mikas" w:date="2023-03-19T21:41:00Z">
              <w:tcPr>
                <w:tcW w:w="1544" w:type="dxa"/>
              </w:tcPr>
            </w:tcPrChange>
          </w:tcPr>
          <w:p w14:paraId="08679D68" w14:textId="77777777" w:rsidR="00E60EA9" w:rsidRPr="001D68A7" w:rsidRDefault="00E60EA9" w:rsidP="004E777B">
            <w:pPr>
              <w:rPr>
                <w:rFonts w:eastAsia="Times New Roman"/>
                <w:rPrChange w:id="562" w:author="Binkis Mikas" w:date="2023-03-19T21:43:00Z">
                  <w:rPr>
                    <w:rFonts w:ascii="Times New Roman" w:eastAsia="Times New Roman" w:hAnsi="Times New Roman"/>
                  </w:rPr>
                </w:rPrChange>
              </w:rPr>
            </w:pPr>
            <w:r w:rsidRPr="001D68A7">
              <w:rPr>
                <w:rFonts w:eastAsia="Times New Roman"/>
                <w:rPrChange w:id="563" w:author="Binkis Mikas" w:date="2023-03-19T21:43:00Z">
                  <w:rPr>
                    <w:rFonts w:ascii="Times New Roman" w:eastAsia="Times New Roman" w:hAnsi="Times New Roman"/>
                  </w:rPr>
                </w:rPrChange>
              </w:rPr>
              <w:t>24 MB</w:t>
            </w:r>
          </w:p>
        </w:tc>
        <w:tc>
          <w:tcPr>
            <w:tcW w:w="1544" w:type="dxa"/>
            <w:tcPrChange w:id="564" w:author="Binkis Mikas" w:date="2023-03-19T21:41:00Z">
              <w:tcPr>
                <w:tcW w:w="1544" w:type="dxa"/>
              </w:tcPr>
            </w:tcPrChange>
          </w:tcPr>
          <w:p w14:paraId="20FA16DF" w14:textId="77777777" w:rsidR="00E60EA9" w:rsidRPr="001D68A7" w:rsidRDefault="00E60EA9" w:rsidP="004E777B">
            <w:pPr>
              <w:rPr>
                <w:rFonts w:eastAsia="Times New Roman"/>
                <w:rPrChange w:id="565" w:author="Binkis Mikas" w:date="2023-03-19T21:43:00Z">
                  <w:rPr>
                    <w:rFonts w:ascii="Times New Roman" w:eastAsia="Times New Roman" w:hAnsi="Times New Roman"/>
                  </w:rPr>
                </w:rPrChange>
              </w:rPr>
            </w:pPr>
            <w:r w:rsidRPr="001D68A7">
              <w:rPr>
                <w:rFonts w:eastAsia="Times New Roman"/>
                <w:rPrChange w:id="566" w:author="Binkis Mikas" w:date="2023-03-19T21:43:00Z">
                  <w:rPr>
                    <w:rFonts w:ascii="Times New Roman" w:eastAsia="Times New Roman" w:hAnsi="Times New Roman"/>
                  </w:rPr>
                </w:rPrChange>
              </w:rPr>
              <w:t>47 MB</w:t>
            </w:r>
          </w:p>
        </w:tc>
        <w:tc>
          <w:tcPr>
            <w:tcW w:w="1544" w:type="dxa"/>
            <w:tcPrChange w:id="567" w:author="Binkis Mikas" w:date="2023-03-19T21:41:00Z">
              <w:tcPr>
                <w:tcW w:w="1544" w:type="dxa"/>
              </w:tcPr>
            </w:tcPrChange>
          </w:tcPr>
          <w:p w14:paraId="7C269E57" w14:textId="77777777" w:rsidR="00E60EA9" w:rsidRPr="001D68A7" w:rsidRDefault="00E60EA9" w:rsidP="004E777B">
            <w:pPr>
              <w:rPr>
                <w:rFonts w:eastAsia="Times New Roman"/>
                <w:rPrChange w:id="568" w:author="Binkis Mikas" w:date="2023-03-19T21:43:00Z">
                  <w:rPr>
                    <w:rFonts w:ascii="Times New Roman" w:eastAsia="Times New Roman" w:hAnsi="Times New Roman"/>
                  </w:rPr>
                </w:rPrChange>
              </w:rPr>
            </w:pPr>
            <w:r w:rsidRPr="001D68A7">
              <w:rPr>
                <w:rFonts w:eastAsia="Times New Roman"/>
                <w:rPrChange w:id="569" w:author="Binkis Mikas" w:date="2023-03-19T21:43:00Z">
                  <w:rPr>
                    <w:rFonts w:ascii="Times New Roman" w:eastAsia="Times New Roman" w:hAnsi="Times New Roman"/>
                  </w:rPr>
                </w:rPrChange>
              </w:rPr>
              <w:t>93 MB</w:t>
            </w:r>
          </w:p>
        </w:tc>
      </w:tr>
    </w:tbl>
    <w:p w14:paraId="02EB378F" w14:textId="4417947D" w:rsidR="00E60EA9" w:rsidRPr="001D68A7" w:rsidDel="008277AA" w:rsidRDefault="00E60EA9">
      <w:pPr>
        <w:pStyle w:val="MDPI31text"/>
        <w:ind w:left="0" w:firstLine="0"/>
        <w:rPr>
          <w:del w:id="570" w:author="Binkis Mikas" w:date="2023-03-19T22:46:00Z"/>
          <w:lang w:val="lt-LT"/>
        </w:rPr>
        <w:pPrChange w:id="571" w:author="Binkis Mikas" w:date="2023-03-19T22:46:00Z">
          <w:pPr>
            <w:pStyle w:val="MDPI31text"/>
          </w:pPr>
        </w:pPrChange>
      </w:pPr>
    </w:p>
    <w:p w14:paraId="425B5205" w14:textId="6DD0B1B2" w:rsidR="00B95AD6" w:rsidRPr="001D68A7" w:rsidRDefault="00B95AD6">
      <w:pPr>
        <w:pStyle w:val="MDPI31text"/>
        <w:spacing w:before="240"/>
        <w:pPrChange w:id="572" w:author="Binkis Mikas" w:date="2023-03-19T22:46:00Z">
          <w:pPr>
            <w:pStyle w:val="MDPI31text"/>
          </w:pPr>
        </w:pPrChange>
      </w:pPr>
      <w:r w:rsidRPr="001D68A7">
        <w:t>A</w:t>
      </w:r>
      <w:del w:id="573" w:author="Tomas Blazauskas" w:date="2023-02-27T01:43:00Z">
        <w:r w:rsidRPr="001D68A7" w:rsidDel="00A8776E">
          <w:delText>t each viewing position, a full-length video file of the scene is generated</w:delText>
        </w:r>
      </w:del>
      <w:ins w:id="574" w:author="Tomas Blazauskas" w:date="2023-02-27T01:43:00Z">
        <w:r w:rsidR="00A8776E" w:rsidRPr="001D68A7">
          <w:t xml:space="preserve"> full-length video file of the scene is generated at each viewing position</w:t>
        </w:r>
      </w:ins>
      <w:r w:rsidRPr="001D68A7">
        <w:t xml:space="preserve">. The length depends on the specifics of the content. </w:t>
      </w:r>
      <w:del w:id="575" w:author="Tomas Blazauskas" w:date="2023-02-27T01:44:00Z">
        <w:r w:rsidRPr="001D68A7" w:rsidDel="00A8776E">
          <w:delText>For content depicting a scene in a dynamic environment, i</w:delText>
        </w:r>
      </w:del>
      <w:ins w:id="576" w:author="Tomas Blazauskas" w:date="2023-02-27T01:44:00Z">
        <w:r w:rsidR="00A8776E" w:rsidRPr="001D68A7">
          <w:t>Content depicting a scene in a dynamic environmen</w:t>
        </w:r>
      </w:ins>
      <w:r w:rsidRPr="001D68A7">
        <w:t xml:space="preserve">t may have a looping cycle and a lower overall duration, thus saving on file size. If it is a scripted scene that cannot be subject to a repeat cycle, the duration of the clips and the file size will be higher. Before generating the video, a sequence of duration frames of the scene in PNG format is generated. The size of the sequence of frames depends on the frame rate of the video to be generated. The sequence of frames is then used to generate a video in MP4 format at the specified bit rate. This is a time-consuming process. </w:t>
      </w:r>
    </w:p>
    <w:p w14:paraId="2CC1CAD0" w14:textId="7599A83B" w:rsidR="00B95AD6" w:rsidRPr="001D68A7" w:rsidRDefault="00B95AD6" w:rsidP="00B95AD6">
      <w:pPr>
        <w:pStyle w:val="MDPI31text"/>
      </w:pPr>
      <w:r w:rsidRPr="001D68A7">
        <w:t>The size of video files depends on the duration and bit rate</w:t>
      </w:r>
      <w:del w:id="577" w:author="Tomas Blazauskas" w:date="2023-02-27T01:48:00Z">
        <w:r w:rsidRPr="001D68A7" w:rsidDel="006F54CB">
          <w:delText xml:space="preserve"> and remains the same as resolution and frame rate change.</w:delText>
        </w:r>
      </w:del>
      <w:ins w:id="578" w:author="Tomas Blazauskas" w:date="2023-02-27T01:48:00Z">
        <w:r w:rsidR="006F54CB" w:rsidRPr="001D68A7">
          <w:t>.</w:t>
        </w:r>
      </w:ins>
      <w:r w:rsidRPr="001D68A7">
        <w:t xml:space="preserve"> The </w:t>
      </w:r>
      <w:del w:id="579" w:author="Tomas Blazauskas" w:date="2023-02-27T01:48:00Z">
        <w:r w:rsidRPr="001D68A7" w:rsidDel="006F54CB">
          <w:delText>quality of the content is determined by the resolution</w:delText>
        </w:r>
      </w:del>
      <w:ins w:id="580" w:author="Tomas Blazauskas" w:date="2023-02-27T01:48:00Z">
        <w:r w:rsidR="006F54CB" w:rsidRPr="001D68A7">
          <w:t>resolution determines the quality of the content</w:t>
        </w:r>
      </w:ins>
      <w:r w:rsidRPr="001D68A7">
        <w:t xml:space="preserve">, but </w:t>
      </w:r>
      <w:ins w:id="581" w:author="Tomas Blazauskas" w:date="2023-02-27T01:49:00Z">
        <w:r w:rsidR="006F54CB" w:rsidRPr="001D68A7">
          <w:t>the computational time increases with increased resolution</w:t>
        </w:r>
      </w:ins>
      <w:del w:id="582" w:author="Tomas Blazauskas" w:date="2023-02-27T01:49:00Z">
        <w:r w:rsidRPr="001D68A7" w:rsidDel="006F54CB">
          <w:delText>the computational time increases with it</w:delText>
        </w:r>
      </w:del>
      <w:r w:rsidRPr="001D68A7">
        <w:t xml:space="preserve">. The higher the resolution, the higher the bit rate </w:t>
      </w:r>
      <w:del w:id="583" w:author="Tomas Blazauskas" w:date="2023-02-27T01:49:00Z">
        <w:r w:rsidRPr="001D68A7" w:rsidDel="006F54CB">
          <w:delText>it requires</w:delText>
        </w:r>
      </w:del>
      <w:ins w:id="584" w:author="Tomas Blazauskas" w:date="2023-02-27T01:49:00Z">
        <w:r w:rsidR="006F54CB" w:rsidRPr="001D68A7">
          <w:t>required</w:t>
        </w:r>
      </w:ins>
      <w:r w:rsidRPr="001D68A7">
        <w:t xml:space="preserve"> to avoid image crumbling in dynamic content. </w:t>
      </w:r>
    </w:p>
    <w:p w14:paraId="6C7615D1" w14:textId="77777777" w:rsidR="00B95AD6" w:rsidRPr="001D68A7" w:rsidDel="00D82706" w:rsidRDefault="00B95AD6" w:rsidP="00B95AD6">
      <w:pPr>
        <w:pStyle w:val="MDPI31text"/>
        <w:rPr>
          <w:del w:id="585" w:author="Binkis Mikas" w:date="2023-03-19T23:50:00Z"/>
        </w:rPr>
      </w:pPr>
      <w:r w:rsidRPr="001D68A7">
        <w:lastRenderedPageBreak/>
        <w:t xml:space="preserve">Based on the known duration of the scene, the planned number of viewing positions, the frame </w:t>
      </w:r>
      <w:proofErr w:type="gramStart"/>
      <w:r w:rsidRPr="001D68A7">
        <w:t>rate</w:t>
      </w:r>
      <w:proofErr w:type="gramEnd"/>
      <w:r w:rsidRPr="001D68A7">
        <w:t xml:space="preserve"> and the resolution, it is possible to calculate how long it will take to prepare the content to be displayed. The calculation is made according to formula (1):</w:t>
      </w:r>
    </w:p>
    <w:p w14:paraId="5EEC33A7" w14:textId="48BEDE06" w:rsidR="00B95AD6" w:rsidRPr="00D82706" w:rsidRDefault="00B95AD6">
      <w:pPr>
        <w:pStyle w:val="MDPI31text"/>
        <w:rPr>
          <w:ins w:id="586" w:author="Binkis Mikas" w:date="2023-03-19T23:49:00Z"/>
        </w:rPr>
        <w:pPrChange w:id="587" w:author="Binkis Mikas" w:date="2023-03-19T23:50:00Z">
          <w:pPr>
            <w:pStyle w:val="MDPI31text"/>
            <w:spacing w:before="60" w:after="60"/>
          </w:pPr>
        </w:pPrChange>
      </w:pPr>
      <m:oMathPara>
        <m:oMath>
          <m:r>
            <w:del w:id="588" w:author="Binkis Mikas" w:date="2023-03-19T23:49:00Z">
              <w:rPr>
                <w:rFonts w:ascii="Cambria Math" w:hAnsi="Cambria Math"/>
              </w:rPr>
              <m:t>tKSG=nPoz</m:t>
            </w:del>
          </m:r>
          <m:r>
            <w:ins w:id="589" w:author="Tomas Blazauskas" w:date="2023-02-27T01:57:00Z">
              <w:del w:id="590" w:author="Binkis Mikas" w:date="2023-03-19T23:49:00Z">
                <w:rPr>
                  <w:rFonts w:ascii="Cambria Math" w:hAnsi="Cambria Math"/>
                </w:rPr>
                <m:t>s</m:t>
              </w:del>
            </w:ins>
          </m:r>
          <m:r>
            <w:del w:id="591" w:author="Binkis Mikas" w:date="2023-03-19T23:49:00Z">
              <w:rPr>
                <w:rFonts w:ascii="Cambria Math" w:hAnsi="Cambria Math"/>
              </w:rPr>
              <m:t>×tVid</m:t>
            </w:del>
          </m:r>
          <m:r>
            <w:ins w:id="592" w:author="Tomas Blazauskas" w:date="2023-02-27T01:58:00Z">
              <w:del w:id="593" w:author="Binkis Mikas" w:date="2023-03-19T23:49:00Z">
                <w:rPr>
                  <w:rFonts w:ascii="Cambria Math" w:hAnsi="Cambria Math"/>
                </w:rPr>
                <m:t>Avg</m:t>
              </w:del>
            </w:ins>
          </m:r>
          <m:r>
            <w:del w:id="594" w:author="Binkis Mikas" w:date="2023-03-19T23:49:00Z">
              <w:rPr>
                <w:rFonts w:ascii="Cambria Math" w:hAnsi="Cambria Math"/>
              </w:rPr>
              <m:t>×k</m:t>
            </w:del>
          </m:r>
          <m:r>
            <w:ins w:id="595" w:author="Tomas Blazauskas" w:date="2023-02-27T01:59:00Z">
              <w:del w:id="596" w:author="Binkis Mikas" w:date="2023-03-19T23:49:00Z">
                <m:rPr>
                  <m:sty m:val="p"/>
                </m:rPr>
                <w:rPr>
                  <w:rFonts w:ascii="Cambria Math" w:hAnsi="Cambria Math"/>
                  <w:lang w:val="lt-LT"/>
                </w:rPr>
                <m:t>Frt</m:t>
              </w:del>
            </w:ins>
          </m:r>
          <m:r>
            <w:del w:id="597" w:author="Binkis Mikas" w:date="2023-03-19T23:49:00Z">
              <w:rPr>
                <w:rFonts w:ascii="Cambria Math" w:hAnsi="Cambria Math"/>
              </w:rPr>
              <m:t>Daz×tK</m:t>
            </w:del>
          </m:r>
          <m:r>
            <w:ins w:id="598" w:author="Tomas Blazauskas" w:date="2023-02-27T02:00:00Z">
              <w:del w:id="599" w:author="Binkis Mikas" w:date="2023-03-19T23:49:00Z">
                <w:rPr>
                  <w:rFonts w:ascii="Cambria Math" w:hAnsi="Cambria Math"/>
                </w:rPr>
                <m:t>F</m:t>
              </w:del>
            </w:ins>
          </m:r>
          <m:r>
            <w:del w:id="600" w:author="Binkis Mikas" w:date="2023-03-19T23:49:00Z">
              <w:rPr>
                <w:rFonts w:ascii="Cambria Math" w:hAnsi="Cambria Math"/>
              </w:rPr>
              <m:t>G</m:t>
            </w:del>
          </m:r>
        </m:oMath>
      </m:oMathPara>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82706" w:rsidRPr="00401235" w14:paraId="711184B3" w14:textId="77777777" w:rsidTr="00AC4C2B">
        <w:trPr>
          <w:ins w:id="601" w:author="Binkis Mikas" w:date="2023-03-19T23:49:00Z"/>
        </w:trPr>
        <w:tc>
          <w:tcPr>
            <w:tcW w:w="7428" w:type="dxa"/>
          </w:tcPr>
          <w:p w14:paraId="166D9C4B" w14:textId="03A6B50F" w:rsidR="00D82706" w:rsidRPr="003030D2" w:rsidRDefault="00D82706" w:rsidP="00AC4C2B">
            <w:pPr>
              <w:pStyle w:val="MDPI39equation"/>
              <w:rPr>
                <w:ins w:id="602" w:author="Binkis Mikas" w:date="2023-03-19T23:49:00Z"/>
              </w:rPr>
            </w:pPr>
            <m:oMathPara>
              <m:oMath>
                <m:r>
                  <w:ins w:id="603" w:author="Binkis Mikas" w:date="2023-03-19T23:49:00Z">
                    <w:rPr>
                      <w:rFonts w:ascii="Cambria Math" w:hAnsi="Cambria Math"/>
                    </w:rPr>
                    <m:t>tKSG=nPos×tAvg×k</m:t>
                  </w:ins>
                </m:r>
                <m:r>
                  <w:ins w:id="604" w:author="Binkis Mikas" w:date="2023-03-19T23:49:00Z">
                    <m:rPr>
                      <m:sty m:val="p"/>
                    </m:rPr>
                    <w:rPr>
                      <w:rFonts w:ascii="Cambria Math" w:hAnsi="Cambria Math"/>
                      <w:lang w:val="lt-LT"/>
                    </w:rPr>
                    <m:t>Frt</m:t>
                  </w:ins>
                </m:r>
                <m:r>
                  <w:ins w:id="605" w:author="Binkis Mikas" w:date="2023-03-19T23:49:00Z">
                    <w:rPr>
                      <w:rFonts w:ascii="Cambria Math" w:hAnsi="Cambria Math"/>
                    </w:rPr>
                    <m:t>×tFG</m:t>
                  </w:ins>
                </m:r>
              </m:oMath>
            </m:oMathPara>
          </w:p>
        </w:tc>
        <w:tc>
          <w:tcPr>
            <w:tcW w:w="431" w:type="dxa"/>
            <w:vAlign w:val="center"/>
          </w:tcPr>
          <w:p w14:paraId="0611B9CC" w14:textId="3F14B351" w:rsidR="00D82706" w:rsidRPr="003030D2" w:rsidRDefault="00D82706" w:rsidP="00AC4C2B">
            <w:pPr>
              <w:pStyle w:val="MDPI3aequationnumber"/>
              <w:spacing w:line="260" w:lineRule="atLeast"/>
              <w:rPr>
                <w:ins w:id="606" w:author="Binkis Mikas" w:date="2023-03-19T23:49:00Z"/>
              </w:rPr>
            </w:pPr>
            <w:ins w:id="607" w:author="Binkis Mikas" w:date="2023-03-19T23:49:00Z">
              <w:r w:rsidRPr="003030D2">
                <w:t>(</w:t>
              </w:r>
              <w:r>
                <w:t>1</w:t>
              </w:r>
              <w:r w:rsidRPr="003030D2">
                <w:t>)</w:t>
              </w:r>
            </w:ins>
          </w:p>
        </w:tc>
      </w:tr>
    </w:tbl>
    <w:p w14:paraId="51B08894" w14:textId="37EA474F" w:rsidR="00D82706" w:rsidRPr="001D68A7" w:rsidDel="00D82706" w:rsidRDefault="00D82706">
      <w:pPr>
        <w:pStyle w:val="MDPI31text"/>
        <w:spacing w:before="60" w:after="60"/>
        <w:rPr>
          <w:del w:id="608" w:author="Binkis Mikas" w:date="2023-03-19T23:49:00Z"/>
        </w:rPr>
        <w:pPrChange w:id="609" w:author="Binkis Mikas" w:date="2023-03-19T22:48:00Z">
          <w:pPr>
            <w:pStyle w:val="MDPI31text"/>
          </w:pPr>
        </w:pPrChange>
      </w:pPr>
    </w:p>
    <w:p w14:paraId="75E260ED" w14:textId="77777777" w:rsidR="00E74797" w:rsidRPr="001D68A7" w:rsidRDefault="00B95AD6" w:rsidP="0029420B">
      <w:pPr>
        <w:pStyle w:val="MDPI31text"/>
        <w:rPr>
          <w:ins w:id="610" w:author="Tomas Blazauskas" w:date="2023-02-27T01:58:00Z"/>
          <w:lang w:val="lt-LT"/>
        </w:rPr>
      </w:pPr>
      <w:del w:id="611" w:author="Tomas Blazauskas" w:date="2023-02-27T01:51:00Z">
        <w:r w:rsidRPr="001D68A7" w:rsidDel="00E74797">
          <w:rPr>
            <w:lang w:val="lt-LT"/>
          </w:rPr>
          <w:delText xml:space="preserve">where </w:delText>
        </w:r>
      </w:del>
      <w:ins w:id="612" w:author="Tomas Blazauskas" w:date="2023-02-27T01:52:00Z">
        <w:r w:rsidR="00E74797" w:rsidRPr="001D68A7">
          <w:rPr>
            <w:lang w:val="lt-LT"/>
          </w:rPr>
          <w:t>The</w:t>
        </w:r>
      </w:ins>
      <w:ins w:id="613" w:author="Tomas Blazauskas" w:date="2023-02-27T01:51:00Z">
        <w:r w:rsidR="00E74797" w:rsidRPr="001D68A7">
          <w:rPr>
            <w:lang w:val="lt-LT"/>
          </w:rPr>
          <w:t xml:space="preserve"> </w:t>
        </w:r>
      </w:ins>
      <w:ins w:id="614" w:author="Tomas Blazauskas" w:date="2023-02-27T01:58:00Z">
        <w:r w:rsidR="00E74797" w:rsidRPr="001D68A7">
          <w:rPr>
            <w:lang w:val="lt-LT"/>
          </w:rPr>
          <w:t>parameters of the formula are:</w:t>
        </w:r>
      </w:ins>
    </w:p>
    <w:p w14:paraId="1EB54B2E" w14:textId="50F22036" w:rsidR="00E74797" w:rsidRPr="001D68A7" w:rsidRDefault="00B95AD6">
      <w:pPr>
        <w:pStyle w:val="MDPI31text"/>
        <w:numPr>
          <w:ilvl w:val="0"/>
          <w:numId w:val="28"/>
        </w:numPr>
        <w:spacing w:before="60"/>
        <w:ind w:left="3033" w:hanging="425"/>
        <w:rPr>
          <w:ins w:id="615" w:author="Tomas Blazauskas" w:date="2023-02-27T01:58:00Z"/>
          <w:lang w:val="lt-LT"/>
        </w:rPr>
        <w:pPrChange w:id="616" w:author="Binkis Mikas" w:date="2023-03-20T00:43:00Z">
          <w:pPr>
            <w:pStyle w:val="MDPI31text"/>
          </w:pPr>
        </w:pPrChange>
      </w:pPr>
      <w:r w:rsidRPr="001D68A7">
        <w:rPr>
          <w:i/>
          <w:iCs/>
          <w:lang w:val="lt-LT"/>
          <w:rPrChange w:id="617" w:author="Binkis Mikas" w:date="2023-03-19T21:43:00Z">
            <w:rPr>
              <w:lang w:val="lt-LT"/>
            </w:rPr>
          </w:rPrChange>
        </w:rPr>
        <w:t>tKSG</w:t>
      </w:r>
      <w:r w:rsidRPr="001D68A7">
        <w:rPr>
          <w:lang w:val="lt-LT"/>
        </w:rPr>
        <w:t xml:space="preserve"> is</w:t>
      </w:r>
      <w:ins w:id="618" w:author="Tomas Blazauskas" w:date="2023-02-27T01:52:00Z">
        <w:r w:rsidR="00E74797" w:rsidRPr="001D68A7">
          <w:rPr>
            <w:lang w:val="lt-LT"/>
          </w:rPr>
          <w:t xml:space="preserve"> video</w:t>
        </w:r>
      </w:ins>
      <w:r w:rsidRPr="001D68A7">
        <w:rPr>
          <w:lang w:val="lt-LT"/>
        </w:rPr>
        <w:t xml:space="preserve"> </w:t>
      </w:r>
      <w:del w:id="619" w:author="Tomas Blazauskas" w:date="2023-02-27T02:00:00Z">
        <w:r w:rsidRPr="001D68A7" w:rsidDel="00E74797">
          <w:rPr>
            <w:lang w:val="lt-LT"/>
          </w:rPr>
          <w:delText xml:space="preserve">the </w:delText>
        </w:r>
      </w:del>
      <w:r w:rsidRPr="001D68A7">
        <w:rPr>
          <w:lang w:val="lt-LT"/>
        </w:rPr>
        <w:t>generation time in seconds</w:t>
      </w:r>
      <w:ins w:id="620" w:author="Tomas Blazauskas" w:date="2023-02-27T02:00:00Z">
        <w:r w:rsidR="00E74797" w:rsidRPr="001D68A7">
          <w:rPr>
            <w:lang w:val="lt-LT"/>
          </w:rPr>
          <w:t>;</w:t>
        </w:r>
      </w:ins>
      <w:r w:rsidRPr="001D68A7">
        <w:rPr>
          <w:lang w:val="lt-LT"/>
        </w:rPr>
        <w:t xml:space="preserve"> </w:t>
      </w:r>
    </w:p>
    <w:p w14:paraId="2F9F8403" w14:textId="77777777" w:rsidR="00E74797" w:rsidRPr="001D68A7" w:rsidRDefault="00B95AD6">
      <w:pPr>
        <w:pStyle w:val="MDPI31text"/>
        <w:numPr>
          <w:ilvl w:val="0"/>
          <w:numId w:val="28"/>
        </w:numPr>
        <w:ind w:left="3033" w:hanging="425"/>
        <w:rPr>
          <w:ins w:id="621" w:author="Tomas Blazauskas" w:date="2023-02-27T01:59:00Z"/>
          <w:lang w:val="lt-LT"/>
        </w:rPr>
        <w:pPrChange w:id="622" w:author="Binkis Mikas" w:date="2023-03-20T00:42:00Z">
          <w:pPr>
            <w:pStyle w:val="MDPI31text"/>
          </w:pPr>
        </w:pPrChange>
      </w:pPr>
      <w:del w:id="623" w:author="Tomas Blazauskas" w:date="2023-02-27T01:53:00Z">
        <w:r w:rsidRPr="001D68A7" w:rsidDel="00E74797">
          <w:rPr>
            <w:i/>
            <w:iCs/>
            <w:lang w:val="lt-LT"/>
            <w:rPrChange w:id="624" w:author="Binkis Mikas" w:date="2023-03-19T21:43:00Z">
              <w:rPr>
                <w:lang w:val="lt-LT"/>
              </w:rPr>
            </w:rPrChange>
          </w:rPr>
          <w:delText xml:space="preserve">for sequences of frames of viewing positions; </w:delText>
        </w:r>
      </w:del>
      <w:r w:rsidRPr="001D68A7">
        <w:rPr>
          <w:i/>
          <w:iCs/>
          <w:lang w:val="lt-LT"/>
          <w:rPrChange w:id="625" w:author="Binkis Mikas" w:date="2023-03-19T21:43:00Z">
            <w:rPr>
              <w:lang w:val="lt-LT"/>
            </w:rPr>
          </w:rPrChange>
        </w:rPr>
        <w:t>nPo</w:t>
      </w:r>
      <w:del w:id="626" w:author="Tomas Blazauskas" w:date="2023-02-27T01:58:00Z">
        <w:r w:rsidRPr="001D68A7" w:rsidDel="00E74797">
          <w:rPr>
            <w:i/>
            <w:iCs/>
            <w:lang w:val="lt-LT"/>
            <w:rPrChange w:id="627" w:author="Binkis Mikas" w:date="2023-03-19T21:43:00Z">
              <w:rPr>
                <w:lang w:val="lt-LT"/>
              </w:rPr>
            </w:rPrChange>
          </w:rPr>
          <w:delText>z</w:delText>
        </w:r>
      </w:del>
      <w:ins w:id="628" w:author="Tomas Blazauskas" w:date="2023-02-27T01:58:00Z">
        <w:r w:rsidR="00E74797" w:rsidRPr="001D68A7">
          <w:rPr>
            <w:i/>
            <w:iCs/>
            <w:lang w:val="lt-LT"/>
            <w:rPrChange w:id="629" w:author="Binkis Mikas" w:date="2023-03-19T21:43:00Z">
              <w:rPr>
                <w:lang w:val="lt-LT"/>
              </w:rPr>
            </w:rPrChange>
          </w:rPr>
          <w:t>s</w:t>
        </w:r>
      </w:ins>
      <w:r w:rsidRPr="001D68A7">
        <w:rPr>
          <w:lang w:val="lt-LT"/>
        </w:rPr>
        <w:t xml:space="preserve"> is the number of viewing positions; </w:t>
      </w:r>
    </w:p>
    <w:p w14:paraId="543D84A0" w14:textId="77777777" w:rsidR="00E74797" w:rsidRPr="001D68A7" w:rsidRDefault="00B95AD6">
      <w:pPr>
        <w:pStyle w:val="MDPI31text"/>
        <w:numPr>
          <w:ilvl w:val="0"/>
          <w:numId w:val="28"/>
        </w:numPr>
        <w:ind w:left="3033" w:hanging="425"/>
        <w:rPr>
          <w:ins w:id="630" w:author="Tomas Blazauskas" w:date="2023-02-27T01:59:00Z"/>
          <w:lang w:val="lt-LT"/>
        </w:rPr>
        <w:pPrChange w:id="631" w:author="Binkis Mikas" w:date="2023-03-20T00:42:00Z">
          <w:pPr>
            <w:pStyle w:val="MDPI31text"/>
          </w:pPr>
        </w:pPrChange>
      </w:pPr>
      <w:del w:id="632" w:author="Tomas Blazauskas" w:date="2023-02-27T01:58:00Z">
        <w:r w:rsidRPr="001D68A7" w:rsidDel="00E74797">
          <w:rPr>
            <w:i/>
            <w:iCs/>
            <w:lang w:val="lt-LT"/>
            <w:rPrChange w:id="633" w:author="Binkis Mikas" w:date="2023-03-19T21:43:00Z">
              <w:rPr>
                <w:lang w:val="lt-LT"/>
              </w:rPr>
            </w:rPrChange>
          </w:rPr>
          <w:delText xml:space="preserve">tVid </w:delText>
        </w:r>
      </w:del>
      <w:ins w:id="634" w:author="Tomas Blazauskas" w:date="2023-02-27T01:58:00Z">
        <w:r w:rsidR="00E74797" w:rsidRPr="001D68A7">
          <w:rPr>
            <w:i/>
            <w:iCs/>
            <w:lang w:val="lt-LT"/>
            <w:rPrChange w:id="635" w:author="Binkis Mikas" w:date="2023-03-19T21:43:00Z">
              <w:rPr>
                <w:lang w:val="lt-LT"/>
              </w:rPr>
            </w:rPrChange>
          </w:rPr>
          <w:t>tAvg</w:t>
        </w:r>
        <w:r w:rsidR="00E74797" w:rsidRPr="001D68A7">
          <w:rPr>
            <w:lang w:val="lt-LT"/>
          </w:rPr>
          <w:t xml:space="preserve"> </w:t>
        </w:r>
      </w:ins>
      <w:r w:rsidRPr="001D68A7">
        <w:rPr>
          <w:lang w:val="lt-LT"/>
        </w:rPr>
        <w:t xml:space="preserve">is the duration of the video in seconds; </w:t>
      </w:r>
    </w:p>
    <w:p w14:paraId="6F101F03" w14:textId="7BC407A6" w:rsidR="00E74797" w:rsidRPr="001D68A7" w:rsidRDefault="00B95AD6">
      <w:pPr>
        <w:pStyle w:val="MDPI31text"/>
        <w:numPr>
          <w:ilvl w:val="0"/>
          <w:numId w:val="28"/>
        </w:numPr>
        <w:ind w:left="3033" w:hanging="425"/>
        <w:rPr>
          <w:ins w:id="636" w:author="Tomas Blazauskas" w:date="2023-02-27T01:59:00Z"/>
          <w:lang w:val="lt-LT"/>
        </w:rPr>
        <w:pPrChange w:id="637" w:author="Binkis Mikas" w:date="2023-03-20T00:42:00Z">
          <w:pPr>
            <w:pStyle w:val="MDPI31text"/>
          </w:pPr>
        </w:pPrChange>
      </w:pPr>
      <w:del w:id="638" w:author="Tomas Blazauskas" w:date="2023-02-27T01:59:00Z">
        <w:r w:rsidRPr="001D68A7" w:rsidDel="00E74797">
          <w:rPr>
            <w:i/>
            <w:iCs/>
            <w:lang w:val="lt-LT"/>
            <w:rPrChange w:id="639" w:author="Binkis Mikas" w:date="2023-03-19T21:43:00Z">
              <w:rPr>
                <w:lang w:val="lt-LT"/>
              </w:rPr>
            </w:rPrChange>
          </w:rPr>
          <w:delText xml:space="preserve">kDaz </w:delText>
        </w:r>
      </w:del>
      <w:ins w:id="640" w:author="Tomas Blazauskas" w:date="2023-02-27T01:59:00Z">
        <w:r w:rsidR="00E74797" w:rsidRPr="001D68A7">
          <w:rPr>
            <w:i/>
            <w:iCs/>
            <w:lang w:val="lt-LT"/>
            <w:rPrChange w:id="641" w:author="Binkis Mikas" w:date="2023-03-19T21:43:00Z">
              <w:rPr>
                <w:lang w:val="lt-LT"/>
              </w:rPr>
            </w:rPrChange>
          </w:rPr>
          <w:t>kFrt</w:t>
        </w:r>
        <w:r w:rsidR="00E74797" w:rsidRPr="001D68A7">
          <w:rPr>
            <w:lang w:val="lt-LT"/>
          </w:rPr>
          <w:t xml:space="preserve"> </w:t>
        </w:r>
      </w:ins>
      <w:r w:rsidRPr="001D68A7">
        <w:rPr>
          <w:lang w:val="lt-LT"/>
        </w:rPr>
        <w:t>is the frame rate of the video</w:t>
      </w:r>
      <w:del w:id="642" w:author="Tomas Blazauskas" w:date="2023-02-27T02:01:00Z">
        <w:r w:rsidRPr="001D68A7" w:rsidDel="00E74797">
          <w:rPr>
            <w:lang w:val="lt-LT"/>
          </w:rPr>
          <w:delText>, and</w:delText>
        </w:r>
      </w:del>
      <w:ins w:id="643" w:author="Tomas Blazauskas" w:date="2023-02-27T02:01:00Z">
        <w:r w:rsidR="00E74797" w:rsidRPr="001D68A7">
          <w:rPr>
            <w:lang w:val="lt-LT"/>
          </w:rPr>
          <w:t>;</w:t>
        </w:r>
      </w:ins>
      <w:r w:rsidRPr="001D68A7">
        <w:rPr>
          <w:lang w:val="lt-LT"/>
        </w:rPr>
        <w:t xml:space="preserve"> </w:t>
      </w:r>
    </w:p>
    <w:p w14:paraId="3FDA4E0C" w14:textId="74DCD8BD" w:rsidR="00E74797" w:rsidRPr="001D68A7" w:rsidRDefault="00B95AD6">
      <w:pPr>
        <w:pStyle w:val="MDPI31text"/>
        <w:numPr>
          <w:ilvl w:val="0"/>
          <w:numId w:val="28"/>
        </w:numPr>
        <w:spacing w:after="60"/>
        <w:ind w:left="3033" w:hanging="425"/>
        <w:rPr>
          <w:ins w:id="644" w:author="Tomas Blazauskas" w:date="2023-02-27T01:59:00Z"/>
          <w:lang w:val="lt-LT"/>
        </w:rPr>
        <w:pPrChange w:id="645" w:author="Binkis Mikas" w:date="2023-03-20T00:42:00Z">
          <w:pPr>
            <w:pStyle w:val="MDPI31text"/>
          </w:pPr>
        </w:pPrChange>
      </w:pPr>
      <w:del w:id="646" w:author="Tomas Blazauskas" w:date="2023-02-27T02:00:00Z">
        <w:r w:rsidRPr="001D68A7" w:rsidDel="00E74797">
          <w:rPr>
            <w:i/>
            <w:iCs/>
            <w:lang w:val="lt-LT"/>
            <w:rPrChange w:id="647" w:author="Binkis Mikas" w:date="2023-03-19T21:43:00Z">
              <w:rPr>
                <w:lang w:val="lt-LT"/>
              </w:rPr>
            </w:rPrChange>
          </w:rPr>
          <w:delText xml:space="preserve">tKG </w:delText>
        </w:r>
      </w:del>
      <w:ins w:id="648" w:author="Tomas Blazauskas" w:date="2023-02-27T02:00:00Z">
        <w:r w:rsidR="00E74797" w:rsidRPr="001D68A7">
          <w:rPr>
            <w:i/>
            <w:iCs/>
            <w:lang w:val="lt-LT"/>
            <w:rPrChange w:id="649" w:author="Binkis Mikas" w:date="2023-03-19T21:43:00Z">
              <w:rPr>
                <w:lang w:val="lt-LT"/>
              </w:rPr>
            </w:rPrChange>
          </w:rPr>
          <w:t>tFG</w:t>
        </w:r>
        <w:r w:rsidR="00E74797" w:rsidRPr="001D68A7">
          <w:rPr>
            <w:lang w:val="lt-LT"/>
          </w:rPr>
          <w:t xml:space="preserve"> </w:t>
        </w:r>
      </w:ins>
      <w:r w:rsidRPr="001D68A7">
        <w:rPr>
          <w:lang w:val="lt-LT"/>
        </w:rPr>
        <w:t xml:space="preserve">is the duration of the generation time in seconds for one frame. </w:t>
      </w:r>
    </w:p>
    <w:p w14:paraId="60976153" w14:textId="03B752C1" w:rsidR="00B95AD6" w:rsidRPr="001D68A7" w:rsidRDefault="00731402" w:rsidP="0029420B">
      <w:pPr>
        <w:pStyle w:val="MDPI31text"/>
        <w:rPr>
          <w:lang w:val="lt-LT"/>
        </w:rPr>
      </w:pPr>
      <w:ins w:id="650" w:author="Tomas Blazauskas" w:date="2023-02-27T08:19:00Z">
        <w:r w:rsidRPr="001D68A7">
          <w:rPr>
            <w:szCs w:val="20"/>
          </w:rPr>
          <w:t>For example, for a scene with six viewing positions, a video duration of one minute, a resolution of 3840x3840, and a frame rate of 30 frames per second, we would need to spend</w:t>
        </w:r>
      </w:ins>
      <w:del w:id="651" w:author="Tomas Blazauskas" w:date="2023-02-27T08:19:00Z">
        <w:r w:rsidR="00B95AD6" w:rsidRPr="001D68A7" w:rsidDel="00731402">
          <w:rPr>
            <w:lang w:val="lt-LT"/>
          </w:rPr>
          <w:delText>For example, for a scene with six viewing positions</w:delText>
        </w:r>
      </w:del>
      <w:del w:id="652" w:author="Tomas Blazauskas" w:date="2023-02-27T08:16:00Z">
        <w:r w:rsidR="00B95AD6" w:rsidRPr="001D68A7" w:rsidDel="00731402">
          <w:rPr>
            <w:lang w:val="lt-LT"/>
          </w:rPr>
          <w:delText xml:space="preserve"> and</w:delText>
        </w:r>
      </w:del>
      <w:del w:id="653" w:author="Tomas Blazauskas" w:date="2023-02-27T08:19:00Z">
        <w:r w:rsidR="00B95AD6" w:rsidRPr="001D68A7" w:rsidDel="00731402">
          <w:rPr>
            <w:lang w:val="lt-LT"/>
          </w:rPr>
          <w:delText xml:space="preserve"> a </w:delText>
        </w:r>
      </w:del>
      <w:del w:id="654" w:author="Tomas Blazauskas" w:date="2023-02-27T02:01:00Z">
        <w:r w:rsidR="00B95AD6" w:rsidRPr="001D68A7" w:rsidDel="00B63D48">
          <w:rPr>
            <w:lang w:val="lt-LT"/>
          </w:rPr>
          <w:delText xml:space="preserve">scene </w:delText>
        </w:r>
      </w:del>
      <w:del w:id="655" w:author="Tomas Blazauskas" w:date="2023-02-27T08:19:00Z">
        <w:r w:rsidR="00B95AD6" w:rsidRPr="001D68A7" w:rsidDel="00731402">
          <w:rPr>
            <w:lang w:val="lt-LT"/>
          </w:rPr>
          <w:delText xml:space="preserve">duration of 1 minute, </w:delText>
        </w:r>
      </w:del>
      <w:del w:id="656" w:author="Tomas Blazauskas" w:date="2023-02-27T08:18:00Z">
        <w:r w:rsidR="00B95AD6" w:rsidRPr="001D68A7" w:rsidDel="00731402">
          <w:rPr>
            <w:lang w:val="lt-LT"/>
          </w:rPr>
          <w:delText xml:space="preserve">the </w:delText>
        </w:r>
      </w:del>
      <w:del w:id="657" w:author="Tomas Blazauskas" w:date="2023-02-27T08:17:00Z">
        <w:r w:rsidR="00B95AD6" w:rsidRPr="001D68A7" w:rsidDel="00731402">
          <w:rPr>
            <w:lang w:val="lt-LT"/>
          </w:rPr>
          <w:delText xml:space="preserve">minimum recommended </w:delText>
        </w:r>
      </w:del>
      <w:del w:id="658" w:author="Tomas Blazauskas" w:date="2023-02-27T08:19:00Z">
        <w:r w:rsidR="00B95AD6" w:rsidRPr="001D68A7" w:rsidDel="00731402">
          <w:rPr>
            <w:lang w:val="lt-LT"/>
          </w:rPr>
          <w:delText xml:space="preserve">resolution of 3840x3840 </w:delText>
        </w:r>
      </w:del>
      <w:del w:id="659" w:author="Tomas Blazauskas" w:date="2023-02-27T08:17:00Z">
        <w:r w:rsidR="00B95AD6" w:rsidRPr="001D68A7" w:rsidDel="00731402">
          <w:rPr>
            <w:lang w:val="lt-LT"/>
          </w:rPr>
          <w:delText xml:space="preserve">would be required to generate </w:delText>
        </w:r>
      </w:del>
      <w:del w:id="660" w:author="Tomas Blazauskas" w:date="2023-02-27T08:19:00Z">
        <w:r w:rsidR="00B95AD6" w:rsidRPr="001D68A7" w:rsidDel="00731402">
          <w:rPr>
            <w:lang w:val="lt-LT"/>
          </w:rPr>
          <w:delText>a video at 30 frames per second</w:delText>
        </w:r>
      </w:del>
      <w:r w:rsidR="00B95AD6" w:rsidRPr="001D68A7">
        <w:rPr>
          <w:lang w:val="lt-LT"/>
        </w:rPr>
        <w:t>:</w:t>
      </w:r>
    </w:p>
    <w:p w14:paraId="1AE11369" w14:textId="77777777" w:rsidR="00B95AD6" w:rsidRPr="001D68A7" w:rsidRDefault="00B95AD6">
      <w:pPr>
        <w:pStyle w:val="MDPI31text"/>
        <w:spacing w:before="60" w:after="60"/>
        <w:jc w:val="center"/>
        <w:pPrChange w:id="661" w:author="Binkis Mikas" w:date="2023-03-19T22:48:00Z">
          <w:pPr>
            <w:pStyle w:val="MDPI31text"/>
            <w:jc w:val="center"/>
          </w:pPr>
        </w:pPrChange>
      </w:pPr>
      <w:r w:rsidRPr="001D68A7">
        <w:t>6 x 60 x 30 x 45 = 486 000 s = 135 hours = 5,625 days.</w:t>
      </w:r>
    </w:p>
    <w:p w14:paraId="3C9C8905" w14:textId="361E7284" w:rsidR="00B95AD6" w:rsidRPr="001D68A7" w:rsidDel="00EF5A3F" w:rsidRDefault="00731402" w:rsidP="0029420B">
      <w:pPr>
        <w:pStyle w:val="MDPI31text"/>
        <w:rPr>
          <w:del w:id="662" w:author="Tomas Blazauskas" w:date="2023-02-27T02:04:00Z"/>
          <w:lang w:val="lt-LT"/>
        </w:rPr>
      </w:pPr>
      <w:ins w:id="663" w:author="Tomas Blazauskas" w:date="2023-02-27T08:20:00Z">
        <w:r w:rsidRPr="001D68A7">
          <w:rPr>
            <w:lang w:val="lt-LT"/>
          </w:rPr>
          <w:t xml:space="preserve">So, the </w:t>
        </w:r>
      </w:ins>
      <w:del w:id="664" w:author="Tomas Blazauskas" w:date="2023-02-27T02:04:00Z">
        <w:r w:rsidR="00B95AD6" w:rsidRPr="001D68A7" w:rsidDel="00EF5A3F">
          <w:rPr>
            <w:lang w:val="lt-LT"/>
          </w:rPr>
          <w:delText>And if the frame rate is 60 frames per second, you will need:</w:delText>
        </w:r>
      </w:del>
    </w:p>
    <w:p w14:paraId="5A0AD5BF" w14:textId="5DA14278" w:rsidR="00B95AD6" w:rsidRPr="001D68A7" w:rsidDel="00EF5A3F" w:rsidRDefault="00B95AD6" w:rsidP="00B95AD6">
      <w:pPr>
        <w:pStyle w:val="MDPI31text"/>
        <w:jc w:val="center"/>
        <w:rPr>
          <w:del w:id="665" w:author="Tomas Blazauskas" w:date="2023-02-27T02:04:00Z"/>
        </w:rPr>
      </w:pPr>
      <w:del w:id="666" w:author="Tomas Blazauskas" w:date="2023-02-27T02:04:00Z">
        <w:r w:rsidRPr="001D68A7" w:rsidDel="00EF5A3F">
          <w:delText>6 x 60 x 60 x 45 = 972 000 s = 270 hours = 11.25 days.</w:delText>
        </w:r>
      </w:del>
    </w:p>
    <w:p w14:paraId="5DD0CB48" w14:textId="75B762EF" w:rsidR="001D68A7" w:rsidRPr="00E929E1" w:rsidRDefault="00B95AD6" w:rsidP="00E929E1">
      <w:pPr>
        <w:pStyle w:val="MDPI31text"/>
        <w:rPr>
          <w:szCs w:val="20"/>
          <w:rPrChange w:id="667" w:author="Binkis Mikas" w:date="2023-03-19T22:43:00Z">
            <w:rPr>
              <w:lang w:val="lt-LT"/>
            </w:rPr>
          </w:rPrChange>
        </w:rPr>
      </w:pPr>
      <w:del w:id="668" w:author="Tomas Blazauskas" w:date="2023-02-27T08:20:00Z">
        <w:r w:rsidRPr="001D68A7" w:rsidDel="00731402">
          <w:rPr>
            <w:lang w:val="lt-LT"/>
          </w:rPr>
          <w:delText xml:space="preserve">Only the first </w:delText>
        </w:r>
      </w:del>
      <w:ins w:id="669" w:author="Tomas Blazauskas" w:date="2023-02-27T08:20:00Z">
        <w:r w:rsidR="00731402" w:rsidRPr="001D68A7">
          <w:rPr>
            <w:lang w:val="lt-LT"/>
          </w:rPr>
          <w:t xml:space="preserve">initial </w:t>
        </w:r>
      </w:ins>
      <w:r w:rsidRPr="001D68A7">
        <w:rPr>
          <w:lang w:val="lt-LT"/>
        </w:rPr>
        <w:t xml:space="preserve">part of content preparation - the generation of frame sequences - has a high time cost. </w:t>
      </w:r>
      <w:ins w:id="670" w:author="Tomas Blazauskas" w:date="2023-02-27T08:21:00Z">
        <w:r w:rsidR="00731402" w:rsidRPr="001D68A7">
          <w:rPr>
            <w:szCs w:val="20"/>
          </w:rPr>
          <w:t xml:space="preserve">For recommended (8192x8192) resolutions, frame sequence generation takes almost </w:t>
        </w:r>
      </w:ins>
      <w:ins w:id="671" w:author="Tomas Blazauskas" w:date="2023-02-27T08:25:00Z">
        <w:r w:rsidR="00E83A47" w:rsidRPr="001D68A7">
          <w:rPr>
            <w:szCs w:val="20"/>
          </w:rPr>
          <w:t>five</w:t>
        </w:r>
      </w:ins>
      <w:ins w:id="672" w:author="Tomas Blazauskas" w:date="2023-02-27T08:21:00Z">
        <w:r w:rsidR="00731402" w:rsidRPr="001D68A7">
          <w:rPr>
            <w:szCs w:val="20"/>
          </w:rPr>
          <w:t xml:space="preserve"> times longer (Table 2).</w:t>
        </w:r>
      </w:ins>
      <w:del w:id="673" w:author="Tomas Blazauskas" w:date="2023-02-27T08:21:00Z">
        <w:r w:rsidRPr="001D68A7" w:rsidDel="00731402">
          <w:rPr>
            <w:lang w:val="lt-LT"/>
          </w:rPr>
          <w:delText>The time needed to generate frame sequences for minimum (3840x3840) and recommended (8192x8192) resolutions differs by a factor of almost 5 (Table 2).</w:delText>
        </w:r>
      </w:del>
    </w:p>
    <w:p w14:paraId="6E12D92D" w14:textId="6A78B20E" w:rsidR="00E60EA9" w:rsidRPr="001D68A7" w:rsidRDefault="00E60EA9">
      <w:pPr>
        <w:spacing w:before="240" w:after="120" w:line="240" w:lineRule="auto"/>
        <w:ind w:left="2041" w:firstLine="510"/>
        <w:rPr>
          <w:rFonts w:eastAsia="Times New Roman"/>
          <w:sz w:val="18"/>
        </w:rPr>
        <w:pPrChange w:id="674" w:author="Binkis Mikas" w:date="2023-03-19T22:43:00Z">
          <w:pPr>
            <w:spacing w:line="240" w:lineRule="auto"/>
            <w:ind w:left="2040" w:firstLine="510"/>
          </w:pPr>
        </w:pPrChange>
      </w:pPr>
      <w:r w:rsidRPr="001D68A7">
        <w:rPr>
          <w:rFonts w:eastAsia="Times New Roman"/>
          <w:b/>
          <w:sz w:val="18"/>
        </w:rPr>
        <w:t xml:space="preserve">Table 2. </w:t>
      </w:r>
      <w:ins w:id="675" w:author="Tomas Blazauskas" w:date="2023-02-27T08:24:00Z">
        <w:r w:rsidR="00E83A47" w:rsidRPr="001D68A7">
          <w:rPr>
            <w:sz w:val="18"/>
            <w:szCs w:val="18"/>
          </w:rPr>
          <w:t>Time required to generate panoramic image sequences for six viewpoints at 30</w:t>
        </w:r>
      </w:ins>
      <w:ins w:id="676" w:author="Tomas Blazauskas" w:date="2023-02-27T08:25:00Z">
        <w:r w:rsidR="00E83A47" w:rsidRPr="001D68A7">
          <w:rPr>
            <w:sz w:val="18"/>
            <w:szCs w:val="18"/>
          </w:rPr>
          <w:t xml:space="preserve"> </w:t>
        </w:r>
      </w:ins>
      <w:ins w:id="677" w:author="Tomas Blazauskas" w:date="2023-02-27T08:24:00Z">
        <w:r w:rsidR="00E83A47" w:rsidRPr="001D68A7">
          <w:rPr>
            <w:sz w:val="18"/>
            <w:szCs w:val="18"/>
          </w:rPr>
          <w:t>fps.</w:t>
        </w:r>
      </w:ins>
      <w:del w:id="678" w:author="Tomas Blazauskas" w:date="2023-02-27T08:24:00Z">
        <w:r w:rsidRPr="001D68A7" w:rsidDel="00E83A47">
          <w:rPr>
            <w:rFonts w:eastAsia="Times New Roman"/>
            <w:sz w:val="18"/>
          </w:rPr>
          <w:delText>Generation times for one-minute, 30 fps, six-viewpoint panorama sequences.</w:delText>
        </w:r>
      </w:del>
    </w:p>
    <w:tbl>
      <w:tblPr>
        <w:tblW w:w="7726" w:type="dxa"/>
        <w:tblInd w:w="2622" w:type="dxa"/>
        <w:tblBorders>
          <w:top w:val="single" w:sz="4" w:space="0" w:color="auto"/>
          <w:bottom w:val="single" w:sz="4" w:space="0" w:color="auto"/>
          <w:insideH w:val="single" w:sz="4" w:space="0" w:color="auto"/>
        </w:tblBorders>
        <w:tblLayout w:type="fixed"/>
        <w:tblLook w:val="0400" w:firstRow="0" w:lastRow="0" w:firstColumn="0" w:lastColumn="0" w:noHBand="0" w:noVBand="1"/>
        <w:tblPrChange w:id="679" w:author="Binkis Mikas" w:date="2023-03-19T21:42:00Z">
          <w:tblPr>
            <w:tblW w:w="6760" w:type="dxa"/>
            <w:tblInd w:w="2622" w:type="dxa"/>
            <w:tblBorders>
              <w:top w:val="single" w:sz="4" w:space="0" w:color="auto"/>
              <w:bottom w:val="single" w:sz="4" w:space="0" w:color="auto"/>
              <w:insideH w:val="single" w:sz="4" w:space="0" w:color="auto"/>
            </w:tblBorders>
            <w:tblLayout w:type="fixed"/>
            <w:tblLook w:val="0400" w:firstRow="0" w:lastRow="0" w:firstColumn="0" w:lastColumn="0" w:noHBand="0" w:noVBand="1"/>
          </w:tblPr>
        </w:tblPrChange>
      </w:tblPr>
      <w:tblGrid>
        <w:gridCol w:w="2056"/>
        <w:gridCol w:w="1418"/>
        <w:gridCol w:w="1417"/>
        <w:gridCol w:w="1418"/>
        <w:gridCol w:w="1417"/>
        <w:tblGridChange w:id="680">
          <w:tblGrid>
            <w:gridCol w:w="1352"/>
            <w:gridCol w:w="1352"/>
            <w:gridCol w:w="1352"/>
            <w:gridCol w:w="1352"/>
            <w:gridCol w:w="1352"/>
          </w:tblGrid>
        </w:tblGridChange>
      </w:tblGrid>
      <w:tr w:rsidR="00E60EA9" w:rsidRPr="001D68A7" w14:paraId="386D51B5" w14:textId="77777777" w:rsidTr="001D68A7">
        <w:trPr>
          <w:trHeight w:val="346"/>
          <w:trPrChange w:id="681" w:author="Binkis Mikas" w:date="2023-03-19T21:42:00Z">
            <w:trPr>
              <w:trHeight w:val="346"/>
            </w:trPr>
          </w:trPrChange>
        </w:trPr>
        <w:tc>
          <w:tcPr>
            <w:tcW w:w="2056" w:type="dxa"/>
            <w:tcPrChange w:id="682" w:author="Binkis Mikas" w:date="2023-03-19T21:42:00Z">
              <w:tcPr>
                <w:tcW w:w="1352" w:type="dxa"/>
              </w:tcPr>
            </w:tcPrChange>
          </w:tcPr>
          <w:p w14:paraId="35D2054F" w14:textId="77777777" w:rsidR="00E60EA9" w:rsidRPr="001D68A7" w:rsidRDefault="00E60EA9" w:rsidP="004E777B">
            <w:pPr>
              <w:rPr>
                <w:rFonts w:eastAsia="Times New Roman"/>
                <w:rPrChange w:id="683" w:author="Binkis Mikas" w:date="2023-03-19T21:43:00Z">
                  <w:rPr>
                    <w:rFonts w:ascii="Times New Roman" w:eastAsia="Times New Roman" w:hAnsi="Times New Roman"/>
                  </w:rPr>
                </w:rPrChange>
              </w:rPr>
            </w:pPr>
            <w:r w:rsidRPr="001D68A7">
              <w:rPr>
                <w:rFonts w:eastAsia="Times New Roman"/>
                <w:rPrChange w:id="684" w:author="Binkis Mikas" w:date="2023-03-19T21:43:00Z">
                  <w:rPr>
                    <w:rFonts w:ascii="Times New Roman" w:eastAsia="Times New Roman" w:hAnsi="Times New Roman"/>
                  </w:rPr>
                </w:rPrChange>
              </w:rPr>
              <w:t>Frame resolution</w:t>
            </w:r>
          </w:p>
        </w:tc>
        <w:tc>
          <w:tcPr>
            <w:tcW w:w="1418" w:type="dxa"/>
            <w:tcPrChange w:id="685" w:author="Binkis Mikas" w:date="2023-03-19T21:42:00Z">
              <w:tcPr>
                <w:tcW w:w="1352" w:type="dxa"/>
              </w:tcPr>
            </w:tcPrChange>
          </w:tcPr>
          <w:p w14:paraId="5BEEDE69" w14:textId="2CCA74E6" w:rsidR="00E60EA9" w:rsidRPr="001D68A7" w:rsidRDefault="00E60EA9" w:rsidP="004E777B">
            <w:pPr>
              <w:rPr>
                <w:rFonts w:eastAsia="Times New Roman"/>
                <w:rPrChange w:id="686" w:author="Binkis Mikas" w:date="2023-03-19T21:43:00Z">
                  <w:rPr>
                    <w:rFonts w:ascii="Times New Roman" w:eastAsia="Times New Roman" w:hAnsi="Times New Roman"/>
                  </w:rPr>
                </w:rPrChange>
              </w:rPr>
            </w:pPr>
            <w:r w:rsidRPr="001D68A7">
              <w:rPr>
                <w:rFonts w:eastAsia="Times New Roman"/>
                <w:rPrChange w:id="687" w:author="Binkis Mikas" w:date="2023-03-19T21:43:00Z">
                  <w:rPr>
                    <w:rFonts w:ascii="Times New Roman" w:eastAsia="Times New Roman" w:hAnsi="Times New Roman"/>
                  </w:rPr>
                </w:rPrChange>
              </w:rPr>
              <w:t>3840x3840</w:t>
            </w:r>
            <w:ins w:id="688" w:author="Binkis Mikas" w:date="2023-03-19T21:42:00Z">
              <w:r w:rsidR="001D68A7" w:rsidRPr="001D68A7">
                <w:rPr>
                  <w:rFonts w:eastAsia="Times New Roman"/>
                  <w:rPrChange w:id="689" w:author="Binkis Mikas" w:date="2023-03-19T21:43:00Z">
                    <w:rPr>
                      <w:rFonts w:ascii="Times New Roman" w:eastAsia="Times New Roman" w:hAnsi="Times New Roman"/>
                    </w:rPr>
                  </w:rPrChange>
                </w:rPr>
                <w:t xml:space="preserve"> px</w:t>
              </w:r>
            </w:ins>
          </w:p>
        </w:tc>
        <w:tc>
          <w:tcPr>
            <w:tcW w:w="1417" w:type="dxa"/>
            <w:tcPrChange w:id="690" w:author="Binkis Mikas" w:date="2023-03-19T21:42:00Z">
              <w:tcPr>
                <w:tcW w:w="1352" w:type="dxa"/>
              </w:tcPr>
            </w:tcPrChange>
          </w:tcPr>
          <w:p w14:paraId="26725468" w14:textId="2F190F4C" w:rsidR="00E60EA9" w:rsidRPr="001D68A7" w:rsidRDefault="00E60EA9" w:rsidP="004E777B">
            <w:pPr>
              <w:rPr>
                <w:rFonts w:eastAsia="Times New Roman"/>
                <w:rPrChange w:id="691" w:author="Binkis Mikas" w:date="2023-03-19T21:43:00Z">
                  <w:rPr>
                    <w:rFonts w:ascii="Times New Roman" w:eastAsia="Times New Roman" w:hAnsi="Times New Roman"/>
                  </w:rPr>
                </w:rPrChange>
              </w:rPr>
            </w:pPr>
            <w:r w:rsidRPr="001D68A7">
              <w:rPr>
                <w:rFonts w:eastAsia="Times New Roman"/>
                <w:rPrChange w:id="692" w:author="Binkis Mikas" w:date="2023-03-19T21:43:00Z">
                  <w:rPr>
                    <w:rFonts w:ascii="Times New Roman" w:eastAsia="Times New Roman" w:hAnsi="Times New Roman"/>
                  </w:rPr>
                </w:rPrChange>
              </w:rPr>
              <w:t>4096x4096</w:t>
            </w:r>
            <w:ins w:id="693" w:author="Binkis Mikas" w:date="2023-03-19T21:42:00Z">
              <w:r w:rsidR="001D68A7" w:rsidRPr="001D68A7">
                <w:rPr>
                  <w:rFonts w:eastAsia="Times New Roman"/>
                  <w:rPrChange w:id="694" w:author="Binkis Mikas" w:date="2023-03-19T21:43:00Z">
                    <w:rPr>
                      <w:rFonts w:ascii="Times New Roman" w:eastAsia="Times New Roman" w:hAnsi="Times New Roman"/>
                    </w:rPr>
                  </w:rPrChange>
                </w:rPr>
                <w:t xml:space="preserve"> px</w:t>
              </w:r>
            </w:ins>
          </w:p>
        </w:tc>
        <w:tc>
          <w:tcPr>
            <w:tcW w:w="1418" w:type="dxa"/>
            <w:tcPrChange w:id="695" w:author="Binkis Mikas" w:date="2023-03-19T21:42:00Z">
              <w:tcPr>
                <w:tcW w:w="1352" w:type="dxa"/>
              </w:tcPr>
            </w:tcPrChange>
          </w:tcPr>
          <w:p w14:paraId="06D67A3C" w14:textId="24D11C8E" w:rsidR="00E60EA9" w:rsidRPr="001D68A7" w:rsidRDefault="00E60EA9" w:rsidP="004E777B">
            <w:pPr>
              <w:rPr>
                <w:rFonts w:eastAsia="Times New Roman"/>
                <w:rPrChange w:id="696" w:author="Binkis Mikas" w:date="2023-03-19T21:43:00Z">
                  <w:rPr>
                    <w:rFonts w:ascii="Times New Roman" w:eastAsia="Times New Roman" w:hAnsi="Times New Roman"/>
                  </w:rPr>
                </w:rPrChange>
              </w:rPr>
            </w:pPr>
            <w:r w:rsidRPr="001D68A7">
              <w:rPr>
                <w:rFonts w:eastAsia="Times New Roman"/>
                <w:rPrChange w:id="697" w:author="Binkis Mikas" w:date="2023-03-19T21:43:00Z">
                  <w:rPr>
                    <w:rFonts w:ascii="Times New Roman" w:eastAsia="Times New Roman" w:hAnsi="Times New Roman"/>
                  </w:rPr>
                </w:rPrChange>
              </w:rPr>
              <w:t>5760x5760</w:t>
            </w:r>
            <w:ins w:id="698" w:author="Binkis Mikas" w:date="2023-03-19T21:42:00Z">
              <w:r w:rsidR="001D68A7" w:rsidRPr="001D68A7">
                <w:rPr>
                  <w:rFonts w:eastAsia="Times New Roman"/>
                  <w:rPrChange w:id="699" w:author="Binkis Mikas" w:date="2023-03-19T21:43:00Z">
                    <w:rPr>
                      <w:rFonts w:ascii="Times New Roman" w:eastAsia="Times New Roman" w:hAnsi="Times New Roman"/>
                    </w:rPr>
                  </w:rPrChange>
                </w:rPr>
                <w:t xml:space="preserve"> px </w:t>
              </w:r>
            </w:ins>
          </w:p>
        </w:tc>
        <w:tc>
          <w:tcPr>
            <w:tcW w:w="1417" w:type="dxa"/>
            <w:tcPrChange w:id="700" w:author="Binkis Mikas" w:date="2023-03-19T21:42:00Z">
              <w:tcPr>
                <w:tcW w:w="1352" w:type="dxa"/>
              </w:tcPr>
            </w:tcPrChange>
          </w:tcPr>
          <w:p w14:paraId="11104FCB" w14:textId="680CDE4A" w:rsidR="00E60EA9" w:rsidRPr="001D68A7" w:rsidRDefault="00E60EA9" w:rsidP="004E777B">
            <w:pPr>
              <w:rPr>
                <w:rFonts w:eastAsia="Times New Roman"/>
                <w:rPrChange w:id="701" w:author="Binkis Mikas" w:date="2023-03-19T21:43:00Z">
                  <w:rPr>
                    <w:rFonts w:ascii="Times New Roman" w:eastAsia="Times New Roman" w:hAnsi="Times New Roman"/>
                  </w:rPr>
                </w:rPrChange>
              </w:rPr>
            </w:pPr>
            <w:r w:rsidRPr="001D68A7">
              <w:rPr>
                <w:rFonts w:eastAsia="Times New Roman"/>
                <w:rPrChange w:id="702" w:author="Binkis Mikas" w:date="2023-03-19T21:43:00Z">
                  <w:rPr>
                    <w:rFonts w:ascii="Times New Roman" w:eastAsia="Times New Roman" w:hAnsi="Times New Roman"/>
                  </w:rPr>
                </w:rPrChange>
              </w:rPr>
              <w:t>8192x8192</w:t>
            </w:r>
            <w:ins w:id="703" w:author="Binkis Mikas" w:date="2023-03-19T21:42:00Z">
              <w:r w:rsidR="001D68A7" w:rsidRPr="001D68A7">
                <w:rPr>
                  <w:rFonts w:eastAsia="Times New Roman"/>
                  <w:rPrChange w:id="704" w:author="Binkis Mikas" w:date="2023-03-19T21:43:00Z">
                    <w:rPr>
                      <w:rFonts w:ascii="Times New Roman" w:eastAsia="Times New Roman" w:hAnsi="Times New Roman"/>
                    </w:rPr>
                  </w:rPrChange>
                </w:rPr>
                <w:t xml:space="preserve"> px</w:t>
              </w:r>
            </w:ins>
          </w:p>
        </w:tc>
      </w:tr>
      <w:tr w:rsidR="00E60EA9" w:rsidRPr="001D68A7" w14:paraId="500D1E1A" w14:textId="77777777" w:rsidTr="001D68A7">
        <w:trPr>
          <w:trHeight w:val="346"/>
          <w:trPrChange w:id="705" w:author="Binkis Mikas" w:date="2023-03-19T21:42:00Z">
            <w:trPr>
              <w:trHeight w:val="346"/>
            </w:trPr>
          </w:trPrChange>
        </w:trPr>
        <w:tc>
          <w:tcPr>
            <w:tcW w:w="2056" w:type="dxa"/>
            <w:tcPrChange w:id="706" w:author="Binkis Mikas" w:date="2023-03-19T21:42:00Z">
              <w:tcPr>
                <w:tcW w:w="1352" w:type="dxa"/>
              </w:tcPr>
            </w:tcPrChange>
          </w:tcPr>
          <w:p w14:paraId="0AA466B8" w14:textId="77777777" w:rsidR="00E60EA9" w:rsidRPr="001D68A7" w:rsidRDefault="00E60EA9" w:rsidP="004E777B">
            <w:pPr>
              <w:rPr>
                <w:rFonts w:eastAsia="Times New Roman"/>
                <w:rPrChange w:id="707" w:author="Binkis Mikas" w:date="2023-03-19T21:43:00Z">
                  <w:rPr>
                    <w:rFonts w:ascii="Times New Roman" w:eastAsia="Times New Roman" w:hAnsi="Times New Roman"/>
                  </w:rPr>
                </w:rPrChange>
              </w:rPr>
            </w:pPr>
            <w:r w:rsidRPr="001D68A7">
              <w:rPr>
                <w:rFonts w:eastAsia="Times New Roman"/>
                <w:rPrChange w:id="708" w:author="Binkis Mikas" w:date="2023-03-19T21:43:00Z">
                  <w:rPr>
                    <w:rFonts w:ascii="Times New Roman" w:eastAsia="Times New Roman" w:hAnsi="Times New Roman"/>
                  </w:rPr>
                </w:rPrChange>
              </w:rPr>
              <w:t>Generation time</w:t>
            </w:r>
          </w:p>
        </w:tc>
        <w:tc>
          <w:tcPr>
            <w:tcW w:w="1418" w:type="dxa"/>
            <w:tcPrChange w:id="709" w:author="Binkis Mikas" w:date="2023-03-19T21:42:00Z">
              <w:tcPr>
                <w:tcW w:w="1352" w:type="dxa"/>
              </w:tcPr>
            </w:tcPrChange>
          </w:tcPr>
          <w:p w14:paraId="0336B3BC" w14:textId="77777777" w:rsidR="00E60EA9" w:rsidRPr="001D68A7" w:rsidRDefault="00E60EA9" w:rsidP="004E777B">
            <w:pPr>
              <w:rPr>
                <w:rFonts w:eastAsia="Times New Roman"/>
                <w:rPrChange w:id="710" w:author="Binkis Mikas" w:date="2023-03-19T21:43:00Z">
                  <w:rPr>
                    <w:rFonts w:ascii="Times New Roman" w:eastAsia="Times New Roman" w:hAnsi="Times New Roman"/>
                  </w:rPr>
                </w:rPrChange>
              </w:rPr>
            </w:pPr>
            <w:r w:rsidRPr="001D68A7">
              <w:rPr>
                <w:rFonts w:eastAsia="Times New Roman"/>
                <w:rPrChange w:id="711" w:author="Binkis Mikas" w:date="2023-03-19T21:43:00Z">
                  <w:rPr>
                    <w:rFonts w:ascii="Times New Roman" w:eastAsia="Times New Roman" w:hAnsi="Times New Roman"/>
                  </w:rPr>
                </w:rPrChange>
              </w:rPr>
              <w:t>5,625 days</w:t>
            </w:r>
          </w:p>
        </w:tc>
        <w:tc>
          <w:tcPr>
            <w:tcW w:w="1417" w:type="dxa"/>
            <w:tcPrChange w:id="712" w:author="Binkis Mikas" w:date="2023-03-19T21:42:00Z">
              <w:tcPr>
                <w:tcW w:w="1352" w:type="dxa"/>
              </w:tcPr>
            </w:tcPrChange>
          </w:tcPr>
          <w:p w14:paraId="3A48AA8D" w14:textId="77777777" w:rsidR="00E60EA9" w:rsidRPr="001D68A7" w:rsidRDefault="00E60EA9" w:rsidP="004E777B">
            <w:pPr>
              <w:rPr>
                <w:rFonts w:eastAsia="Times New Roman"/>
                <w:rPrChange w:id="713" w:author="Binkis Mikas" w:date="2023-03-19T21:43:00Z">
                  <w:rPr>
                    <w:rFonts w:ascii="Times New Roman" w:eastAsia="Times New Roman" w:hAnsi="Times New Roman"/>
                  </w:rPr>
                </w:rPrChange>
              </w:rPr>
            </w:pPr>
            <w:r w:rsidRPr="001D68A7">
              <w:rPr>
                <w:rFonts w:eastAsia="Times New Roman"/>
                <w:rPrChange w:id="714" w:author="Binkis Mikas" w:date="2023-03-19T21:43:00Z">
                  <w:rPr>
                    <w:rFonts w:ascii="Times New Roman" w:eastAsia="Times New Roman" w:hAnsi="Times New Roman"/>
                  </w:rPr>
                </w:rPrChange>
              </w:rPr>
              <w:t>6,25 days</w:t>
            </w:r>
          </w:p>
        </w:tc>
        <w:tc>
          <w:tcPr>
            <w:tcW w:w="1418" w:type="dxa"/>
            <w:tcPrChange w:id="715" w:author="Binkis Mikas" w:date="2023-03-19T21:42:00Z">
              <w:tcPr>
                <w:tcW w:w="1352" w:type="dxa"/>
              </w:tcPr>
            </w:tcPrChange>
          </w:tcPr>
          <w:p w14:paraId="2373F3FF" w14:textId="77777777" w:rsidR="00E60EA9" w:rsidRPr="001D68A7" w:rsidRDefault="00E60EA9" w:rsidP="004E777B">
            <w:pPr>
              <w:rPr>
                <w:rFonts w:eastAsia="Times New Roman"/>
                <w:rPrChange w:id="716" w:author="Binkis Mikas" w:date="2023-03-19T21:43:00Z">
                  <w:rPr>
                    <w:rFonts w:ascii="Times New Roman" w:eastAsia="Times New Roman" w:hAnsi="Times New Roman"/>
                  </w:rPr>
                </w:rPrChange>
              </w:rPr>
            </w:pPr>
            <w:r w:rsidRPr="001D68A7">
              <w:rPr>
                <w:rFonts w:eastAsia="Times New Roman"/>
                <w:rPrChange w:id="717" w:author="Binkis Mikas" w:date="2023-03-19T21:43:00Z">
                  <w:rPr>
                    <w:rFonts w:ascii="Times New Roman" w:eastAsia="Times New Roman" w:hAnsi="Times New Roman"/>
                  </w:rPr>
                </w:rPrChange>
              </w:rPr>
              <w:t>11,75 days</w:t>
            </w:r>
          </w:p>
        </w:tc>
        <w:tc>
          <w:tcPr>
            <w:tcW w:w="1417" w:type="dxa"/>
            <w:tcPrChange w:id="718" w:author="Binkis Mikas" w:date="2023-03-19T21:42:00Z">
              <w:tcPr>
                <w:tcW w:w="1352" w:type="dxa"/>
              </w:tcPr>
            </w:tcPrChange>
          </w:tcPr>
          <w:p w14:paraId="3BA3EAD8" w14:textId="77777777" w:rsidR="00E60EA9" w:rsidRPr="001D68A7" w:rsidRDefault="00E60EA9" w:rsidP="004E777B">
            <w:pPr>
              <w:rPr>
                <w:rFonts w:eastAsia="Times New Roman"/>
                <w:rPrChange w:id="719" w:author="Binkis Mikas" w:date="2023-03-19T21:43:00Z">
                  <w:rPr>
                    <w:rFonts w:ascii="Times New Roman" w:eastAsia="Times New Roman" w:hAnsi="Times New Roman"/>
                  </w:rPr>
                </w:rPrChange>
              </w:rPr>
            </w:pPr>
            <w:r w:rsidRPr="001D68A7">
              <w:rPr>
                <w:rFonts w:eastAsia="Times New Roman"/>
                <w:rPrChange w:id="720" w:author="Binkis Mikas" w:date="2023-03-19T21:43:00Z">
                  <w:rPr>
                    <w:rFonts w:ascii="Times New Roman" w:eastAsia="Times New Roman" w:hAnsi="Times New Roman"/>
                  </w:rPr>
                </w:rPrChange>
              </w:rPr>
              <w:t>23,125 days</w:t>
            </w:r>
          </w:p>
        </w:tc>
      </w:tr>
    </w:tbl>
    <w:p w14:paraId="6A05A809" w14:textId="1597066E" w:rsidR="00E60EA9" w:rsidRPr="001D68A7" w:rsidDel="008277AA" w:rsidRDefault="00E60EA9" w:rsidP="00E60EA9">
      <w:pPr>
        <w:spacing w:line="240" w:lineRule="auto"/>
        <w:rPr>
          <w:del w:id="721" w:author="Binkis Mikas" w:date="2023-03-19T22:46:00Z"/>
          <w:rFonts w:eastAsia="Times New Roman"/>
          <w:rPrChange w:id="722" w:author="Binkis Mikas" w:date="2023-03-19T21:43:00Z">
            <w:rPr>
              <w:del w:id="723" w:author="Binkis Mikas" w:date="2023-03-19T22:46:00Z"/>
              <w:rFonts w:ascii="Times New Roman" w:eastAsia="Times New Roman" w:hAnsi="Times New Roman"/>
            </w:rPr>
          </w:rPrChange>
        </w:rPr>
      </w:pPr>
    </w:p>
    <w:p w14:paraId="5A39BBE3" w14:textId="11EF8A09" w:rsidR="00E60EA9" w:rsidRPr="001D68A7" w:rsidDel="0023640A" w:rsidRDefault="00E60EA9" w:rsidP="0029420B">
      <w:pPr>
        <w:pStyle w:val="MDPI31text"/>
        <w:rPr>
          <w:del w:id="724" w:author="Tomas Blazauskas" w:date="2023-02-27T02:07:00Z"/>
          <w:lang w:val="lt-LT"/>
        </w:rPr>
      </w:pPr>
    </w:p>
    <w:p w14:paraId="3CADEBE2" w14:textId="6A6AC337" w:rsidR="00B95AD6" w:rsidRPr="001D68A7" w:rsidDel="00AB02B7" w:rsidRDefault="00B95AD6">
      <w:pPr>
        <w:pStyle w:val="MDPI31text"/>
        <w:spacing w:before="240"/>
        <w:rPr>
          <w:del w:id="725" w:author="Binkis Mikas" w:date="2023-03-19T23:49:00Z"/>
          <w:lang w:val="lt-LT"/>
        </w:rPr>
        <w:pPrChange w:id="726" w:author="Binkis Mikas" w:date="2023-03-19T22:46:00Z">
          <w:pPr>
            <w:pStyle w:val="MDPI31text"/>
          </w:pPr>
        </w:pPrChange>
      </w:pPr>
      <w:r w:rsidRPr="001D68A7">
        <w:rPr>
          <w:lang w:val="lt-LT"/>
        </w:rPr>
        <w:t xml:space="preserve">Based on the bitrate used to generate the videos and the </w:t>
      </w:r>
      <w:del w:id="727" w:author="Tomas Blazauskas" w:date="2023-02-27T08:25:00Z">
        <w:r w:rsidRPr="001D68A7" w:rsidDel="00E83A47">
          <w:rPr>
            <w:lang w:val="lt-LT"/>
          </w:rPr>
          <w:delText>length of the video</w:delText>
        </w:r>
      </w:del>
      <w:ins w:id="728" w:author="Tomas Blazauskas" w:date="2023-02-27T08:25:00Z">
        <w:r w:rsidR="00E83A47" w:rsidRPr="001D68A7">
          <w:rPr>
            <w:lang w:val="lt-LT"/>
          </w:rPr>
          <w:t>video length</w:t>
        </w:r>
      </w:ins>
      <w:r w:rsidRPr="001D68A7">
        <w:rPr>
          <w:lang w:val="lt-LT"/>
        </w:rPr>
        <w:t xml:space="preserve">, it is possible to calculate how much space the files will </w:t>
      </w:r>
      <w:del w:id="729" w:author="Tomas Blazauskas" w:date="2023-02-27T08:25:00Z">
        <w:r w:rsidRPr="001D68A7" w:rsidDel="00E83A47">
          <w:rPr>
            <w:lang w:val="lt-LT"/>
          </w:rPr>
          <w:delText>take up</w:delText>
        </w:r>
      </w:del>
      <w:ins w:id="730" w:author="Tomas Blazauskas" w:date="2023-02-27T08:25:00Z">
        <w:r w:rsidR="00E83A47" w:rsidRPr="001D68A7">
          <w:rPr>
            <w:lang w:val="lt-LT"/>
          </w:rPr>
          <w:t>consume</w:t>
        </w:r>
      </w:ins>
      <w:r w:rsidRPr="001D68A7">
        <w:rPr>
          <w:lang w:val="lt-LT"/>
        </w:rPr>
        <w:t xml:space="preserve">. The calculations are based on formula </w:t>
      </w:r>
      <w:ins w:id="731" w:author="Binkis Mikas" w:date="2023-03-19T23:50:00Z">
        <w:r w:rsidR="00D82706">
          <w:rPr>
            <w:lang w:val="lt-LT"/>
          </w:rPr>
          <w:t>(</w:t>
        </w:r>
      </w:ins>
      <w:del w:id="732" w:author="Binkis Mikas" w:date="2023-03-19T23:49:00Z">
        <w:r w:rsidRPr="001D68A7" w:rsidDel="00DC2BE2">
          <w:rPr>
            <w:lang w:val="lt-LT"/>
          </w:rPr>
          <w:delText>(2)</w:delText>
        </w:r>
      </w:del>
      <w:ins w:id="733" w:author="Binkis Mikas" w:date="2023-03-19T23:49:00Z">
        <w:r w:rsidR="00DC2BE2">
          <w:rPr>
            <w:lang w:val="lt-LT"/>
          </w:rPr>
          <w:t>2</w:t>
        </w:r>
      </w:ins>
      <w:ins w:id="734" w:author="Binkis Mikas" w:date="2023-03-19T23:50:00Z">
        <w:r w:rsidR="00D82706">
          <w:rPr>
            <w:lang w:val="lt-LT"/>
          </w:rPr>
          <w:t>)</w:t>
        </w:r>
      </w:ins>
      <w:r w:rsidRPr="001D68A7">
        <w:rPr>
          <w:lang w:val="lt-LT"/>
        </w:rPr>
        <w:t>:</w:t>
      </w:r>
    </w:p>
    <w:p w14:paraId="4182F66D" w14:textId="13F53350" w:rsidR="00B95AD6" w:rsidRPr="001D68A7" w:rsidDel="00AB02B7" w:rsidRDefault="00B95AD6">
      <w:pPr>
        <w:pStyle w:val="MDPI31text"/>
        <w:spacing w:before="240"/>
        <w:rPr>
          <w:del w:id="735" w:author="Binkis Mikas" w:date="2023-03-19T23:49:00Z"/>
          <w:lang w:val="lt-LT"/>
        </w:rPr>
        <w:pPrChange w:id="736" w:author="Binkis Mikas" w:date="2023-03-19T23:49:00Z">
          <w:pPr>
            <w:pStyle w:val="MDPI31text"/>
          </w:pPr>
        </w:pPrChange>
      </w:pPr>
      <m:oMathPara>
        <m:oMath>
          <m:r>
            <w:del w:id="737" w:author="Binkis Mikas" w:date="2023-03-19T23:49:00Z">
              <w:rPr>
                <w:rFonts w:ascii="Cambria Math" w:hAnsi="Cambria Math"/>
              </w:rPr>
              <m:t>dVid</m:t>
            </w:del>
          </m:r>
          <m:r>
            <w:ins w:id="738" w:author="Tomas Blazauskas" w:date="2023-02-27T08:25:00Z">
              <w:del w:id="739" w:author="Binkis Mikas" w:date="2023-03-19T23:49:00Z">
                <w:rPr>
                  <w:rFonts w:ascii="Cambria Math" w:hAnsi="Cambria Math"/>
                </w:rPr>
                <m:t>Avg</m:t>
              </w:del>
            </w:ins>
          </m:r>
          <m:r>
            <w:del w:id="740" w:author="Binkis Mikas" w:date="2023-03-19T23:49:00Z">
              <w:rPr>
                <w:rFonts w:ascii="Cambria Math" w:hAnsi="Cambria Math"/>
              </w:rPr>
              <m:t>=nPoz</m:t>
            </w:del>
          </m:r>
          <m:r>
            <w:ins w:id="741" w:author="Tomas Blazauskas" w:date="2023-02-27T08:25:00Z">
              <w:del w:id="742" w:author="Binkis Mikas" w:date="2023-03-19T23:49:00Z">
                <w:rPr>
                  <w:rFonts w:ascii="Cambria Math" w:hAnsi="Cambria Math"/>
                </w:rPr>
                <m:t>s</m:t>
              </w:del>
            </w:ins>
          </m:r>
          <m:r>
            <w:del w:id="743" w:author="Binkis Mikas" w:date="2023-03-19T23:49:00Z">
              <w:rPr>
                <w:rFonts w:ascii="Cambria Math" w:hAnsi="Cambria Math"/>
              </w:rPr>
              <m:t>×kP</m:t>
            </w:del>
          </m:r>
          <m:r>
            <w:ins w:id="744" w:author="Tomas Blazauskas" w:date="2023-02-27T08:26:00Z">
              <w:del w:id="745" w:author="Binkis Mikas" w:date="2023-03-19T23:49:00Z">
                <w:rPr>
                  <w:rFonts w:ascii="Cambria Math" w:hAnsi="Cambria Math"/>
                </w:rPr>
                <m:t>B</m:t>
              </w:del>
            </w:ins>
          </m:r>
          <m:r>
            <w:del w:id="746" w:author="Binkis Mikas" w:date="2023-03-19T23:49:00Z">
              <w:rPr>
                <w:rFonts w:ascii="Cambria Math" w:hAnsi="Cambria Math"/>
              </w:rPr>
              <m:t>×tVid</m:t>
            </w:del>
          </m:r>
          <m:r>
            <w:ins w:id="747" w:author="Tomas Blazauskas" w:date="2023-02-27T08:25:00Z">
              <w:del w:id="748" w:author="Binkis Mikas" w:date="2023-03-19T23:49:00Z">
                <w:rPr>
                  <w:rFonts w:ascii="Cambria Math" w:hAnsi="Cambria Math"/>
                </w:rPr>
                <m:t>Avg</m:t>
              </w:del>
            </w:ins>
          </m:r>
          <m:r>
            <w:del w:id="749" w:author="Binkis Mikas" w:date="2023-03-19T23:49:00Z">
              <w:rPr>
                <w:rFonts w:ascii="Cambria Math" w:hAnsi="Cambria Math"/>
              </w:rPr>
              <m:t>÷8</m:t>
            </w:del>
          </m:r>
        </m:oMath>
      </m:oMathPara>
    </w:p>
    <w:p w14:paraId="4654E165" w14:textId="77777777" w:rsidR="00AB02B7" w:rsidRDefault="00AB02B7">
      <w:pPr>
        <w:pStyle w:val="MDPI31text"/>
        <w:spacing w:before="240"/>
        <w:rPr>
          <w:ins w:id="750" w:author="Binkis Mikas" w:date="2023-03-19T23:49:00Z"/>
          <w:lang w:val="lt-LT"/>
        </w:rPr>
        <w:pPrChange w:id="751" w:author="Binkis Mikas" w:date="2023-03-19T23:49:00Z">
          <w:pPr>
            <w:pStyle w:val="MDPI31text"/>
          </w:pPr>
        </w:pPrChange>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B02B7" w:rsidRPr="00401235" w14:paraId="0A8FB274" w14:textId="77777777" w:rsidTr="00AC4C2B">
        <w:trPr>
          <w:ins w:id="752" w:author="Binkis Mikas" w:date="2023-03-19T23:49:00Z"/>
        </w:trPr>
        <w:tc>
          <w:tcPr>
            <w:tcW w:w="7428" w:type="dxa"/>
          </w:tcPr>
          <w:p w14:paraId="01789980" w14:textId="7CDF79F2" w:rsidR="00AB02B7" w:rsidRPr="003030D2" w:rsidRDefault="00AB02B7" w:rsidP="00AC4C2B">
            <w:pPr>
              <w:pStyle w:val="MDPI39equation"/>
              <w:rPr>
                <w:ins w:id="753" w:author="Binkis Mikas" w:date="2023-03-19T23:49:00Z"/>
              </w:rPr>
            </w:pPr>
            <m:oMathPara>
              <m:oMath>
                <m:r>
                  <w:ins w:id="754" w:author="Binkis Mikas" w:date="2023-03-19T23:49:00Z">
                    <w:rPr>
                      <w:rFonts w:ascii="Cambria Math" w:hAnsi="Cambria Math"/>
                    </w:rPr>
                    <m:t>dAvg=nPos×kB×tAvg÷8</m:t>
                  </w:ins>
                </m:r>
              </m:oMath>
            </m:oMathPara>
          </w:p>
        </w:tc>
        <w:tc>
          <w:tcPr>
            <w:tcW w:w="431" w:type="dxa"/>
            <w:vAlign w:val="center"/>
          </w:tcPr>
          <w:p w14:paraId="0AA58298" w14:textId="2689177E" w:rsidR="00AB02B7" w:rsidRPr="003030D2" w:rsidRDefault="00AB02B7" w:rsidP="00AC4C2B">
            <w:pPr>
              <w:pStyle w:val="MDPI3aequationnumber"/>
              <w:spacing w:line="260" w:lineRule="atLeast"/>
              <w:rPr>
                <w:ins w:id="755" w:author="Binkis Mikas" w:date="2023-03-19T23:49:00Z"/>
              </w:rPr>
            </w:pPr>
            <w:ins w:id="756" w:author="Binkis Mikas" w:date="2023-03-19T23:49:00Z">
              <w:r w:rsidRPr="003030D2">
                <w:t>(</w:t>
              </w:r>
              <w:r>
                <w:t>2</w:t>
              </w:r>
              <w:r w:rsidRPr="003030D2">
                <w:t>)</w:t>
              </w:r>
            </w:ins>
          </w:p>
        </w:tc>
      </w:tr>
    </w:tbl>
    <w:p w14:paraId="50D67018" w14:textId="3B57E2C2" w:rsidR="00E83A47" w:rsidRPr="001D68A7" w:rsidRDefault="00E83A47" w:rsidP="0029420B">
      <w:pPr>
        <w:pStyle w:val="MDPI31text"/>
        <w:rPr>
          <w:ins w:id="757" w:author="Tomas Blazauskas" w:date="2023-02-27T08:26:00Z"/>
          <w:lang w:val="lt-LT"/>
        </w:rPr>
      </w:pPr>
      <w:ins w:id="758" w:author="Tomas Blazauskas" w:date="2023-02-27T08:26:00Z">
        <w:r w:rsidRPr="001D68A7">
          <w:rPr>
            <w:lang w:val="lt-LT"/>
          </w:rPr>
          <w:t>The parameters of the formula are:</w:t>
        </w:r>
      </w:ins>
    </w:p>
    <w:p w14:paraId="2F266761" w14:textId="62BF2A54" w:rsidR="00E83A47" w:rsidRPr="001D68A7" w:rsidRDefault="00B95AD6">
      <w:pPr>
        <w:pStyle w:val="MDPI31text"/>
        <w:numPr>
          <w:ilvl w:val="0"/>
          <w:numId w:val="29"/>
        </w:numPr>
        <w:spacing w:before="60"/>
        <w:ind w:left="3033" w:hanging="425"/>
        <w:rPr>
          <w:ins w:id="759" w:author="Tomas Blazauskas" w:date="2023-02-27T08:26:00Z"/>
          <w:lang w:val="lt-LT"/>
        </w:rPr>
        <w:pPrChange w:id="760" w:author="Binkis Mikas" w:date="2023-03-20T00:43:00Z">
          <w:pPr>
            <w:pStyle w:val="MDPI31text"/>
          </w:pPr>
        </w:pPrChange>
      </w:pPr>
      <w:del w:id="761" w:author="Tomas Blazauskas" w:date="2023-02-27T08:26:00Z">
        <w:r w:rsidRPr="001D68A7" w:rsidDel="00E83A47">
          <w:rPr>
            <w:i/>
            <w:iCs/>
            <w:lang w:val="lt-LT"/>
            <w:rPrChange w:id="762" w:author="Binkis Mikas" w:date="2023-03-19T21:43:00Z">
              <w:rPr>
                <w:lang w:val="lt-LT"/>
              </w:rPr>
            </w:rPrChange>
          </w:rPr>
          <w:delText xml:space="preserve">where </w:delText>
        </w:r>
      </w:del>
      <w:r w:rsidRPr="001D68A7">
        <w:rPr>
          <w:i/>
          <w:iCs/>
          <w:lang w:val="lt-LT"/>
          <w:rPrChange w:id="763" w:author="Binkis Mikas" w:date="2023-03-19T21:43:00Z">
            <w:rPr>
              <w:lang w:val="lt-LT"/>
            </w:rPr>
          </w:rPrChange>
        </w:rPr>
        <w:t>d</w:t>
      </w:r>
      <w:del w:id="764" w:author="Tomas Blazauskas" w:date="2023-02-27T08:26:00Z">
        <w:r w:rsidRPr="001D68A7" w:rsidDel="00E83A47">
          <w:rPr>
            <w:i/>
            <w:iCs/>
            <w:lang w:val="lt-LT"/>
            <w:rPrChange w:id="765" w:author="Binkis Mikas" w:date="2023-03-19T21:43:00Z">
              <w:rPr>
                <w:lang w:val="lt-LT"/>
              </w:rPr>
            </w:rPrChange>
          </w:rPr>
          <w:delText>Vid</w:delText>
        </w:r>
      </w:del>
      <w:ins w:id="766" w:author="Tomas Blazauskas" w:date="2023-02-27T08:26:00Z">
        <w:r w:rsidR="00E83A47" w:rsidRPr="001D68A7">
          <w:rPr>
            <w:i/>
            <w:iCs/>
            <w:lang w:val="lt-LT"/>
            <w:rPrChange w:id="767" w:author="Binkis Mikas" w:date="2023-03-19T21:43:00Z">
              <w:rPr>
                <w:lang w:val="lt-LT"/>
              </w:rPr>
            </w:rPrChange>
          </w:rPr>
          <w:t>Avg</w:t>
        </w:r>
      </w:ins>
      <w:r w:rsidRPr="001D68A7">
        <w:rPr>
          <w:lang w:val="lt-LT"/>
        </w:rPr>
        <w:t xml:space="preserve"> is the total file size of all video files with viewing positions; </w:t>
      </w:r>
    </w:p>
    <w:p w14:paraId="22761818" w14:textId="2007EA97" w:rsidR="00E83A47" w:rsidRPr="001D68A7" w:rsidRDefault="00B95AD6">
      <w:pPr>
        <w:pStyle w:val="MDPI31text"/>
        <w:numPr>
          <w:ilvl w:val="0"/>
          <w:numId w:val="29"/>
        </w:numPr>
        <w:ind w:left="3033" w:hanging="425"/>
        <w:rPr>
          <w:ins w:id="768" w:author="Tomas Blazauskas" w:date="2023-02-27T08:26:00Z"/>
          <w:lang w:val="lt-LT"/>
        </w:rPr>
        <w:pPrChange w:id="769" w:author="Binkis Mikas" w:date="2023-03-20T00:42:00Z">
          <w:pPr>
            <w:pStyle w:val="MDPI31text"/>
          </w:pPr>
        </w:pPrChange>
      </w:pPr>
      <w:del w:id="770" w:author="Tomas Blazauskas" w:date="2023-02-27T08:26:00Z">
        <w:r w:rsidRPr="001D68A7" w:rsidDel="00E83A47">
          <w:rPr>
            <w:i/>
            <w:iCs/>
            <w:lang w:val="lt-LT"/>
            <w:rPrChange w:id="771" w:author="Binkis Mikas" w:date="2023-03-19T21:43:00Z">
              <w:rPr>
                <w:lang w:val="lt-LT"/>
              </w:rPr>
            </w:rPrChange>
          </w:rPr>
          <w:delText xml:space="preserve">nPoz </w:delText>
        </w:r>
      </w:del>
      <w:ins w:id="772" w:author="Tomas Blazauskas" w:date="2023-02-27T08:26:00Z">
        <w:r w:rsidR="00E83A47" w:rsidRPr="001D68A7">
          <w:rPr>
            <w:i/>
            <w:iCs/>
            <w:lang w:val="lt-LT"/>
            <w:rPrChange w:id="773" w:author="Binkis Mikas" w:date="2023-03-19T21:43:00Z">
              <w:rPr>
                <w:lang w:val="lt-LT"/>
              </w:rPr>
            </w:rPrChange>
          </w:rPr>
          <w:t>nPos</w:t>
        </w:r>
        <w:r w:rsidR="00E83A47" w:rsidRPr="001D68A7">
          <w:rPr>
            <w:lang w:val="lt-LT"/>
          </w:rPr>
          <w:t xml:space="preserve"> </w:t>
        </w:r>
      </w:ins>
      <w:r w:rsidRPr="001D68A7">
        <w:rPr>
          <w:lang w:val="lt-LT"/>
        </w:rPr>
        <w:t xml:space="preserve">is the number of viewing positions; </w:t>
      </w:r>
    </w:p>
    <w:p w14:paraId="208BD477" w14:textId="77777777" w:rsidR="00E83A47" w:rsidRPr="001D68A7" w:rsidRDefault="00B95AD6">
      <w:pPr>
        <w:pStyle w:val="MDPI31text"/>
        <w:numPr>
          <w:ilvl w:val="0"/>
          <w:numId w:val="29"/>
        </w:numPr>
        <w:ind w:left="3033" w:hanging="425"/>
        <w:rPr>
          <w:ins w:id="774" w:author="Tomas Blazauskas" w:date="2023-02-27T08:26:00Z"/>
          <w:lang w:val="lt-LT"/>
        </w:rPr>
        <w:pPrChange w:id="775" w:author="Binkis Mikas" w:date="2023-03-20T00:42:00Z">
          <w:pPr>
            <w:pStyle w:val="MDPI31text"/>
          </w:pPr>
        </w:pPrChange>
      </w:pPr>
      <w:del w:id="776" w:author="Tomas Blazauskas" w:date="2023-02-27T08:26:00Z">
        <w:r w:rsidRPr="001D68A7" w:rsidDel="00E83A47">
          <w:rPr>
            <w:i/>
            <w:iCs/>
            <w:lang w:val="lt-LT"/>
            <w:rPrChange w:id="777" w:author="Binkis Mikas" w:date="2023-03-19T21:43:00Z">
              <w:rPr>
                <w:lang w:val="lt-LT"/>
              </w:rPr>
            </w:rPrChange>
          </w:rPr>
          <w:delText xml:space="preserve">kP </w:delText>
        </w:r>
      </w:del>
      <w:ins w:id="778" w:author="Tomas Blazauskas" w:date="2023-02-27T08:26:00Z">
        <w:r w:rsidR="00E83A47" w:rsidRPr="001D68A7">
          <w:rPr>
            <w:i/>
            <w:iCs/>
            <w:lang w:val="lt-LT"/>
            <w:rPrChange w:id="779" w:author="Binkis Mikas" w:date="2023-03-19T21:43:00Z">
              <w:rPr>
                <w:lang w:val="lt-LT"/>
              </w:rPr>
            </w:rPrChange>
          </w:rPr>
          <w:t>kB</w:t>
        </w:r>
        <w:r w:rsidR="00E83A47" w:rsidRPr="001D68A7">
          <w:rPr>
            <w:lang w:val="lt-LT"/>
          </w:rPr>
          <w:t xml:space="preserve"> </w:t>
        </w:r>
      </w:ins>
      <w:r w:rsidRPr="001D68A7">
        <w:rPr>
          <w:lang w:val="lt-LT"/>
        </w:rPr>
        <w:t xml:space="preserve">is the bandwidth; </w:t>
      </w:r>
    </w:p>
    <w:p w14:paraId="3A6FAE81" w14:textId="77777777" w:rsidR="00E83A47" w:rsidRPr="001D68A7" w:rsidRDefault="00B95AD6">
      <w:pPr>
        <w:pStyle w:val="MDPI31text"/>
        <w:numPr>
          <w:ilvl w:val="0"/>
          <w:numId w:val="29"/>
        </w:numPr>
        <w:spacing w:after="60"/>
        <w:ind w:left="3033" w:hanging="425"/>
        <w:rPr>
          <w:ins w:id="780" w:author="Tomas Blazauskas" w:date="2023-02-27T08:27:00Z"/>
          <w:lang w:val="lt-LT"/>
        </w:rPr>
        <w:pPrChange w:id="781" w:author="Binkis Mikas" w:date="2023-03-20T00:42:00Z">
          <w:pPr>
            <w:pStyle w:val="MDPI31text"/>
          </w:pPr>
        </w:pPrChange>
      </w:pPr>
      <w:del w:id="782" w:author="Tomas Blazauskas" w:date="2023-02-27T08:26:00Z">
        <w:r w:rsidRPr="001D68A7" w:rsidDel="00E83A47">
          <w:rPr>
            <w:i/>
            <w:iCs/>
            <w:lang w:val="lt-LT"/>
            <w:rPrChange w:id="783" w:author="Binkis Mikas" w:date="2023-03-19T21:43:00Z">
              <w:rPr>
                <w:lang w:val="lt-LT"/>
              </w:rPr>
            </w:rPrChange>
          </w:rPr>
          <w:delText xml:space="preserve">tVid </w:delText>
        </w:r>
      </w:del>
      <w:ins w:id="784" w:author="Tomas Blazauskas" w:date="2023-02-27T08:26:00Z">
        <w:r w:rsidR="00E83A47" w:rsidRPr="001D68A7">
          <w:rPr>
            <w:i/>
            <w:iCs/>
            <w:lang w:val="lt-LT"/>
            <w:rPrChange w:id="785" w:author="Binkis Mikas" w:date="2023-03-19T21:43:00Z">
              <w:rPr>
                <w:lang w:val="lt-LT"/>
              </w:rPr>
            </w:rPrChange>
          </w:rPr>
          <w:t>tA</w:t>
        </w:r>
      </w:ins>
      <w:ins w:id="786" w:author="Tomas Blazauskas" w:date="2023-02-27T08:27:00Z">
        <w:r w:rsidR="00E83A47" w:rsidRPr="001D68A7">
          <w:rPr>
            <w:i/>
            <w:iCs/>
            <w:lang w:val="lt-LT"/>
            <w:rPrChange w:id="787" w:author="Binkis Mikas" w:date="2023-03-19T21:43:00Z">
              <w:rPr>
                <w:lang w:val="lt-LT"/>
              </w:rPr>
            </w:rPrChange>
          </w:rPr>
          <w:t>vg</w:t>
        </w:r>
      </w:ins>
      <w:ins w:id="788" w:author="Tomas Blazauskas" w:date="2023-02-27T08:26:00Z">
        <w:r w:rsidR="00E83A47" w:rsidRPr="001D68A7">
          <w:rPr>
            <w:lang w:val="lt-LT"/>
          </w:rPr>
          <w:t xml:space="preserve"> </w:t>
        </w:r>
      </w:ins>
      <w:r w:rsidRPr="001D68A7">
        <w:rPr>
          <w:lang w:val="lt-LT"/>
        </w:rPr>
        <w:t xml:space="preserve">is the video duration in seconds. </w:t>
      </w:r>
    </w:p>
    <w:p w14:paraId="496A2191" w14:textId="05AF6C69" w:rsidR="00B95AD6" w:rsidRPr="001D68A7" w:rsidRDefault="00B95AD6" w:rsidP="0029420B">
      <w:pPr>
        <w:pStyle w:val="MDPI31text"/>
        <w:rPr>
          <w:lang w:val="lt-LT"/>
        </w:rPr>
      </w:pPr>
      <w:r w:rsidRPr="001D68A7">
        <w:rPr>
          <w:lang w:val="lt-LT"/>
        </w:rPr>
        <w:t xml:space="preserve">For example, if </w:t>
      </w:r>
      <w:ins w:id="789" w:author="Tomas Blazauskas" w:date="2023-02-27T08:28:00Z">
        <w:r w:rsidR="00E83A47" w:rsidRPr="001D68A7">
          <w:rPr>
            <w:lang w:val="lt-LT"/>
          </w:rPr>
          <w:t xml:space="preserve">the required </w:t>
        </w:r>
      </w:ins>
      <w:r w:rsidRPr="001D68A7">
        <w:rPr>
          <w:lang w:val="lt-LT"/>
        </w:rPr>
        <w:t xml:space="preserve">bandwidths </w:t>
      </w:r>
      <w:ins w:id="790" w:author="Tomas Blazauskas" w:date="2023-02-27T08:28:00Z">
        <w:r w:rsidR="00E83A47" w:rsidRPr="001D68A7">
          <w:rPr>
            <w:lang w:val="lt-LT"/>
          </w:rPr>
          <w:t>are</w:t>
        </w:r>
      </w:ins>
      <w:del w:id="791" w:author="Tomas Blazauskas" w:date="2023-02-27T08:28:00Z">
        <w:r w:rsidRPr="001D68A7" w:rsidDel="00E83A47">
          <w:rPr>
            <w:lang w:val="lt-LT"/>
          </w:rPr>
          <w:delText>of</w:delText>
        </w:r>
      </w:del>
      <w:r w:rsidRPr="001D68A7">
        <w:rPr>
          <w:lang w:val="lt-LT"/>
        </w:rPr>
        <w:t xml:space="preserve"> 25, 60 and 100 Mbps</w:t>
      </w:r>
      <w:ins w:id="792" w:author="Tomas Blazauskas" w:date="2023-02-27T08:28:00Z">
        <w:r w:rsidR="00E83A47" w:rsidRPr="001D68A7">
          <w:rPr>
            <w:lang w:val="lt-LT"/>
          </w:rPr>
          <w:t>, then</w:t>
        </w:r>
      </w:ins>
      <w:r w:rsidRPr="001D68A7">
        <w:rPr>
          <w:lang w:val="lt-LT"/>
        </w:rPr>
        <w:t xml:space="preserve"> </w:t>
      </w:r>
      <w:del w:id="793" w:author="Tomas Blazauskas" w:date="2023-02-27T08:28:00Z">
        <w:r w:rsidRPr="001D68A7" w:rsidDel="00E83A47">
          <w:rPr>
            <w:lang w:val="lt-LT"/>
          </w:rPr>
          <w:delText xml:space="preserve">are used for the generation, </w:delText>
        </w:r>
      </w:del>
      <w:r w:rsidRPr="001D68A7">
        <w:rPr>
          <w:lang w:val="lt-LT"/>
        </w:rPr>
        <w:t>the total size of the video clips calculated according to formula (2) will be:</w:t>
      </w:r>
    </w:p>
    <w:p w14:paraId="569E6E35" w14:textId="77777777" w:rsidR="00B95AD6" w:rsidRPr="001D68A7" w:rsidRDefault="00B95AD6">
      <w:pPr>
        <w:pStyle w:val="MDPI31text"/>
        <w:spacing w:before="60" w:after="60"/>
        <w:jc w:val="center"/>
        <w:rPr>
          <w:lang w:val="lt-LT"/>
        </w:rPr>
        <w:pPrChange w:id="794" w:author="Binkis Mikas" w:date="2023-03-19T22:49:00Z">
          <w:pPr>
            <w:pStyle w:val="MDPI31text"/>
            <w:jc w:val="center"/>
          </w:pPr>
        </w:pPrChange>
      </w:pPr>
      <w:r w:rsidRPr="001D68A7">
        <w:rPr>
          <w:lang w:val="lt-LT"/>
        </w:rPr>
        <w:t>6 x 25 x 60/8 = 1125 Mb = 1.125 Gb for a bit rate of 25 Mb/s</w:t>
      </w:r>
    </w:p>
    <w:p w14:paraId="4E95B812" w14:textId="77777777" w:rsidR="00B95AD6" w:rsidRPr="001D68A7" w:rsidRDefault="00B95AD6">
      <w:pPr>
        <w:pStyle w:val="MDPI31text"/>
        <w:spacing w:before="60" w:after="60"/>
        <w:jc w:val="center"/>
        <w:rPr>
          <w:lang w:val="lt-LT"/>
        </w:rPr>
        <w:pPrChange w:id="795" w:author="Binkis Mikas" w:date="2023-03-19T22:49:00Z">
          <w:pPr>
            <w:pStyle w:val="MDPI31text"/>
            <w:jc w:val="center"/>
          </w:pPr>
        </w:pPrChange>
      </w:pPr>
      <w:r w:rsidRPr="001D68A7">
        <w:rPr>
          <w:lang w:val="lt-LT"/>
        </w:rPr>
        <w:t>6 x 60 x 60/8 = 2700 Mb = 2.7 Gb for a bit rate of 60 Mb/s</w:t>
      </w:r>
    </w:p>
    <w:p w14:paraId="476BB29E" w14:textId="77777777" w:rsidR="00B95AD6" w:rsidRPr="001D68A7" w:rsidRDefault="00B95AD6">
      <w:pPr>
        <w:pStyle w:val="MDPI31text"/>
        <w:spacing w:before="60" w:after="60"/>
        <w:jc w:val="center"/>
        <w:rPr>
          <w:lang w:val="lt-LT"/>
        </w:rPr>
        <w:pPrChange w:id="796" w:author="Binkis Mikas" w:date="2023-03-19T22:49:00Z">
          <w:pPr>
            <w:pStyle w:val="MDPI31text"/>
            <w:jc w:val="center"/>
          </w:pPr>
        </w:pPrChange>
      </w:pPr>
      <w:r w:rsidRPr="001D68A7">
        <w:rPr>
          <w:lang w:val="lt-LT"/>
        </w:rPr>
        <w:t>6 x 100 x 60/8 = 4500 Mb = 4.5 Gb for a bit rate of 100 Mb/s</w:t>
      </w:r>
    </w:p>
    <w:p w14:paraId="2AC228FA" w14:textId="0D03B312" w:rsidR="00B95AD6" w:rsidRPr="001D68A7" w:rsidRDefault="00B95AD6" w:rsidP="0029420B">
      <w:pPr>
        <w:pStyle w:val="MDPI31text"/>
        <w:rPr>
          <w:lang w:val="lt-LT"/>
        </w:rPr>
      </w:pPr>
      <w:r w:rsidRPr="001D68A7">
        <w:rPr>
          <w:lang w:val="lt-LT"/>
        </w:rPr>
        <w:t xml:space="preserve">When </w:t>
      </w:r>
      <w:del w:id="797" w:author="Tomas Blazauskas" w:date="2023-02-28T06:03:00Z">
        <w:r w:rsidRPr="001D68A7" w:rsidDel="00AD2AB0">
          <w:rPr>
            <w:lang w:val="lt-LT"/>
          </w:rPr>
          <w:delText xml:space="preserve">transforming </w:delText>
        </w:r>
      </w:del>
      <w:ins w:id="798" w:author="Tomas Blazauskas" w:date="2023-02-28T06:03:00Z">
        <w:r w:rsidR="00AD2AB0" w:rsidRPr="001D68A7">
          <w:rPr>
            <w:lang w:val="lt-LT"/>
          </w:rPr>
          <w:t xml:space="preserve">switching </w:t>
        </w:r>
      </w:ins>
      <w:r w:rsidRPr="001D68A7">
        <w:rPr>
          <w:lang w:val="lt-LT"/>
        </w:rPr>
        <w:t>between viewing positions</w:t>
      </w:r>
      <w:del w:id="799" w:author="Tomas Blazauskas" w:date="2023-02-28T06:03:00Z">
        <w:r w:rsidRPr="001D68A7" w:rsidDel="00AD2AB0">
          <w:rPr>
            <w:lang w:val="lt-LT"/>
          </w:rPr>
          <w:delText xml:space="preserve"> using clipping or merging methods</w:delText>
        </w:r>
      </w:del>
      <w:r w:rsidRPr="001D68A7">
        <w:rPr>
          <w:lang w:val="lt-LT"/>
        </w:rPr>
        <w:t xml:space="preserve">, only the videos </w:t>
      </w:r>
      <w:del w:id="800" w:author="Tomas Blazauskas" w:date="2023-02-28T06:03:00Z">
        <w:r w:rsidRPr="001D68A7" w:rsidDel="00AD2AB0">
          <w:rPr>
            <w:lang w:val="lt-LT"/>
          </w:rPr>
          <w:delText xml:space="preserve">in </w:delText>
        </w:r>
      </w:del>
      <w:ins w:id="801" w:author="Tomas Blazauskas" w:date="2023-02-28T06:03:00Z">
        <w:r w:rsidR="00AD2AB0" w:rsidRPr="001D68A7">
          <w:rPr>
            <w:lang w:val="lt-LT"/>
          </w:rPr>
          <w:t xml:space="preserve">dedicated </w:t>
        </w:r>
      </w:ins>
      <w:ins w:id="802" w:author="Tomas Blazauskas" w:date="2023-03-20T08:12:00Z">
        <w:r w:rsidR="004D387E">
          <w:rPr>
            <w:lang w:val="lt-LT"/>
          </w:rPr>
          <w:t>to</w:t>
        </w:r>
      </w:ins>
      <w:ins w:id="803" w:author="Tomas Blazauskas" w:date="2023-02-28T06:03:00Z">
        <w:r w:rsidR="00AD2AB0" w:rsidRPr="001D68A7">
          <w:rPr>
            <w:lang w:val="lt-LT"/>
          </w:rPr>
          <w:t xml:space="preserve"> </w:t>
        </w:r>
      </w:ins>
      <w:r w:rsidRPr="001D68A7">
        <w:rPr>
          <w:lang w:val="lt-LT"/>
        </w:rPr>
        <w:t>the viewing positions are generated. However</w:t>
      </w:r>
      <w:del w:id="804" w:author="Tomas Blazauskas" w:date="2023-02-28T06:04:00Z">
        <w:r w:rsidRPr="001D68A7" w:rsidDel="00AD2AB0">
          <w:rPr>
            <w:lang w:val="lt-LT"/>
          </w:rPr>
          <w:delText>, when transforming by the video method</w:delText>
        </w:r>
      </w:del>
      <w:r w:rsidRPr="001D68A7">
        <w:rPr>
          <w:lang w:val="lt-LT"/>
        </w:rPr>
        <w:t>,</w:t>
      </w:r>
      <w:ins w:id="805" w:author="Tomas Blazauskas" w:date="2023-02-28T06:04:00Z">
        <w:r w:rsidR="00AD2AB0" w:rsidRPr="001D68A7">
          <w:rPr>
            <w:lang w:val="lt-LT"/>
          </w:rPr>
          <w:t xml:space="preserve"> </w:t>
        </w:r>
      </w:ins>
      <w:ins w:id="806" w:author="Tomas Blazauskas" w:date="2023-02-28T06:05:00Z">
        <w:r w:rsidR="00AD2AB0" w:rsidRPr="001D68A7">
          <w:rPr>
            <w:lang w:val="lt-LT"/>
          </w:rPr>
          <w:t xml:space="preserve">for </w:t>
        </w:r>
      </w:ins>
      <w:ins w:id="807" w:author="Tomas Blazauskas" w:date="2023-03-20T08:12:00Z">
        <w:r w:rsidR="004D387E">
          <w:rPr>
            <w:lang w:val="lt-LT"/>
          </w:rPr>
          <w:t>a</w:t>
        </w:r>
      </w:ins>
      <w:ins w:id="808" w:author="Tomas Blazauskas" w:date="2023-02-28T06:05:00Z">
        <w:r w:rsidR="00AD2AB0" w:rsidRPr="001D68A7">
          <w:rPr>
            <w:lang w:val="lt-LT"/>
          </w:rPr>
          <w:t xml:space="preserve"> smooth transition, </w:t>
        </w:r>
      </w:ins>
      <w:del w:id="809" w:author="Tomas Blazauskas" w:date="2023-02-28T06:05:00Z">
        <w:r w:rsidRPr="001D68A7" w:rsidDel="00AD2AB0">
          <w:rPr>
            <w:lang w:val="lt-LT"/>
          </w:rPr>
          <w:delText xml:space="preserve"> </w:delText>
        </w:r>
      </w:del>
      <w:r w:rsidRPr="001D68A7">
        <w:rPr>
          <w:lang w:val="lt-LT"/>
        </w:rPr>
        <w:t xml:space="preserve">it is </w:t>
      </w:r>
      <w:del w:id="810" w:author="Tomas Blazauskas" w:date="2023-02-28T06:04:00Z">
        <w:r w:rsidRPr="001D68A7" w:rsidDel="00AD2AB0">
          <w:rPr>
            <w:lang w:val="lt-LT"/>
          </w:rPr>
          <w:delText xml:space="preserve">additionally </w:delText>
        </w:r>
      </w:del>
      <w:r w:rsidRPr="001D68A7">
        <w:rPr>
          <w:lang w:val="lt-LT"/>
        </w:rPr>
        <w:t>necessary to generate video transform</w:t>
      </w:r>
      <w:del w:id="811" w:author="Tomas Blazauskas" w:date="2023-02-28T06:04:00Z">
        <w:r w:rsidRPr="001D68A7" w:rsidDel="00AD2AB0">
          <w:rPr>
            <w:lang w:val="lt-LT"/>
          </w:rPr>
          <w:delText>s</w:delText>
        </w:r>
      </w:del>
      <w:ins w:id="812" w:author="Tomas Blazauskas" w:date="2023-02-28T06:04:00Z">
        <w:r w:rsidR="00AD2AB0" w:rsidRPr="001D68A7">
          <w:rPr>
            <w:lang w:val="lt-LT"/>
          </w:rPr>
          <w:t>ations</w:t>
        </w:r>
      </w:ins>
      <w:r w:rsidRPr="001D68A7">
        <w:rPr>
          <w:lang w:val="lt-LT"/>
        </w:rPr>
        <w:t xml:space="preserve"> of the specified duration</w:t>
      </w:r>
      <w:del w:id="813" w:author="Tomas Blazauskas" w:date="2023-02-28T06:04:00Z">
        <w:r w:rsidRPr="001D68A7" w:rsidDel="00AD2AB0">
          <w:rPr>
            <w:lang w:val="lt-LT"/>
          </w:rPr>
          <w:delText xml:space="preserve"> t</w:delText>
        </w:r>
      </w:del>
      <w:r w:rsidRPr="001D68A7">
        <w:rPr>
          <w:lang w:val="lt-LT"/>
        </w:rPr>
        <w:t xml:space="preserve"> between all viewing positions</w:t>
      </w:r>
      <w:del w:id="814" w:author="Tomas Blazauskas" w:date="2023-02-28T06:06:00Z">
        <w:r w:rsidRPr="001D68A7" w:rsidDel="00AD2AB0">
          <w:rPr>
            <w:lang w:val="lt-LT"/>
          </w:rPr>
          <w:delText>, at t time points and in all directions</w:delText>
        </w:r>
      </w:del>
      <w:ins w:id="815" w:author="Tomas Blazauskas" w:date="2023-02-28T06:06:00Z">
        <w:r w:rsidR="00AD2AB0" w:rsidRPr="001D68A7">
          <w:rPr>
            <w:lang w:val="lt-LT"/>
          </w:rPr>
          <w:t xml:space="preserve"> </w:t>
        </w:r>
        <w:r w:rsidR="00AD2AB0" w:rsidRPr="007A4E13">
          <w:rPr>
            <w:lang w:val="lt-LT"/>
          </w:rPr>
          <w:t xml:space="preserve">(see </w:t>
        </w:r>
        <w:del w:id="816" w:author="Binkis Mikas" w:date="2023-03-19T21:49:00Z">
          <w:r w:rsidR="00AD2AB0" w:rsidRPr="007A4E13" w:rsidDel="007A4E13">
            <w:rPr>
              <w:lang w:val="lt-LT"/>
            </w:rPr>
            <w:delText>f</w:delText>
          </w:r>
        </w:del>
      </w:ins>
      <w:ins w:id="817" w:author="Binkis Mikas" w:date="2023-03-19T21:49:00Z">
        <w:r w:rsidR="007A4E13" w:rsidRPr="007A4E13">
          <w:rPr>
            <w:lang w:val="lt-LT"/>
            <w:rPrChange w:id="818" w:author="Binkis Mikas" w:date="2023-03-19T21:49:00Z">
              <w:rPr>
                <w:highlight w:val="red"/>
                <w:lang w:val="lt-LT"/>
              </w:rPr>
            </w:rPrChange>
          </w:rPr>
          <w:t>Fi</w:t>
        </w:r>
      </w:ins>
      <w:ins w:id="819" w:author="Tomas Blazauskas" w:date="2023-02-28T06:06:00Z">
        <w:del w:id="820" w:author="Binkis Mikas" w:date="2023-03-19T21:49:00Z">
          <w:r w:rsidR="00AD2AB0" w:rsidRPr="007A4E13" w:rsidDel="007A4E13">
            <w:rPr>
              <w:lang w:val="lt-LT"/>
            </w:rPr>
            <w:delText>i</w:delText>
          </w:r>
        </w:del>
        <w:r w:rsidR="00AD2AB0" w:rsidRPr="007A4E13">
          <w:rPr>
            <w:lang w:val="lt-LT"/>
          </w:rPr>
          <w:t xml:space="preserve">g. </w:t>
        </w:r>
        <w:del w:id="821" w:author="Binkis Mikas" w:date="2023-03-19T21:49:00Z">
          <w:r w:rsidR="00AD2AB0" w:rsidRPr="007A4E13" w:rsidDel="007A4E13">
            <w:rPr>
              <w:lang w:val="lt-LT"/>
            </w:rPr>
            <w:delText>??</w:delText>
          </w:r>
        </w:del>
      </w:ins>
      <w:ins w:id="822" w:author="Binkis Mikas" w:date="2023-03-20T00:28:00Z">
        <w:r w:rsidR="002C6DC9">
          <w:rPr>
            <w:lang w:val="lt-LT"/>
          </w:rPr>
          <w:t>2</w:t>
        </w:r>
      </w:ins>
      <w:ins w:id="823" w:author="Tomas Blazauskas" w:date="2023-02-28T06:06:00Z">
        <w:r w:rsidR="00AD2AB0" w:rsidRPr="007A4E13">
          <w:rPr>
            <w:lang w:val="lt-LT"/>
          </w:rPr>
          <w:t>)</w:t>
        </w:r>
      </w:ins>
      <w:r w:rsidRPr="007A4E13">
        <w:rPr>
          <w:lang w:val="lt-LT"/>
        </w:rPr>
        <w:t>. High bit throughput is particularly important in highly dynamic content,</w:t>
      </w:r>
      <w:r w:rsidRPr="001D68A7">
        <w:rPr>
          <w:lang w:val="lt-LT"/>
        </w:rPr>
        <w:t xml:space="preserve"> where not only the objects around the camera move but also the camera itself. Therefore, a video of transformations must be generated with a higher bit rate than a video </w:t>
      </w:r>
      <w:del w:id="824" w:author="Tomas Blazauskas" w:date="2023-02-28T06:06:00Z">
        <w:r w:rsidRPr="001D68A7" w:rsidDel="00AD2AB0">
          <w:rPr>
            <w:lang w:val="lt-LT"/>
          </w:rPr>
          <w:delText xml:space="preserve">of </w:delText>
        </w:r>
      </w:del>
      <w:ins w:id="825" w:author="Tomas Blazauskas" w:date="2023-02-28T06:06:00Z">
        <w:r w:rsidR="00AD2AB0" w:rsidRPr="001D68A7">
          <w:rPr>
            <w:lang w:val="lt-LT"/>
          </w:rPr>
          <w:t xml:space="preserve">dedicated </w:t>
        </w:r>
      </w:ins>
      <w:ins w:id="826" w:author="Tomas Blazauskas" w:date="2023-03-20T08:12:00Z">
        <w:r w:rsidR="004D387E">
          <w:rPr>
            <w:lang w:val="lt-LT"/>
          </w:rPr>
          <w:t>to</w:t>
        </w:r>
      </w:ins>
      <w:ins w:id="827" w:author="Tomas Blazauskas" w:date="2023-02-28T06:06:00Z">
        <w:r w:rsidR="00AD2AB0" w:rsidRPr="001D68A7">
          <w:rPr>
            <w:lang w:val="lt-LT"/>
          </w:rPr>
          <w:t xml:space="preserve"> static </w:t>
        </w:r>
      </w:ins>
      <w:r w:rsidRPr="001D68A7">
        <w:rPr>
          <w:lang w:val="lt-LT"/>
        </w:rPr>
        <w:t>viewing positions</w:t>
      </w:r>
      <w:del w:id="828" w:author="Binkis Mikas" w:date="2023-03-19T21:50:00Z">
        <w:r w:rsidRPr="001D68A7" w:rsidDel="007A4E13">
          <w:rPr>
            <w:lang w:val="lt-LT"/>
          </w:rPr>
          <w:delText xml:space="preserve"> (</w:delText>
        </w:r>
        <w:r w:rsidR="00E60EA9" w:rsidRPr="001D68A7" w:rsidDel="007A4E13">
          <w:rPr>
            <w:lang w:val="lt-LT"/>
          </w:rPr>
          <w:delText>F</w:delText>
        </w:r>
        <w:r w:rsidRPr="001D68A7" w:rsidDel="007A4E13">
          <w:rPr>
            <w:lang w:val="lt-LT"/>
          </w:rPr>
          <w:delText>ig. 1)</w:delText>
        </w:r>
      </w:del>
      <w:r w:rsidRPr="001D68A7">
        <w:rPr>
          <w:lang w:val="lt-LT"/>
        </w:rPr>
        <w:t>.</w:t>
      </w:r>
    </w:p>
    <w:p w14:paraId="112212A4" w14:textId="77777777" w:rsidR="00E76AEF" w:rsidRDefault="00E76AEF">
      <w:pPr>
        <w:spacing w:line="240" w:lineRule="auto"/>
        <w:jc w:val="left"/>
        <w:rPr>
          <w:ins w:id="829" w:author="Binkis Mikas" w:date="2023-03-19T22:49:00Z"/>
          <w:rFonts w:eastAsia="Times New Roman"/>
          <w:noProof w:val="0"/>
          <w:snapToGrid w:val="0"/>
          <w:szCs w:val="22"/>
          <w:lang w:val="lt-LT" w:eastAsia="de-DE" w:bidi="en-US"/>
        </w:rPr>
      </w:pPr>
      <w:ins w:id="830" w:author="Binkis Mikas" w:date="2023-03-19T22:49:00Z">
        <w:r>
          <w:rPr>
            <w:lang w:val="lt-LT"/>
          </w:rPr>
          <w:br w:type="page"/>
        </w:r>
      </w:ins>
    </w:p>
    <w:p w14:paraId="41C8F396" w14:textId="1472BF50" w:rsidR="00627638" w:rsidRPr="001D68A7" w:rsidRDefault="00627638">
      <w:pPr>
        <w:pStyle w:val="MDPI31text"/>
        <w:spacing w:before="240" w:after="60"/>
        <w:ind w:firstLine="0"/>
        <w:jc w:val="left"/>
        <w:outlineLvl w:val="0"/>
        <w:rPr>
          <w:lang w:val="lt-LT"/>
        </w:rPr>
        <w:pPrChange w:id="831" w:author="Binkis Mikas" w:date="2023-03-20T00:27:00Z">
          <w:pPr>
            <w:pStyle w:val="MDPI31text"/>
            <w:jc w:val="center"/>
          </w:pPr>
        </w:pPrChange>
      </w:pPr>
      <w:r w:rsidRPr="001D68A7">
        <w:rPr>
          <w:noProof/>
          <w:lang w:eastAsia="en-US" w:bidi="ar-SA"/>
        </w:rPr>
        <w:lastRenderedPageBreak/>
        <w:drawing>
          <wp:inline distT="0" distB="0" distL="0" distR="0" wp14:anchorId="0EBE17AF" wp14:editId="4E98C8D8">
            <wp:extent cx="2750575" cy="2315496"/>
            <wp:effectExtent l="0" t="0" r="0" b="889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cstate="print"/>
                    <a:srcRect/>
                    <a:stretch>
                      <a:fillRect/>
                    </a:stretch>
                  </pic:blipFill>
                  <pic:spPr>
                    <a:xfrm>
                      <a:off x="0" y="0"/>
                      <a:ext cx="2842896" cy="2393214"/>
                    </a:xfrm>
                    <a:prstGeom prst="rect">
                      <a:avLst/>
                    </a:prstGeom>
                    <a:ln/>
                  </pic:spPr>
                </pic:pic>
              </a:graphicData>
            </a:graphic>
          </wp:inline>
        </w:drawing>
      </w:r>
    </w:p>
    <w:p w14:paraId="214A54AB" w14:textId="6348E202" w:rsidR="00627638" w:rsidRPr="001D68A7" w:rsidDel="00E76AEF" w:rsidRDefault="00627638">
      <w:pPr>
        <w:pStyle w:val="MDPI31text"/>
        <w:spacing w:before="120" w:after="240"/>
        <w:ind w:firstLine="0"/>
        <w:jc w:val="left"/>
        <w:rPr>
          <w:del w:id="832" w:author="Binkis Mikas" w:date="2023-03-19T22:50:00Z"/>
          <w:sz w:val="18"/>
        </w:rPr>
        <w:pPrChange w:id="833" w:author="Binkis Mikas" w:date="2023-03-20T00:27:00Z">
          <w:pPr>
            <w:pStyle w:val="MDPI31text"/>
            <w:jc w:val="left"/>
          </w:pPr>
        </w:pPrChange>
      </w:pPr>
      <w:r w:rsidRPr="001D68A7">
        <w:rPr>
          <w:b/>
          <w:sz w:val="18"/>
        </w:rPr>
        <w:t xml:space="preserve">Figure </w:t>
      </w:r>
      <w:del w:id="834" w:author="Binkis Mikas" w:date="2023-03-20T00:28:00Z">
        <w:r w:rsidRPr="001D68A7" w:rsidDel="002C6DC9">
          <w:rPr>
            <w:b/>
            <w:sz w:val="18"/>
          </w:rPr>
          <w:delText>1</w:delText>
        </w:r>
      </w:del>
      <w:ins w:id="835" w:author="Binkis Mikas" w:date="2023-03-20T00:28:00Z">
        <w:r w:rsidR="002C6DC9">
          <w:rPr>
            <w:b/>
            <w:sz w:val="18"/>
          </w:rPr>
          <w:t>2</w:t>
        </w:r>
      </w:ins>
      <w:r w:rsidRPr="001D68A7">
        <w:rPr>
          <w:b/>
          <w:sz w:val="18"/>
        </w:rPr>
        <w:t xml:space="preserve">. </w:t>
      </w:r>
      <w:del w:id="836" w:author="Tomas Blazauskas" w:date="2023-02-28T06:08:00Z">
        <w:r w:rsidRPr="001D68A7" w:rsidDel="00AD2AB0">
          <w:rPr>
            <w:sz w:val="18"/>
          </w:rPr>
          <w:delText>Example of the layout of the four viewing positions, with the directions of transformation from each position illustrated</w:delText>
        </w:r>
      </w:del>
      <w:ins w:id="837" w:author="Tomas Blazauskas" w:date="2023-02-28T06:08:00Z">
        <w:r w:rsidR="00AD2AB0" w:rsidRPr="001D68A7">
          <w:rPr>
            <w:sz w:val="18"/>
          </w:rPr>
          <w:t>Possible transitions between four viewing positions</w:t>
        </w:r>
      </w:ins>
    </w:p>
    <w:p w14:paraId="72A3D3EC" w14:textId="77777777" w:rsidR="00627638" w:rsidRPr="001D68A7" w:rsidRDefault="00627638">
      <w:pPr>
        <w:pStyle w:val="MDPI31text"/>
        <w:spacing w:before="120" w:after="240"/>
        <w:ind w:firstLine="0"/>
        <w:jc w:val="left"/>
        <w:rPr>
          <w:lang w:val="lt-LT"/>
        </w:rPr>
        <w:pPrChange w:id="838" w:author="Binkis Mikas" w:date="2023-03-20T00:27:00Z">
          <w:pPr>
            <w:pStyle w:val="MDPI31text"/>
            <w:jc w:val="center"/>
          </w:pPr>
        </w:pPrChange>
      </w:pPr>
    </w:p>
    <w:p w14:paraId="6072A0AC" w14:textId="6D2A3998" w:rsidR="00B95AD6" w:rsidRPr="001D68A7" w:rsidDel="00252F0C" w:rsidRDefault="00B95AD6" w:rsidP="0029420B">
      <w:pPr>
        <w:pStyle w:val="MDPI31text"/>
        <w:rPr>
          <w:del w:id="839" w:author="Binkis Mikas" w:date="2023-03-19T23:50:00Z"/>
          <w:lang w:val="lt-LT"/>
        </w:rPr>
      </w:pPr>
      <w:r w:rsidRPr="001D68A7">
        <w:rPr>
          <w:lang w:val="lt-LT"/>
        </w:rPr>
        <w:t xml:space="preserve">The maximum number of </w:t>
      </w:r>
      <w:del w:id="840" w:author="Tomas Blazauskas" w:date="2023-02-28T06:10:00Z">
        <w:r w:rsidRPr="001D68A7" w:rsidDel="00422F4D">
          <w:rPr>
            <w:lang w:val="lt-LT"/>
          </w:rPr>
          <w:delText xml:space="preserve">changes </w:delText>
        </w:r>
      </w:del>
      <w:ins w:id="841" w:author="Tomas Blazauskas" w:date="2023-02-28T06:10:00Z">
        <w:r w:rsidR="00422F4D" w:rsidRPr="001D68A7">
          <w:rPr>
            <w:lang w:val="lt-LT"/>
          </w:rPr>
          <w:t xml:space="preserve">transitions, </w:t>
        </w:r>
      </w:ins>
      <w:del w:id="842" w:author="Tomas Blazauskas" w:date="2023-02-28T06:10:00Z">
        <w:r w:rsidRPr="001D68A7" w:rsidDel="00422F4D">
          <w:rPr>
            <w:lang w:val="lt-LT"/>
          </w:rPr>
          <w:delText xml:space="preserve">of video positions </w:delText>
        </w:r>
      </w:del>
      <w:r w:rsidRPr="001D68A7">
        <w:rPr>
          <w:lang w:val="lt-LT"/>
        </w:rPr>
        <w:t xml:space="preserve">if each position is accessible to </w:t>
      </w:r>
      <w:del w:id="843" w:author="Tomas Blazauskas" w:date="2023-02-28T06:10:00Z">
        <w:r w:rsidRPr="001D68A7" w:rsidDel="00422F4D">
          <w:rPr>
            <w:lang w:val="lt-LT"/>
          </w:rPr>
          <w:delText xml:space="preserve">all the </w:delText>
        </w:r>
      </w:del>
      <w:r w:rsidRPr="001D68A7">
        <w:rPr>
          <w:lang w:val="lt-LT"/>
        </w:rPr>
        <w:t>others, can be calculated according to formula (3):</w:t>
      </w:r>
    </w:p>
    <w:p w14:paraId="045E57B5" w14:textId="1629FB6C" w:rsidR="00B95AD6" w:rsidRPr="001D68A7" w:rsidRDefault="00B95AD6" w:rsidP="00252F0C">
      <w:pPr>
        <w:pStyle w:val="MDPI31text"/>
        <w:rPr>
          <w:lang w:val="lt-LT"/>
        </w:rPr>
      </w:pPr>
      <m:oMathPara>
        <m:oMath>
          <m:r>
            <w:del w:id="844" w:author="Binkis Mikas" w:date="2023-03-19T23:50:00Z">
              <w:rPr>
                <w:rFonts w:ascii="Cambria Math" w:hAnsi="Cambria Math"/>
              </w:rPr>
              <m:t>nMaxVid</m:t>
            </w:del>
          </m:r>
          <m:r>
            <w:ins w:id="845" w:author="Tomas Blazauskas" w:date="2023-02-28T06:07:00Z">
              <w:del w:id="846" w:author="Binkis Mikas" w:date="2023-03-19T23:50:00Z">
                <w:rPr>
                  <w:rFonts w:ascii="Cambria Math" w:hAnsi="Cambria Math"/>
                </w:rPr>
                <m:t>Avg</m:t>
              </w:del>
            </w:ins>
          </m:r>
          <m:r>
            <w:del w:id="847" w:author="Binkis Mikas" w:date="2023-03-19T23:50:00Z">
              <w:rPr>
                <w:rFonts w:ascii="Cambria Math" w:hAnsi="Cambria Math"/>
              </w:rPr>
              <m:t>=nPoz</m:t>
            </w:del>
          </m:r>
          <m:r>
            <w:ins w:id="848" w:author="Tomas Blazauskas" w:date="2023-02-28T06:07:00Z">
              <w:del w:id="849" w:author="Binkis Mikas" w:date="2023-03-19T23:50:00Z">
                <w:rPr>
                  <w:rFonts w:ascii="Cambria Math" w:hAnsi="Cambria Math"/>
                </w:rPr>
                <m:t>s</m:t>
              </w:del>
            </w:ins>
          </m:r>
          <m:r>
            <w:del w:id="850" w:author="Binkis Mikas" w:date="2023-03-19T23:50:00Z">
              <w:rPr>
                <w:rFonts w:ascii="Cambria Math" w:hAnsi="Cambria Math"/>
              </w:rPr>
              <m:t>×</m:t>
            </w:del>
          </m:r>
          <m:d>
            <m:dPr>
              <m:ctrlPr>
                <w:del w:id="851" w:author="Binkis Mikas" w:date="2023-03-19T23:50:00Z">
                  <w:rPr>
                    <w:rFonts w:ascii="Cambria Math" w:hAnsi="Cambria Math"/>
                  </w:rPr>
                </w:del>
              </m:ctrlPr>
            </m:dPr>
            <m:e>
              <m:r>
                <w:del w:id="852" w:author="Binkis Mikas" w:date="2023-03-19T23:50:00Z">
                  <w:rPr>
                    <w:rFonts w:ascii="Cambria Math" w:hAnsi="Cambria Math"/>
                  </w:rPr>
                  <m:t>nPoz</m:t>
                </w:del>
              </m:r>
              <m:r>
                <w:ins w:id="853" w:author="Tomas Blazauskas" w:date="2023-02-28T06:07:00Z">
                  <w:del w:id="854" w:author="Binkis Mikas" w:date="2023-03-19T23:50:00Z">
                    <w:rPr>
                      <w:rFonts w:ascii="Cambria Math" w:hAnsi="Cambria Math"/>
                    </w:rPr>
                    <m:t>s</m:t>
                  </w:del>
                </w:ins>
              </m:r>
              <m:r>
                <w:del w:id="855" w:author="Binkis Mikas" w:date="2023-03-19T23:50:00Z">
                  <w:rPr>
                    <w:rFonts w:ascii="Cambria Math" w:hAnsi="Cambria Math"/>
                  </w:rPr>
                  <m:t>-1</m:t>
                </w:del>
              </m:r>
            </m:e>
          </m:d>
        </m:oMath>
      </m:oMathPara>
    </w:p>
    <w:tbl>
      <w:tblPr>
        <w:tblW w:w="7859" w:type="dxa"/>
        <w:tblInd w:w="2608" w:type="dxa"/>
        <w:tblCellMar>
          <w:left w:w="0" w:type="dxa"/>
          <w:right w:w="0" w:type="dxa"/>
        </w:tblCellMar>
        <w:tblLook w:val="04A0" w:firstRow="1" w:lastRow="0" w:firstColumn="1" w:lastColumn="0" w:noHBand="0" w:noVBand="1"/>
      </w:tblPr>
      <w:tblGrid>
        <w:gridCol w:w="7428"/>
        <w:gridCol w:w="431"/>
      </w:tblGrid>
      <w:tr w:rsidR="00252F0C" w:rsidRPr="00401235" w14:paraId="0F2DAB53" w14:textId="77777777" w:rsidTr="00AC4C2B">
        <w:trPr>
          <w:ins w:id="856" w:author="Binkis Mikas" w:date="2023-03-19T23:50:00Z"/>
        </w:trPr>
        <w:tc>
          <w:tcPr>
            <w:tcW w:w="7428" w:type="dxa"/>
          </w:tcPr>
          <w:p w14:paraId="61608E9D" w14:textId="6A537A2E" w:rsidR="00252F0C" w:rsidRPr="003030D2" w:rsidRDefault="00252F0C" w:rsidP="00AC4C2B">
            <w:pPr>
              <w:pStyle w:val="MDPI39equation"/>
              <w:rPr>
                <w:ins w:id="857" w:author="Binkis Mikas" w:date="2023-03-19T23:50:00Z"/>
              </w:rPr>
            </w:pPr>
            <m:oMathPara>
              <m:oMath>
                <m:r>
                  <w:ins w:id="858" w:author="Binkis Mikas" w:date="2023-03-19T23:50:00Z">
                    <w:rPr>
                      <w:rFonts w:ascii="Cambria Math" w:hAnsi="Cambria Math"/>
                    </w:rPr>
                    <m:t>nMaxAvg=nPos×</m:t>
                  </w:ins>
                </m:r>
                <m:d>
                  <m:dPr>
                    <m:ctrlPr>
                      <w:ins w:id="859" w:author="Binkis Mikas" w:date="2023-03-19T23:50:00Z">
                        <w:rPr>
                          <w:rFonts w:ascii="Cambria Math" w:hAnsi="Cambria Math"/>
                        </w:rPr>
                      </w:ins>
                    </m:ctrlPr>
                  </m:dPr>
                  <m:e>
                    <m:r>
                      <w:ins w:id="860" w:author="Binkis Mikas" w:date="2023-03-19T23:50:00Z">
                        <w:rPr>
                          <w:rFonts w:ascii="Cambria Math" w:hAnsi="Cambria Math"/>
                        </w:rPr>
                        <m:t>nPos-1</m:t>
                      </w:ins>
                    </m:r>
                  </m:e>
                </m:d>
              </m:oMath>
            </m:oMathPara>
          </w:p>
        </w:tc>
        <w:tc>
          <w:tcPr>
            <w:tcW w:w="431" w:type="dxa"/>
            <w:vAlign w:val="center"/>
          </w:tcPr>
          <w:p w14:paraId="504C0376" w14:textId="459D17E2" w:rsidR="00252F0C" w:rsidRPr="003030D2" w:rsidRDefault="00252F0C" w:rsidP="00AC4C2B">
            <w:pPr>
              <w:pStyle w:val="MDPI3aequationnumber"/>
              <w:spacing w:line="260" w:lineRule="atLeast"/>
              <w:rPr>
                <w:ins w:id="861" w:author="Binkis Mikas" w:date="2023-03-19T23:50:00Z"/>
              </w:rPr>
            </w:pPr>
            <w:ins w:id="862" w:author="Binkis Mikas" w:date="2023-03-19T23:50:00Z">
              <w:r w:rsidRPr="003030D2">
                <w:t>(</w:t>
              </w:r>
              <w:r>
                <w:t>3</w:t>
              </w:r>
              <w:r w:rsidRPr="003030D2">
                <w:t>)</w:t>
              </w:r>
            </w:ins>
          </w:p>
        </w:tc>
      </w:tr>
    </w:tbl>
    <w:p w14:paraId="11D34274" w14:textId="4459345F" w:rsidR="00422F4D" w:rsidRPr="001D68A7" w:rsidRDefault="00B95AD6" w:rsidP="0029420B">
      <w:pPr>
        <w:pStyle w:val="MDPI31text"/>
        <w:rPr>
          <w:ins w:id="863" w:author="Tomas Blazauskas" w:date="2023-02-28T06:18:00Z"/>
          <w:lang w:val="lt-LT"/>
        </w:rPr>
      </w:pPr>
      <w:del w:id="864" w:author="Tomas Blazauskas" w:date="2023-02-28T06:10:00Z">
        <w:r w:rsidRPr="001D68A7" w:rsidDel="00422F4D">
          <w:rPr>
            <w:i/>
            <w:iCs/>
            <w:lang w:val="lt-LT"/>
            <w:rPrChange w:id="865" w:author="Binkis Mikas" w:date="2023-03-19T21:43:00Z">
              <w:rPr>
                <w:lang w:val="lt-LT"/>
              </w:rPr>
            </w:rPrChange>
          </w:rPr>
          <w:delText xml:space="preserve">where nMaxVid </w:delText>
        </w:r>
      </w:del>
      <w:ins w:id="866" w:author="Tomas Blazauskas" w:date="2023-02-28T06:10:00Z">
        <w:r w:rsidR="00422F4D" w:rsidRPr="001D68A7">
          <w:rPr>
            <w:i/>
            <w:iCs/>
            <w:lang w:val="lt-LT"/>
            <w:rPrChange w:id="867" w:author="Binkis Mikas" w:date="2023-03-19T21:43:00Z">
              <w:rPr>
                <w:lang w:val="lt-LT"/>
              </w:rPr>
            </w:rPrChange>
          </w:rPr>
          <w:t>nMaxAvg</w:t>
        </w:r>
        <w:r w:rsidR="00422F4D" w:rsidRPr="001D68A7">
          <w:rPr>
            <w:lang w:val="lt-LT"/>
          </w:rPr>
          <w:t xml:space="preserve"> </w:t>
        </w:r>
      </w:ins>
      <w:r w:rsidRPr="001D68A7">
        <w:rPr>
          <w:lang w:val="lt-LT"/>
        </w:rPr>
        <w:t xml:space="preserve">is the maximum number of video </w:t>
      </w:r>
      <w:del w:id="868" w:author="Tomas Blazauskas" w:date="2023-02-28T06:10:00Z">
        <w:r w:rsidRPr="001D68A7" w:rsidDel="00422F4D">
          <w:rPr>
            <w:lang w:val="lt-LT"/>
          </w:rPr>
          <w:delText>position changes</w:delText>
        </w:r>
      </w:del>
      <w:ins w:id="869" w:author="Tomas Blazauskas" w:date="2023-02-28T06:10:00Z">
        <w:r w:rsidR="00422F4D" w:rsidRPr="001D68A7">
          <w:rPr>
            <w:lang w:val="lt-LT"/>
          </w:rPr>
          <w:t>transitions</w:t>
        </w:r>
      </w:ins>
      <w:del w:id="870" w:author="Tomas Blazauskas" w:date="2023-02-28T06:11:00Z">
        <w:r w:rsidRPr="001D68A7" w:rsidDel="00422F4D">
          <w:rPr>
            <w:lang w:val="lt-LT"/>
          </w:rPr>
          <w:delText>;</w:delText>
        </w:r>
      </w:del>
      <w:ins w:id="871" w:author="Tomas Blazauskas" w:date="2023-02-28T06:11:00Z">
        <w:r w:rsidR="00422F4D" w:rsidRPr="001D68A7">
          <w:rPr>
            <w:lang w:val="lt-LT"/>
          </w:rPr>
          <w:t>.</w:t>
        </w:r>
      </w:ins>
      <w:r w:rsidRPr="001D68A7">
        <w:rPr>
          <w:lang w:val="lt-LT"/>
        </w:rPr>
        <w:t xml:space="preserve"> </w:t>
      </w:r>
      <w:r w:rsidRPr="001D68A7">
        <w:rPr>
          <w:i/>
          <w:iCs/>
          <w:lang w:val="lt-LT"/>
          <w:rPrChange w:id="872" w:author="Binkis Mikas" w:date="2023-03-19T21:43:00Z">
            <w:rPr>
              <w:lang w:val="lt-LT"/>
            </w:rPr>
          </w:rPrChange>
        </w:rPr>
        <w:t>nPos</w:t>
      </w:r>
      <w:r w:rsidRPr="001D68A7">
        <w:rPr>
          <w:lang w:val="lt-LT"/>
        </w:rPr>
        <w:t xml:space="preserve"> </w:t>
      </w:r>
      <w:ins w:id="873" w:author="Tomas Blazauskas" w:date="2023-02-28T06:11:00Z">
        <w:r w:rsidR="00422F4D" w:rsidRPr="001D68A7">
          <w:rPr>
            <w:lang w:val="lt-LT"/>
          </w:rPr>
          <w:t xml:space="preserve">parameter </w:t>
        </w:r>
      </w:ins>
      <w:r w:rsidRPr="001D68A7">
        <w:rPr>
          <w:lang w:val="lt-LT"/>
        </w:rPr>
        <w:t>is the number of viewing positions.</w:t>
      </w:r>
      <w:del w:id="874" w:author="Tomas Blazauskas" w:date="2023-02-28T06:18:00Z">
        <w:r w:rsidRPr="001D68A7" w:rsidDel="00422F4D">
          <w:rPr>
            <w:lang w:val="lt-LT"/>
          </w:rPr>
          <w:delText xml:space="preserve"> For example,</w:delText>
        </w:r>
      </w:del>
      <w:r w:rsidRPr="001D68A7">
        <w:rPr>
          <w:lang w:val="lt-LT"/>
        </w:rPr>
        <w:t xml:space="preserve"> </w:t>
      </w:r>
    </w:p>
    <w:p w14:paraId="014F1E6B" w14:textId="4CF1CF6D" w:rsidR="00B95AD6" w:rsidRPr="001D68A7" w:rsidRDefault="00B95AD6" w:rsidP="0029420B">
      <w:pPr>
        <w:pStyle w:val="MDPI31text"/>
        <w:rPr>
          <w:lang w:val="lt-LT"/>
        </w:rPr>
      </w:pPr>
      <w:del w:id="875" w:author="Tomas Blazauskas" w:date="2023-02-28T06:18:00Z">
        <w:r w:rsidRPr="001D68A7" w:rsidDel="00422F4D">
          <w:rPr>
            <w:lang w:val="lt-LT"/>
          </w:rPr>
          <w:delText xml:space="preserve">if </w:delText>
        </w:r>
      </w:del>
      <w:ins w:id="876" w:author="Tomas Blazauskas" w:date="2023-02-28T06:18:00Z">
        <w:r w:rsidR="00422F4D" w:rsidRPr="001D68A7">
          <w:rPr>
            <w:lang w:val="lt-LT"/>
          </w:rPr>
          <w:t xml:space="preserve">If </w:t>
        </w:r>
      </w:ins>
      <w:r w:rsidRPr="001D68A7">
        <w:rPr>
          <w:lang w:val="lt-LT"/>
        </w:rPr>
        <w:t>a scene lasts one minute, there are 6 viewing positions</w:t>
      </w:r>
      <w:ins w:id="877" w:author="Tomas Blazauskas" w:date="2023-02-28T06:19:00Z">
        <w:r w:rsidR="008E7CB7" w:rsidRPr="001D68A7">
          <w:rPr>
            <w:lang w:val="lt-LT"/>
          </w:rPr>
          <w:t>,</w:t>
        </w:r>
      </w:ins>
      <w:del w:id="878" w:author="Tomas Blazauskas" w:date="2023-02-28T06:19:00Z">
        <w:r w:rsidRPr="001D68A7" w:rsidDel="008E7CB7">
          <w:rPr>
            <w:lang w:val="lt-LT"/>
          </w:rPr>
          <w:delText xml:space="preserve"> </w:delText>
        </w:r>
      </w:del>
      <w:del w:id="879" w:author="Tomas Blazauskas" w:date="2023-02-28T06:18:00Z">
        <w:r w:rsidRPr="001D68A7" w:rsidDel="00422F4D">
          <w:rPr>
            <w:lang w:val="lt-LT"/>
          </w:rPr>
          <w:delText>between which</w:delText>
        </w:r>
      </w:del>
      <w:r w:rsidRPr="001D68A7">
        <w:rPr>
          <w:lang w:val="lt-LT"/>
        </w:rPr>
        <w:t xml:space="preserve"> you can move freely in all directions, and the </w:t>
      </w:r>
      <w:del w:id="880" w:author="Tomas Blazauskas" w:date="2023-02-28T06:19:00Z">
        <w:r w:rsidRPr="001D68A7" w:rsidDel="008E7CB7">
          <w:rPr>
            <w:lang w:val="lt-LT"/>
          </w:rPr>
          <w:delText xml:space="preserve">transformation </w:delText>
        </w:r>
      </w:del>
      <w:ins w:id="881" w:author="Tomas Blazauskas" w:date="2023-02-28T06:19:00Z">
        <w:r w:rsidR="008E7CB7" w:rsidRPr="001D68A7">
          <w:rPr>
            <w:lang w:val="lt-LT"/>
          </w:rPr>
          <w:t xml:space="preserve">transition </w:t>
        </w:r>
      </w:ins>
      <w:r w:rsidRPr="001D68A7">
        <w:rPr>
          <w:lang w:val="lt-LT"/>
        </w:rPr>
        <w:t>lasts one second</w:t>
      </w:r>
      <w:del w:id="882" w:author="Tomas Blazauskas" w:date="2023-03-20T08:11:00Z">
        <w:r w:rsidRPr="001D68A7" w:rsidDel="004D387E">
          <w:rPr>
            <w:lang w:val="lt-LT"/>
          </w:rPr>
          <w:delText>,</w:delText>
        </w:r>
      </w:del>
      <w:ins w:id="883" w:author="Tomas Blazauskas" w:date="2023-03-20T08:11:00Z">
        <w:r w:rsidR="004D387E">
          <w:rPr>
            <w:lang w:val="lt-LT"/>
          </w:rPr>
          <w:t xml:space="preserve"> -</w:t>
        </w:r>
      </w:ins>
      <w:r w:rsidRPr="001D68A7">
        <w:rPr>
          <w:lang w:val="lt-LT"/>
        </w:rPr>
        <w:t xml:space="preserve"> </w:t>
      </w:r>
      <w:del w:id="884" w:author="Tomas Blazauskas" w:date="2023-02-28T06:19:00Z">
        <w:r w:rsidRPr="001D68A7" w:rsidDel="008E7CB7">
          <w:rPr>
            <w:lang w:val="lt-LT"/>
          </w:rPr>
          <w:delText>you will need</w:delText>
        </w:r>
      </w:del>
      <w:ins w:id="885" w:author="Tomas Blazauskas" w:date="2023-02-28T06:19:00Z">
        <w:r w:rsidR="008E7CB7" w:rsidRPr="001D68A7">
          <w:rPr>
            <w:lang w:val="lt-LT"/>
          </w:rPr>
          <w:t>it is necessary</w:t>
        </w:r>
      </w:ins>
      <w:r w:rsidRPr="001D68A7">
        <w:rPr>
          <w:lang w:val="lt-LT"/>
        </w:rPr>
        <w:t xml:space="preserve"> to generate a total of 1800 one-second videos. The number and size of the </w:t>
      </w:r>
      <w:del w:id="886" w:author="Tomas Blazauskas" w:date="2023-02-28T06:19:00Z">
        <w:r w:rsidRPr="001D68A7" w:rsidDel="008E7CB7">
          <w:rPr>
            <w:lang w:val="lt-LT"/>
          </w:rPr>
          <w:delText xml:space="preserve">transformation </w:delText>
        </w:r>
      </w:del>
      <w:ins w:id="887" w:author="Tomas Blazauskas" w:date="2023-02-28T06:19:00Z">
        <w:r w:rsidR="008E7CB7" w:rsidRPr="001D68A7">
          <w:rPr>
            <w:lang w:val="lt-LT"/>
          </w:rPr>
          <w:t xml:space="preserve">transition </w:t>
        </w:r>
      </w:ins>
      <w:r w:rsidRPr="001D68A7">
        <w:rPr>
          <w:lang w:val="lt-LT"/>
        </w:rPr>
        <w:t xml:space="preserve">videos depend on the number of </w:t>
      </w:r>
      <w:del w:id="888" w:author="Tomas Blazauskas" w:date="2023-02-28T06:19:00Z">
        <w:r w:rsidRPr="001D68A7" w:rsidDel="008E7CB7">
          <w:rPr>
            <w:lang w:val="lt-LT"/>
          </w:rPr>
          <w:delText xml:space="preserve">transformation </w:delText>
        </w:r>
      </w:del>
      <w:ins w:id="889" w:author="Tomas Blazauskas" w:date="2023-02-28T06:19:00Z">
        <w:r w:rsidR="008E7CB7" w:rsidRPr="001D68A7">
          <w:rPr>
            <w:lang w:val="lt-LT"/>
          </w:rPr>
          <w:t xml:space="preserve">transition </w:t>
        </w:r>
      </w:ins>
      <w:r w:rsidRPr="001D68A7">
        <w:rPr>
          <w:lang w:val="lt-LT"/>
        </w:rPr>
        <w:t xml:space="preserve">directions, the duration of the </w:t>
      </w:r>
      <w:del w:id="890" w:author="Tomas Blazauskas" w:date="2023-02-28T06:19:00Z">
        <w:r w:rsidRPr="001D68A7" w:rsidDel="008E7CB7">
          <w:rPr>
            <w:lang w:val="lt-LT"/>
          </w:rPr>
          <w:delText xml:space="preserve">transformations </w:delText>
        </w:r>
      </w:del>
      <w:ins w:id="891" w:author="Tomas Blazauskas" w:date="2023-02-28T06:19:00Z">
        <w:r w:rsidR="008E7CB7" w:rsidRPr="001D68A7">
          <w:rPr>
            <w:lang w:val="lt-LT"/>
          </w:rPr>
          <w:t xml:space="preserve">transitions </w:t>
        </w:r>
      </w:ins>
      <w:r w:rsidRPr="001D68A7">
        <w:rPr>
          <w:lang w:val="lt-LT"/>
        </w:rPr>
        <w:t xml:space="preserve">and the total duration of the scene. For the example case, the total file size of the </w:t>
      </w:r>
      <w:del w:id="892" w:author="Tomas Blazauskas" w:date="2023-02-28T06:19:00Z">
        <w:r w:rsidRPr="001D68A7" w:rsidDel="008E7CB7">
          <w:rPr>
            <w:lang w:val="lt-LT"/>
          </w:rPr>
          <w:delText xml:space="preserve">transformations </w:delText>
        </w:r>
      </w:del>
      <w:ins w:id="893" w:author="Tomas Blazauskas" w:date="2023-02-28T06:19:00Z">
        <w:r w:rsidR="008E7CB7" w:rsidRPr="001D68A7">
          <w:rPr>
            <w:lang w:val="lt-LT"/>
          </w:rPr>
          <w:t xml:space="preserve">transitions </w:t>
        </w:r>
      </w:ins>
      <w:r w:rsidRPr="001D68A7">
        <w:rPr>
          <w:lang w:val="lt-LT"/>
        </w:rPr>
        <w:t>is:</w:t>
      </w:r>
    </w:p>
    <w:p w14:paraId="50B883B2" w14:textId="77777777" w:rsidR="00B95AD6" w:rsidRPr="001D68A7" w:rsidRDefault="00B95AD6">
      <w:pPr>
        <w:pStyle w:val="MDPI31text"/>
        <w:spacing w:before="60" w:after="60"/>
        <w:jc w:val="center"/>
        <w:rPr>
          <w:lang w:val="lt-LT"/>
        </w:rPr>
        <w:pPrChange w:id="894" w:author="Binkis Mikas" w:date="2023-03-19T22:46:00Z">
          <w:pPr>
            <w:pStyle w:val="MDPI31text"/>
            <w:jc w:val="center"/>
          </w:pPr>
        </w:pPrChange>
      </w:pPr>
      <w:r w:rsidRPr="001D68A7">
        <w:rPr>
          <w:lang w:val="lt-LT"/>
        </w:rPr>
        <w:t>1800 * 25 / 8 = 5625 Mb = 5.625 Gb for a bandwidth of 25 Mbps;</w:t>
      </w:r>
    </w:p>
    <w:p w14:paraId="26741B0B" w14:textId="77777777" w:rsidR="00B95AD6" w:rsidRPr="001D68A7" w:rsidRDefault="00B95AD6">
      <w:pPr>
        <w:pStyle w:val="MDPI31text"/>
        <w:spacing w:before="60" w:after="60"/>
        <w:jc w:val="center"/>
        <w:rPr>
          <w:lang w:val="lt-LT"/>
        </w:rPr>
        <w:pPrChange w:id="895" w:author="Binkis Mikas" w:date="2023-03-19T22:46:00Z">
          <w:pPr>
            <w:pStyle w:val="MDPI31text"/>
            <w:jc w:val="center"/>
          </w:pPr>
        </w:pPrChange>
      </w:pPr>
      <w:r w:rsidRPr="001D68A7">
        <w:rPr>
          <w:lang w:val="lt-LT"/>
        </w:rPr>
        <w:t>1800 * 60 / 8 = 13500 Mb = 13.5 Gb for a bandwidth of 60 Mbps;</w:t>
      </w:r>
    </w:p>
    <w:p w14:paraId="4A1ADF78" w14:textId="77777777" w:rsidR="00B95AD6" w:rsidRPr="001D68A7" w:rsidRDefault="00B95AD6">
      <w:pPr>
        <w:pStyle w:val="MDPI31text"/>
        <w:spacing w:before="60" w:after="60"/>
        <w:jc w:val="center"/>
        <w:rPr>
          <w:lang w:val="lt-LT"/>
        </w:rPr>
        <w:pPrChange w:id="896" w:author="Binkis Mikas" w:date="2023-03-19T22:46:00Z">
          <w:pPr>
            <w:pStyle w:val="MDPI31text"/>
            <w:jc w:val="center"/>
          </w:pPr>
        </w:pPrChange>
      </w:pPr>
      <w:r w:rsidRPr="001D68A7">
        <w:rPr>
          <w:lang w:val="lt-LT"/>
        </w:rPr>
        <w:t>1800 * 100 / 8 = 22500 Mb = 22.5 Gb at 100 Mbps.</w:t>
      </w:r>
    </w:p>
    <w:p w14:paraId="079E80A8" w14:textId="6376F471" w:rsidR="00B95AD6" w:rsidRPr="001D68A7" w:rsidRDefault="7B3BD468" w:rsidP="0029420B">
      <w:pPr>
        <w:pStyle w:val="MDPI31text"/>
        <w:rPr>
          <w:ins w:id="897" w:author="Tomas Blazauskas" w:date="2023-02-28T06:09:00Z"/>
          <w:lang w:val="lt-LT"/>
        </w:rPr>
      </w:pPr>
      <w:r w:rsidRPr="001D68A7">
        <w:rPr>
          <w:lang w:val="lt-LT"/>
        </w:rPr>
        <w:t xml:space="preserve">This large amount of </w:t>
      </w:r>
      <w:del w:id="898" w:author="Tomas Blazauskas" w:date="2023-02-28T06:20:00Z">
        <w:r w:rsidRPr="001D68A7" w:rsidDel="008E7CB7">
          <w:rPr>
            <w:lang w:val="lt-LT"/>
          </w:rPr>
          <w:delText xml:space="preserve">transformation </w:delText>
        </w:r>
      </w:del>
      <w:ins w:id="899" w:author="Tomas Blazauskas" w:date="2023-02-28T06:20:00Z">
        <w:r w:rsidR="008E7CB7" w:rsidRPr="001D68A7">
          <w:rPr>
            <w:lang w:val="lt-LT"/>
          </w:rPr>
          <w:t xml:space="preserve">transition </w:t>
        </w:r>
      </w:ins>
      <w:r w:rsidRPr="001D68A7">
        <w:rPr>
          <w:lang w:val="lt-LT"/>
        </w:rPr>
        <w:t xml:space="preserve">videos increases the overall size of the program significantly. In order not to overload the system, the number of </w:t>
      </w:r>
      <w:del w:id="900" w:author="Tomas Blazauskas" w:date="2023-02-28T06:20:00Z">
        <w:r w:rsidRPr="001D68A7" w:rsidDel="008E7CB7">
          <w:rPr>
            <w:lang w:val="lt-LT"/>
          </w:rPr>
          <w:delText xml:space="preserve">preview </w:delText>
        </w:r>
      </w:del>
      <w:ins w:id="901" w:author="Tomas Blazauskas" w:date="2023-02-28T06:20:00Z">
        <w:r w:rsidR="008E7CB7" w:rsidRPr="001D68A7">
          <w:rPr>
            <w:lang w:val="lt-LT"/>
          </w:rPr>
          <w:t xml:space="preserve">viewing </w:t>
        </w:r>
      </w:ins>
      <w:r w:rsidRPr="001D68A7">
        <w:rPr>
          <w:lang w:val="lt-LT"/>
        </w:rPr>
        <w:t xml:space="preserve">positions, the distances between them and the number of </w:t>
      </w:r>
      <w:ins w:id="902" w:author="Tomas Blazauskas" w:date="2023-02-28T06:21:00Z">
        <w:r w:rsidR="002522A6" w:rsidRPr="001D68A7">
          <w:rPr>
            <w:lang w:val="lt-LT"/>
          </w:rPr>
          <w:t xml:space="preserve">accessible </w:t>
        </w:r>
      </w:ins>
      <w:del w:id="903" w:author="Tomas Blazauskas" w:date="2023-02-28T06:21:00Z">
        <w:r w:rsidRPr="001D68A7" w:rsidDel="002522A6">
          <w:rPr>
            <w:lang w:val="lt-LT"/>
          </w:rPr>
          <w:delText>positions each of them can reach</w:delText>
        </w:r>
      </w:del>
      <w:ins w:id="904" w:author="Tomas Blazauskas" w:date="2023-02-28T06:21:00Z">
        <w:r w:rsidR="002522A6" w:rsidRPr="001D68A7">
          <w:rPr>
            <w:lang w:val="lt-LT"/>
          </w:rPr>
          <w:t>directions</w:t>
        </w:r>
      </w:ins>
      <w:r w:rsidRPr="001D68A7">
        <w:rPr>
          <w:lang w:val="lt-LT"/>
        </w:rPr>
        <w:t xml:space="preserve"> must be optimised. Optimisation can be achieved by reducing the number of </w:t>
      </w:r>
      <w:del w:id="905" w:author="Tomas Blazauskas" w:date="2023-02-28T06:22:00Z">
        <w:r w:rsidRPr="001D68A7" w:rsidDel="002522A6">
          <w:rPr>
            <w:lang w:val="lt-LT"/>
          </w:rPr>
          <w:delText xml:space="preserve">transformations </w:delText>
        </w:r>
      </w:del>
      <w:ins w:id="906" w:author="Tomas Blazauskas" w:date="2023-02-28T06:22:00Z">
        <w:r w:rsidR="002522A6" w:rsidRPr="001D68A7">
          <w:rPr>
            <w:lang w:val="lt-LT"/>
          </w:rPr>
          <w:t xml:space="preserve">transitions </w:t>
        </w:r>
      </w:ins>
      <w:r w:rsidRPr="001D68A7">
        <w:rPr>
          <w:lang w:val="lt-LT"/>
        </w:rPr>
        <w:t xml:space="preserve">or the bandwidth. If we reduce the number of </w:t>
      </w:r>
      <w:del w:id="907" w:author="Tomas Blazauskas" w:date="2023-02-28T06:22:00Z">
        <w:r w:rsidRPr="001D68A7" w:rsidDel="002522A6">
          <w:rPr>
            <w:lang w:val="lt-LT"/>
          </w:rPr>
          <w:delText>transformations</w:delText>
        </w:r>
      </w:del>
      <w:ins w:id="908" w:author="Tomas Blazauskas" w:date="2023-02-28T06:22:00Z">
        <w:r w:rsidR="002522A6" w:rsidRPr="001D68A7">
          <w:rPr>
            <w:lang w:val="lt-LT"/>
          </w:rPr>
          <w:t>transitions</w:t>
        </w:r>
      </w:ins>
      <w:r w:rsidRPr="001D68A7">
        <w:rPr>
          <w:lang w:val="lt-LT"/>
        </w:rPr>
        <w:t>, we reduce the possibilities of movement</w:t>
      </w:r>
      <w:del w:id="909" w:author="Tomas Blazauskas" w:date="2023-03-20T08:10:00Z">
        <w:r w:rsidRPr="001D68A7" w:rsidDel="004D387E">
          <w:rPr>
            <w:lang w:val="lt-LT"/>
          </w:rPr>
          <w:delText>,</w:delText>
        </w:r>
      </w:del>
      <w:r w:rsidRPr="001D68A7">
        <w:rPr>
          <w:lang w:val="lt-LT"/>
        </w:rPr>
        <w:t xml:space="preserve"> so that engagement suffers, but not image quality. If we want to keep a wide range of movement, it is worth reducing the bit rate, but this can lead to artefacts in the </w:t>
      </w:r>
      <w:del w:id="910" w:author="Tomas Blazauskas" w:date="2023-02-28T06:29:00Z">
        <w:r w:rsidRPr="001D68A7" w:rsidDel="002522A6">
          <w:rPr>
            <w:lang w:val="lt-LT"/>
          </w:rPr>
          <w:delText xml:space="preserve">transformations </w:delText>
        </w:r>
      </w:del>
      <w:ins w:id="911" w:author="Tomas Blazauskas" w:date="2023-02-28T06:29:00Z">
        <w:r w:rsidR="002522A6" w:rsidRPr="001D68A7">
          <w:rPr>
            <w:lang w:val="lt-LT"/>
          </w:rPr>
          <w:t xml:space="preserve">transitions </w:t>
        </w:r>
      </w:ins>
      <w:r w:rsidRPr="001D68A7">
        <w:rPr>
          <w:lang w:val="lt-LT"/>
        </w:rPr>
        <w:t>and a drop in image quality, and thus in inclusiveness.</w:t>
      </w:r>
    </w:p>
    <w:p w14:paraId="2CA77D63" w14:textId="77777777" w:rsidR="00422F4D" w:rsidRPr="001D68A7" w:rsidRDefault="00422F4D" w:rsidP="0029420B">
      <w:pPr>
        <w:pStyle w:val="MDPI31text"/>
        <w:rPr>
          <w:lang w:val="lt-LT"/>
        </w:rPr>
      </w:pPr>
    </w:p>
    <w:p w14:paraId="13DF8049" w14:textId="59590E83" w:rsidR="00B95AD6" w:rsidRPr="001D68A7" w:rsidRDefault="00B95AD6">
      <w:pPr>
        <w:pStyle w:val="MDPI31text"/>
        <w:ind w:firstLine="0"/>
        <w:rPr>
          <w:ins w:id="912" w:author="Blažauskas Tomas [2]" w:date="2023-02-28T11:12:00Z"/>
          <w:b/>
          <w:lang w:val="lt-LT"/>
        </w:rPr>
        <w:pPrChange w:id="913" w:author="Binkis Mikas" w:date="2023-03-19T22:17:00Z">
          <w:pPr>
            <w:pStyle w:val="MDPI31text"/>
          </w:pPr>
        </w:pPrChange>
      </w:pPr>
      <w:r w:rsidRPr="001D68A7">
        <w:rPr>
          <w:b/>
          <w:lang w:val="lt-LT"/>
        </w:rPr>
        <w:t xml:space="preserve">Methods of </w:t>
      </w:r>
      <w:del w:id="914" w:author="Tomas Blazauskas" w:date="2023-02-28T06:31:00Z">
        <w:r w:rsidRPr="001D68A7" w:rsidDel="00DD3BE4">
          <w:rPr>
            <w:b/>
            <w:lang w:val="lt-LT"/>
          </w:rPr>
          <w:delText xml:space="preserve">image modification </w:delText>
        </w:r>
      </w:del>
      <w:ins w:id="915" w:author="Tomas Blazauskas" w:date="2023-02-28T06:31:00Z">
        <w:r w:rsidR="00DD3BE4" w:rsidRPr="001D68A7">
          <w:rPr>
            <w:b/>
            <w:lang w:val="lt-LT"/>
          </w:rPr>
          <w:t>video transitions</w:t>
        </w:r>
      </w:ins>
    </w:p>
    <w:p w14:paraId="488E982C" w14:textId="77777777" w:rsidR="00A76895" w:rsidRPr="001D68A7" w:rsidRDefault="00A76895" w:rsidP="0029420B">
      <w:pPr>
        <w:pStyle w:val="MDPI31text"/>
        <w:rPr>
          <w:b/>
          <w:lang w:val="lt-LT"/>
        </w:rPr>
      </w:pPr>
    </w:p>
    <w:p w14:paraId="04BF816A" w14:textId="2F4DA362" w:rsidR="00B95AD6" w:rsidRPr="001D68A7" w:rsidRDefault="004A1D4F" w:rsidP="0029420B">
      <w:pPr>
        <w:pStyle w:val="MDPI31text"/>
        <w:rPr>
          <w:ins w:id="916" w:author="Tomas Blazauskas" w:date="2023-02-28T06:57:00Z"/>
          <w:lang w:val="lt-LT"/>
        </w:rPr>
      </w:pPr>
      <w:ins w:id="917" w:author="Tomas Blazauskas" w:date="2023-02-28T06:53:00Z">
        <w:r w:rsidRPr="001D68A7">
          <w:rPr>
            <w:lang w:val="lt-LT"/>
          </w:rPr>
          <w:t>During transitions between two viewing positions, t</w:t>
        </w:r>
      </w:ins>
      <w:ins w:id="918" w:author="Tomas Blazauskas" w:date="2023-02-28T06:43:00Z">
        <w:r w:rsidR="005E48A8" w:rsidRPr="001D68A7">
          <w:rPr>
            <w:lang w:val="lt-LT"/>
          </w:rPr>
          <w:t>he p</w:t>
        </w:r>
      </w:ins>
      <w:ins w:id="919" w:author="Tomas Blazauskas" w:date="2023-02-28T06:42:00Z">
        <w:r w:rsidR="005E48A8" w:rsidRPr="001D68A7">
          <w:rPr>
            <w:lang w:val="lt-LT"/>
          </w:rPr>
          <w:t>anoramic v</w:t>
        </w:r>
      </w:ins>
      <w:ins w:id="920" w:author="Tomas Blazauskas" w:date="2023-02-28T06:37:00Z">
        <w:r w:rsidR="00DD3BE4" w:rsidRPr="001D68A7">
          <w:rPr>
            <w:lang w:val="lt-LT"/>
          </w:rPr>
          <w:t>ideo</w:t>
        </w:r>
      </w:ins>
      <w:ins w:id="921" w:author="Tomas Blazauskas" w:date="2023-02-28T06:42:00Z">
        <w:r w:rsidR="005E48A8" w:rsidRPr="001D68A7">
          <w:rPr>
            <w:lang w:val="lt-LT"/>
          </w:rPr>
          <w:t>s</w:t>
        </w:r>
      </w:ins>
      <w:ins w:id="922" w:author="Tomas Blazauskas" w:date="2023-02-28T06:37:00Z">
        <w:r w:rsidR="00DD3BE4" w:rsidRPr="001D68A7">
          <w:rPr>
            <w:lang w:val="lt-LT"/>
          </w:rPr>
          <w:t xml:space="preserve"> shown in </w:t>
        </w:r>
      </w:ins>
      <w:del w:id="923" w:author="Tomas Blazauskas" w:date="2023-02-28T06:36:00Z">
        <w:r w:rsidR="00B95AD6" w:rsidRPr="001D68A7" w:rsidDel="00DD3BE4">
          <w:rPr>
            <w:lang w:val="lt-LT"/>
          </w:rPr>
          <w:delText>In the study, t</w:delText>
        </w:r>
      </w:del>
      <w:ins w:id="924" w:author="Tomas Blazauskas" w:date="2023-02-28T06:37:00Z">
        <w:r w:rsidR="00DD3BE4" w:rsidRPr="001D68A7">
          <w:rPr>
            <w:lang w:val="lt-LT"/>
          </w:rPr>
          <w:t>t</w:t>
        </w:r>
      </w:ins>
      <w:r w:rsidR="00B95AD6" w:rsidRPr="001D68A7">
        <w:rPr>
          <w:lang w:val="lt-LT"/>
        </w:rPr>
        <w:t xml:space="preserve">wo-dimensional scenes </w:t>
      </w:r>
      <w:ins w:id="925" w:author="Tomas Blazauskas" w:date="2023-02-28T06:49:00Z">
        <w:r w:rsidRPr="001D68A7">
          <w:rPr>
            <w:lang w:val="lt-LT"/>
          </w:rPr>
          <w:t xml:space="preserve">are changed </w:t>
        </w:r>
      </w:ins>
      <w:del w:id="926" w:author="Tomas Blazauskas" w:date="2023-02-28T06:49:00Z">
        <w:r w:rsidR="00B95AD6" w:rsidRPr="001D68A7" w:rsidDel="004A1D4F">
          <w:rPr>
            <w:lang w:val="lt-LT"/>
          </w:rPr>
          <w:delText xml:space="preserve">update </w:delText>
        </w:r>
      </w:del>
      <w:ins w:id="927" w:author="Tomas Blazauskas" w:date="2023-02-28T06:37:00Z">
        <w:r w:rsidR="00DD3BE4" w:rsidRPr="001D68A7">
          <w:rPr>
            <w:lang w:val="lt-LT"/>
          </w:rPr>
          <w:t>in a specific way</w:t>
        </w:r>
      </w:ins>
      <w:del w:id="928" w:author="Tomas Blazauskas" w:date="2023-02-28T06:37:00Z">
        <w:r w:rsidR="00B95AD6" w:rsidRPr="001D68A7" w:rsidDel="00DD3BE4">
          <w:rPr>
            <w:lang w:val="lt-LT"/>
          </w:rPr>
          <w:delText xml:space="preserve">the </w:delText>
        </w:r>
      </w:del>
      <w:del w:id="929" w:author="Tomas Blazauskas" w:date="2023-02-28T06:31:00Z">
        <w:r w:rsidR="00B95AD6" w:rsidRPr="001D68A7" w:rsidDel="00DD3BE4">
          <w:rPr>
            <w:lang w:val="lt-LT"/>
          </w:rPr>
          <w:delText xml:space="preserve">image </w:delText>
        </w:r>
      </w:del>
      <w:del w:id="930" w:author="Tomas Blazauskas" w:date="2023-02-28T06:37:00Z">
        <w:r w:rsidR="00B95AD6" w:rsidRPr="001D68A7" w:rsidDel="00DD3BE4">
          <w:rPr>
            <w:lang w:val="lt-LT"/>
          </w:rPr>
          <w:delText xml:space="preserve">shown to the user </w:delText>
        </w:r>
      </w:del>
      <w:del w:id="931" w:author="Tomas Blazauskas" w:date="2023-02-28T06:54:00Z">
        <w:r w:rsidR="00B95AD6" w:rsidRPr="001D68A7" w:rsidDel="004A1D4F">
          <w:rPr>
            <w:lang w:val="lt-LT"/>
          </w:rPr>
          <w:delText xml:space="preserve">as </w:delText>
        </w:r>
      </w:del>
      <w:del w:id="932" w:author="Tomas Blazauskas" w:date="2023-02-28T06:38:00Z">
        <w:r w:rsidR="00B95AD6" w:rsidRPr="001D68A7" w:rsidDel="00DD3BE4">
          <w:rPr>
            <w:lang w:val="lt-LT"/>
          </w:rPr>
          <w:delText xml:space="preserve">they </w:delText>
        </w:r>
      </w:del>
      <w:del w:id="933" w:author="Tomas Blazauskas" w:date="2023-02-28T06:54:00Z">
        <w:r w:rsidR="00B95AD6" w:rsidRPr="001D68A7" w:rsidDel="004A1D4F">
          <w:rPr>
            <w:lang w:val="lt-LT"/>
          </w:rPr>
          <w:delText>move between viewing positions</w:delText>
        </w:r>
      </w:del>
      <w:r w:rsidR="00B95AD6" w:rsidRPr="001D68A7">
        <w:rPr>
          <w:lang w:val="lt-LT"/>
        </w:rPr>
        <w:t>.</w:t>
      </w:r>
      <w:ins w:id="934" w:author="Tomas Blazauskas" w:date="2023-02-28T06:54:00Z">
        <w:r w:rsidRPr="001D68A7">
          <w:rPr>
            <w:lang w:val="lt-LT"/>
          </w:rPr>
          <w:t xml:space="preserve"> </w:t>
        </w:r>
      </w:ins>
      <w:del w:id="935" w:author="Tomas Blazauskas" w:date="2023-02-28T06:55:00Z">
        <w:r w:rsidR="00B95AD6" w:rsidRPr="001D68A7" w:rsidDel="004A1D4F">
          <w:rPr>
            <w:lang w:val="lt-LT"/>
          </w:rPr>
          <w:delText xml:space="preserve"> </w:delText>
        </w:r>
      </w:del>
      <w:r w:rsidR="00B95AD6" w:rsidRPr="001D68A7">
        <w:rPr>
          <w:lang w:val="lt-LT"/>
        </w:rPr>
        <w:t xml:space="preserve">In order to simulate six degrees of </w:t>
      </w:r>
      <w:del w:id="936" w:author="Tomas Blazauskas" w:date="2023-03-20T08:08:00Z">
        <w:r w:rsidR="00B95AD6" w:rsidRPr="001D68A7" w:rsidDel="004D387E">
          <w:rPr>
            <w:lang w:val="lt-LT"/>
          </w:rPr>
          <w:delText xml:space="preserve">the </w:delText>
        </w:r>
      </w:del>
      <w:r w:rsidR="00B95AD6" w:rsidRPr="001D68A7">
        <w:rPr>
          <w:lang w:val="lt-LT"/>
        </w:rPr>
        <w:t xml:space="preserve">freedom movement, </w:t>
      </w:r>
      <w:del w:id="937" w:author="Tomas Blazauskas" w:date="2023-02-28T06:38:00Z">
        <w:r w:rsidR="00B95AD6" w:rsidRPr="001D68A7" w:rsidDel="00DD3BE4">
          <w:rPr>
            <w:lang w:val="lt-LT"/>
          </w:rPr>
          <w:delText>the change</w:delText>
        </w:r>
      </w:del>
      <w:ins w:id="938" w:author="Tomas Blazauskas" w:date="2023-02-28T06:38:00Z">
        <w:r w:rsidR="00DD3BE4" w:rsidRPr="001D68A7">
          <w:rPr>
            <w:lang w:val="lt-LT"/>
          </w:rPr>
          <w:t xml:space="preserve">changing </w:t>
        </w:r>
      </w:ins>
      <w:ins w:id="939" w:author="Tomas Blazauskas" w:date="2023-02-28T06:39:00Z">
        <w:r w:rsidR="00DD3BE4" w:rsidRPr="001D68A7">
          <w:rPr>
            <w:lang w:val="lt-LT"/>
          </w:rPr>
          <w:t xml:space="preserve">panoramic </w:t>
        </w:r>
      </w:ins>
      <w:ins w:id="940" w:author="Tomas Blazauskas" w:date="2023-02-28T06:38:00Z">
        <w:r w:rsidR="00DD3BE4" w:rsidRPr="001D68A7">
          <w:rPr>
            <w:lang w:val="lt-LT"/>
          </w:rPr>
          <w:t>video</w:t>
        </w:r>
      </w:ins>
      <w:ins w:id="941" w:author="Tomas Blazauskas" w:date="2023-02-28T06:39:00Z">
        <w:r w:rsidR="00DD3BE4" w:rsidRPr="001D68A7">
          <w:rPr>
            <w:lang w:val="lt-LT"/>
          </w:rPr>
          <w:t>s</w:t>
        </w:r>
      </w:ins>
      <w:r w:rsidR="00B95AD6" w:rsidRPr="001D68A7">
        <w:rPr>
          <w:lang w:val="lt-LT"/>
        </w:rPr>
        <w:t xml:space="preserve"> </w:t>
      </w:r>
      <w:del w:id="942" w:author="Tomas Blazauskas" w:date="2023-02-28T06:38:00Z">
        <w:r w:rsidR="00B95AD6" w:rsidRPr="001D68A7" w:rsidDel="00DD3BE4">
          <w:rPr>
            <w:lang w:val="lt-LT"/>
          </w:rPr>
          <w:delText xml:space="preserve">of the image </w:delText>
        </w:r>
      </w:del>
      <w:r w:rsidR="00B95AD6" w:rsidRPr="001D68A7">
        <w:rPr>
          <w:lang w:val="lt-LT"/>
        </w:rPr>
        <w:t xml:space="preserve">should look as natural as possible and cause as little discomfort to the user as possible. </w:t>
      </w:r>
      <w:del w:id="943" w:author="Tomas Blazauskas" w:date="2023-02-28T06:45:00Z">
        <w:r w:rsidR="00B95AD6" w:rsidRPr="001D68A7" w:rsidDel="005E48A8">
          <w:rPr>
            <w:lang w:val="lt-LT"/>
          </w:rPr>
          <w:delText>Also, when the</w:delText>
        </w:r>
      </w:del>
      <w:ins w:id="944" w:author="Tomas Blazauskas" w:date="2023-02-28T06:45:00Z">
        <w:r w:rsidR="005E48A8" w:rsidRPr="001D68A7">
          <w:rPr>
            <w:lang w:val="lt-LT"/>
          </w:rPr>
          <w:t>After changing a</w:t>
        </w:r>
      </w:ins>
      <w:r w:rsidR="00B95AD6" w:rsidRPr="001D68A7">
        <w:rPr>
          <w:lang w:val="lt-LT"/>
        </w:rPr>
        <w:t xml:space="preserve"> </w:t>
      </w:r>
      <w:del w:id="945" w:author="Tomas Blazauskas" w:date="2023-02-28T06:44:00Z">
        <w:r w:rsidR="00B95AD6" w:rsidRPr="001D68A7" w:rsidDel="005E48A8">
          <w:rPr>
            <w:lang w:val="lt-LT"/>
          </w:rPr>
          <w:delText xml:space="preserve">image is </w:delText>
        </w:r>
      </w:del>
      <w:ins w:id="946" w:author="Tomas Blazauskas" w:date="2023-02-28T06:44:00Z">
        <w:r w:rsidR="005E48A8" w:rsidRPr="001D68A7">
          <w:rPr>
            <w:lang w:val="lt-LT"/>
          </w:rPr>
          <w:t>panoramic video</w:t>
        </w:r>
      </w:ins>
      <w:ins w:id="947" w:author="Tomas Blazauskas" w:date="2023-02-28T06:46:00Z">
        <w:r w:rsidR="005E48A8" w:rsidRPr="001D68A7">
          <w:rPr>
            <w:lang w:val="lt-LT"/>
          </w:rPr>
          <w:t xml:space="preserve"> with another one</w:t>
        </w:r>
      </w:ins>
      <w:del w:id="948" w:author="Tomas Blazauskas" w:date="2023-02-28T06:45:00Z">
        <w:r w:rsidR="00B95AD6" w:rsidRPr="001D68A7" w:rsidDel="005E48A8">
          <w:rPr>
            <w:lang w:val="lt-LT"/>
          </w:rPr>
          <w:delText>changed</w:delText>
        </w:r>
      </w:del>
      <w:r w:rsidR="00B95AD6" w:rsidRPr="001D68A7">
        <w:rPr>
          <w:lang w:val="lt-LT"/>
        </w:rPr>
        <w:t xml:space="preserve">, it </w:t>
      </w:r>
      <w:ins w:id="949" w:author="Tomas Blazauskas" w:date="2023-02-28T06:48:00Z">
        <w:r w:rsidR="005E48A8" w:rsidRPr="001D68A7">
          <w:rPr>
            <w:lang w:val="lt-LT"/>
          </w:rPr>
          <w:t xml:space="preserve">should </w:t>
        </w:r>
      </w:ins>
      <w:r w:rsidR="00B95AD6" w:rsidRPr="001D68A7">
        <w:rPr>
          <w:lang w:val="lt-LT"/>
        </w:rPr>
        <w:t>continue</w:t>
      </w:r>
      <w:del w:id="950" w:author="Tomas Blazauskas" w:date="2023-02-28T06:46:00Z">
        <w:r w:rsidR="00B95AD6" w:rsidRPr="001D68A7" w:rsidDel="005E48A8">
          <w:rPr>
            <w:lang w:val="lt-LT"/>
          </w:rPr>
          <w:delText>s</w:delText>
        </w:r>
      </w:del>
      <w:r w:rsidR="00B95AD6" w:rsidRPr="001D68A7">
        <w:rPr>
          <w:lang w:val="lt-LT"/>
        </w:rPr>
        <w:t xml:space="preserve"> from the same point in time</w:t>
      </w:r>
      <w:ins w:id="951" w:author="Tomas Blazauskas" w:date="2023-02-28T06:46:00Z">
        <w:r w:rsidR="005E48A8" w:rsidRPr="001D68A7">
          <w:rPr>
            <w:lang w:val="lt-LT"/>
          </w:rPr>
          <w:t>. It is</w:t>
        </w:r>
      </w:ins>
      <w:ins w:id="952" w:author="Tomas Blazauskas" w:date="2023-02-28T06:54:00Z">
        <w:r w:rsidRPr="001D68A7">
          <w:rPr>
            <w:lang w:val="lt-LT"/>
          </w:rPr>
          <w:t xml:space="preserve"> also</w:t>
        </w:r>
      </w:ins>
      <w:ins w:id="953" w:author="Tomas Blazauskas" w:date="2023-02-28T06:46:00Z">
        <w:r w:rsidR="005E48A8" w:rsidRPr="001D68A7">
          <w:rPr>
            <w:lang w:val="lt-LT"/>
          </w:rPr>
          <w:t xml:space="preserve"> important</w:t>
        </w:r>
      </w:ins>
      <w:r w:rsidR="00B95AD6" w:rsidRPr="001D68A7">
        <w:rPr>
          <w:lang w:val="lt-LT"/>
        </w:rPr>
        <w:t>,</w:t>
      </w:r>
      <w:ins w:id="954" w:author="Tomas Blazauskas" w:date="2023-02-28T06:46:00Z">
        <w:r w:rsidR="005E48A8" w:rsidRPr="001D68A7">
          <w:rPr>
            <w:lang w:val="lt-LT"/>
          </w:rPr>
          <w:t xml:space="preserve"> that</w:t>
        </w:r>
      </w:ins>
      <w:r w:rsidR="00B95AD6" w:rsidRPr="001D68A7">
        <w:rPr>
          <w:lang w:val="lt-LT"/>
        </w:rPr>
        <w:t xml:space="preserve"> the </w:t>
      </w:r>
      <w:del w:id="955" w:author="Tomas Blazauskas" w:date="2023-02-28T06:46:00Z">
        <w:r w:rsidR="00B95AD6" w:rsidRPr="001D68A7" w:rsidDel="005E48A8">
          <w:rPr>
            <w:lang w:val="lt-LT"/>
          </w:rPr>
          <w:delText xml:space="preserve">image </w:delText>
        </w:r>
      </w:del>
      <w:ins w:id="956" w:author="Tomas Blazauskas" w:date="2023-02-28T06:46:00Z">
        <w:r w:rsidR="005E48A8" w:rsidRPr="001D68A7">
          <w:rPr>
            <w:lang w:val="lt-LT"/>
          </w:rPr>
          <w:t xml:space="preserve">transition </w:t>
        </w:r>
      </w:ins>
      <w:r w:rsidR="00B95AD6" w:rsidRPr="001D68A7">
        <w:rPr>
          <w:lang w:val="lt-LT"/>
        </w:rPr>
        <w:t xml:space="preserve">is not jerky during the </w:t>
      </w:r>
      <w:del w:id="957" w:author="Tomas Blazauskas" w:date="2023-02-28T06:54:00Z">
        <w:r w:rsidR="00B95AD6" w:rsidRPr="001D68A7" w:rsidDel="004A1D4F">
          <w:rPr>
            <w:lang w:val="lt-LT"/>
          </w:rPr>
          <w:delText>change</w:delText>
        </w:r>
      </w:del>
      <w:ins w:id="958" w:author="Tomas Blazauskas" w:date="2023-02-28T06:54:00Z">
        <w:r w:rsidRPr="001D68A7">
          <w:rPr>
            <w:lang w:val="lt-LT"/>
          </w:rPr>
          <w:t>process of changi</w:t>
        </w:r>
      </w:ins>
      <w:ins w:id="959" w:author="Tomas Blazauskas" w:date="2023-02-28T06:55:00Z">
        <w:r w:rsidRPr="001D68A7">
          <w:rPr>
            <w:lang w:val="lt-LT"/>
          </w:rPr>
          <w:t>ng videos</w:t>
        </w:r>
      </w:ins>
      <w:r w:rsidR="00B95AD6" w:rsidRPr="001D68A7">
        <w:rPr>
          <w:lang w:val="lt-LT"/>
        </w:rPr>
        <w:t xml:space="preserve">, </w:t>
      </w:r>
      <w:del w:id="960" w:author="Tomas Blazauskas" w:date="2023-02-28T06:47:00Z">
        <w:r w:rsidR="00B95AD6" w:rsidRPr="001D68A7" w:rsidDel="005E48A8">
          <w:rPr>
            <w:lang w:val="lt-LT"/>
          </w:rPr>
          <w:delText xml:space="preserve">and </w:delText>
        </w:r>
      </w:del>
      <w:ins w:id="961" w:author="Tomas Blazauskas" w:date="2023-02-28T06:47:00Z">
        <w:r w:rsidR="005E48A8" w:rsidRPr="001D68A7">
          <w:rPr>
            <w:lang w:val="lt-LT"/>
          </w:rPr>
          <w:t xml:space="preserve">so that </w:t>
        </w:r>
      </w:ins>
      <w:r w:rsidR="00B95AD6" w:rsidRPr="001D68A7">
        <w:rPr>
          <w:lang w:val="lt-LT"/>
        </w:rPr>
        <w:t xml:space="preserve">a seamless representation of the scene is maintained. </w:t>
      </w:r>
      <w:del w:id="962" w:author="Tomas Blazauskas" w:date="2023-02-28T06:47:00Z">
        <w:r w:rsidR="00B95AD6" w:rsidRPr="001D68A7" w:rsidDel="005E48A8">
          <w:rPr>
            <w:lang w:val="lt-LT"/>
          </w:rPr>
          <w:delText xml:space="preserve">The </w:delText>
        </w:r>
      </w:del>
      <w:ins w:id="963" w:author="Tomas Blazauskas" w:date="2023-02-28T06:47:00Z">
        <w:r w:rsidR="005E48A8" w:rsidRPr="001D68A7">
          <w:rPr>
            <w:lang w:val="lt-LT"/>
          </w:rPr>
          <w:t xml:space="preserve">Our </w:t>
        </w:r>
      </w:ins>
      <w:r w:rsidR="00B95AD6" w:rsidRPr="001D68A7">
        <w:rPr>
          <w:lang w:val="lt-LT"/>
        </w:rPr>
        <w:t xml:space="preserve">application implements three methods of </w:t>
      </w:r>
      <w:del w:id="964" w:author="Tomas Blazauskas" w:date="2023-02-28T06:55:00Z">
        <w:r w:rsidR="00B95AD6" w:rsidRPr="001D68A7" w:rsidDel="004A1D4F">
          <w:rPr>
            <w:lang w:val="lt-LT"/>
          </w:rPr>
          <w:delText>changing the image</w:delText>
        </w:r>
      </w:del>
      <w:ins w:id="965" w:author="Tomas Blazauskas" w:date="2023-02-28T06:55:00Z">
        <w:r w:rsidRPr="001D68A7">
          <w:rPr>
            <w:lang w:val="lt-LT"/>
          </w:rPr>
          <w:t>video transitions</w:t>
        </w:r>
      </w:ins>
      <w:r w:rsidR="00B95AD6" w:rsidRPr="001D68A7">
        <w:rPr>
          <w:lang w:val="lt-LT"/>
        </w:rPr>
        <w:t xml:space="preserve">, simulating </w:t>
      </w:r>
      <w:del w:id="966" w:author="Tomas Blazauskas" w:date="2023-02-28T06:56:00Z">
        <w:r w:rsidR="00B95AD6" w:rsidRPr="001D68A7" w:rsidDel="004A1D4F">
          <w:rPr>
            <w:lang w:val="lt-LT"/>
          </w:rPr>
          <w:delText>different naturalness of the transformation</w:delText>
        </w:r>
      </w:del>
      <w:ins w:id="967" w:author="Tomas Blazauskas" w:date="2023-02-28T06:56:00Z">
        <w:r w:rsidRPr="001D68A7">
          <w:rPr>
            <w:lang w:val="lt-LT"/>
          </w:rPr>
          <w:t>movement between viewing positions</w:t>
        </w:r>
      </w:ins>
      <w:r w:rsidR="00B95AD6" w:rsidRPr="001D68A7">
        <w:rPr>
          <w:lang w:val="lt-LT"/>
        </w:rPr>
        <w:t>: clipping, blending and sequential</w:t>
      </w:r>
      <w:del w:id="968" w:author="Tomas Blazauskas" w:date="2023-02-28T06:57:00Z">
        <w:r w:rsidR="00B95AD6" w:rsidRPr="001D68A7" w:rsidDel="004A1D4F">
          <w:rPr>
            <w:lang w:val="lt-LT"/>
          </w:rPr>
          <w:delText>, using the video clip</w:delText>
        </w:r>
      </w:del>
      <w:r w:rsidR="00B95AD6" w:rsidRPr="001D68A7">
        <w:rPr>
          <w:lang w:val="lt-LT"/>
        </w:rPr>
        <w:t>.</w:t>
      </w:r>
    </w:p>
    <w:p w14:paraId="0296C5A0" w14:textId="77777777" w:rsidR="004A1D4F" w:rsidRPr="001D68A7" w:rsidRDefault="004A1D4F" w:rsidP="0029420B">
      <w:pPr>
        <w:pStyle w:val="MDPI31text"/>
        <w:rPr>
          <w:lang w:val="lt-LT"/>
        </w:rPr>
      </w:pPr>
    </w:p>
    <w:p w14:paraId="5CF4DD31" w14:textId="77777777" w:rsidR="00E76AEF" w:rsidRDefault="00E76AEF">
      <w:pPr>
        <w:spacing w:line="240" w:lineRule="auto"/>
        <w:jc w:val="left"/>
        <w:rPr>
          <w:ins w:id="969" w:author="Binkis Mikas" w:date="2023-03-19T22:49:00Z"/>
          <w:rFonts w:eastAsia="Times New Roman"/>
          <w:b/>
          <w:noProof w:val="0"/>
          <w:snapToGrid w:val="0"/>
          <w:szCs w:val="22"/>
          <w:lang w:val="lt-LT" w:eastAsia="de-DE" w:bidi="en-US"/>
        </w:rPr>
      </w:pPr>
      <w:ins w:id="970" w:author="Binkis Mikas" w:date="2023-03-19T22:49:00Z">
        <w:r>
          <w:rPr>
            <w:b/>
            <w:lang w:val="lt-LT"/>
          </w:rPr>
          <w:br w:type="page"/>
        </w:r>
      </w:ins>
    </w:p>
    <w:p w14:paraId="1606388A" w14:textId="12EB0393" w:rsidR="004A1D4F" w:rsidRPr="001D68A7" w:rsidRDefault="00B95AD6">
      <w:pPr>
        <w:pStyle w:val="MDPI31text"/>
        <w:ind w:firstLine="0"/>
        <w:rPr>
          <w:ins w:id="971" w:author="Tomas Blazauskas" w:date="2023-02-28T06:57:00Z"/>
          <w:b/>
          <w:lang w:val="lt-LT"/>
        </w:rPr>
        <w:pPrChange w:id="972" w:author="Binkis Mikas" w:date="2023-03-19T22:17:00Z">
          <w:pPr>
            <w:pStyle w:val="MDPI31text"/>
          </w:pPr>
        </w:pPrChange>
      </w:pPr>
      <w:r w:rsidRPr="001D68A7">
        <w:rPr>
          <w:b/>
          <w:lang w:val="lt-LT"/>
        </w:rPr>
        <w:lastRenderedPageBreak/>
        <w:t xml:space="preserve">Changing videos by </w:t>
      </w:r>
      <w:del w:id="973" w:author="Tomas Blazauskas" w:date="2023-02-28T06:57:00Z">
        <w:r w:rsidRPr="001D68A7" w:rsidDel="004A1D4F">
          <w:rPr>
            <w:b/>
            <w:lang w:val="lt-LT"/>
          </w:rPr>
          <w:delText xml:space="preserve">cropping </w:delText>
        </w:r>
      </w:del>
      <w:ins w:id="974" w:author="Tomas Blazauskas" w:date="2023-02-28T06:57:00Z">
        <w:r w:rsidR="004A1D4F" w:rsidRPr="001D68A7">
          <w:rPr>
            <w:b/>
            <w:lang w:val="lt-LT"/>
          </w:rPr>
          <w:t>clipping</w:t>
        </w:r>
      </w:ins>
    </w:p>
    <w:p w14:paraId="3CFF758D" w14:textId="1468DD80" w:rsidR="00B95AD6" w:rsidRPr="001D68A7" w:rsidRDefault="004A1D4F" w:rsidP="0029420B">
      <w:pPr>
        <w:pStyle w:val="MDPI31text"/>
        <w:rPr>
          <w:b/>
          <w:lang w:val="lt-LT"/>
        </w:rPr>
      </w:pPr>
      <w:ins w:id="975" w:author="Tomas Blazauskas" w:date="2023-02-28T06:57:00Z">
        <w:r w:rsidRPr="001D68A7">
          <w:rPr>
            <w:b/>
            <w:lang w:val="lt-LT"/>
          </w:rPr>
          <w:t xml:space="preserve"> </w:t>
        </w:r>
      </w:ins>
    </w:p>
    <w:p w14:paraId="6E15AE11" w14:textId="108F70BD" w:rsidR="00B95AD6" w:rsidRPr="001D68A7" w:rsidDel="00CF4DC7" w:rsidRDefault="00B95AD6" w:rsidP="0029420B">
      <w:pPr>
        <w:pStyle w:val="MDPI31text"/>
        <w:rPr>
          <w:del w:id="976" w:author="Binkis Mikas" w:date="2023-03-19T21:55:00Z"/>
          <w:lang w:val="lt-LT"/>
        </w:rPr>
      </w:pPr>
      <w:r w:rsidRPr="001D68A7">
        <w:rPr>
          <w:lang w:val="lt-LT"/>
        </w:rPr>
        <w:t xml:space="preserve">Replacement </w:t>
      </w:r>
      <w:ins w:id="977" w:author="Tomas Blazauskas" w:date="2023-02-28T07:03:00Z">
        <w:r w:rsidR="00C57F36" w:rsidRPr="001D68A7">
          <w:rPr>
            <w:lang w:val="lt-LT"/>
          </w:rPr>
          <w:t xml:space="preserve">of the video </w:t>
        </w:r>
      </w:ins>
      <w:ins w:id="978" w:author="Tomas Blazauskas" w:date="2023-03-20T08:07:00Z">
        <w:r w:rsidR="00127EF2" w:rsidRPr="001D68A7">
          <w:rPr>
            <w:lang w:val="lt-LT"/>
          </w:rPr>
          <w:t xml:space="preserve">shown </w:t>
        </w:r>
      </w:ins>
      <w:del w:id="979" w:author="Tomas Blazauskas" w:date="2023-02-28T07:04:00Z">
        <w:r w:rsidRPr="001D68A7" w:rsidDel="00C57F36">
          <w:rPr>
            <w:lang w:val="lt-LT"/>
          </w:rPr>
          <w:delText xml:space="preserve">by the principle of deforestation </w:delText>
        </w:r>
      </w:del>
      <w:ins w:id="980" w:author="Tomas Blazauskas" w:date="2023-02-28T07:04:00Z">
        <w:r w:rsidR="00C57F36" w:rsidRPr="001D68A7">
          <w:rPr>
            <w:lang w:val="lt-LT"/>
          </w:rPr>
          <w:t xml:space="preserve">by clipping </w:t>
        </w:r>
      </w:ins>
      <w:r w:rsidRPr="001D68A7">
        <w:rPr>
          <w:lang w:val="lt-LT"/>
        </w:rPr>
        <w:t xml:space="preserve">is a </w:t>
      </w:r>
      <w:del w:id="981" w:author="Tomas Blazauskas" w:date="2023-02-28T07:04:00Z">
        <w:r w:rsidRPr="001D68A7" w:rsidDel="00C57F36">
          <w:rPr>
            <w:lang w:val="lt-LT"/>
          </w:rPr>
          <w:delText xml:space="preserve">common </w:delText>
        </w:r>
      </w:del>
      <w:ins w:id="982" w:author="Tomas Blazauskas" w:date="2023-02-28T07:04:00Z">
        <w:r w:rsidR="00C57F36" w:rsidRPr="001D68A7">
          <w:rPr>
            <w:lang w:val="lt-LT"/>
          </w:rPr>
          <w:t xml:space="preserve">simple </w:t>
        </w:r>
      </w:ins>
      <w:r w:rsidRPr="001D68A7">
        <w:rPr>
          <w:lang w:val="lt-LT"/>
        </w:rPr>
        <w:t xml:space="preserve">and frequently encountered practice. </w:t>
      </w:r>
      <w:del w:id="983" w:author="Tomas Blazauskas" w:date="2023-02-28T07:04:00Z">
        <w:r w:rsidRPr="001D68A7" w:rsidDel="00C57F36">
          <w:rPr>
            <w:lang w:val="lt-LT"/>
          </w:rPr>
          <w:delText xml:space="preserve">When </w:delText>
        </w:r>
      </w:del>
      <w:ins w:id="984" w:author="Tomas Blazauskas" w:date="2023-02-28T07:04:00Z">
        <w:r w:rsidR="00C57F36" w:rsidRPr="001D68A7">
          <w:rPr>
            <w:lang w:val="lt-LT"/>
          </w:rPr>
          <w:t xml:space="preserve">After </w:t>
        </w:r>
      </w:ins>
      <w:r w:rsidRPr="001D68A7">
        <w:rPr>
          <w:lang w:val="lt-LT"/>
        </w:rPr>
        <w:t xml:space="preserve">approaching the next viewing position, </w:t>
      </w:r>
      <w:del w:id="985" w:author="Tomas Blazauskas" w:date="2023-02-28T07:04:00Z">
        <w:r w:rsidRPr="001D68A7" w:rsidDel="00C57F36">
          <w:rPr>
            <w:lang w:val="lt-LT"/>
          </w:rPr>
          <w:delText xml:space="preserve">it changes </w:delText>
        </w:r>
      </w:del>
      <w:r w:rsidRPr="001D68A7">
        <w:rPr>
          <w:lang w:val="lt-LT"/>
        </w:rPr>
        <w:t>the displayed panoram</w:t>
      </w:r>
      <w:del w:id="986" w:author="Tomas Blazauskas" w:date="2023-02-28T07:05:00Z">
        <w:r w:rsidRPr="001D68A7" w:rsidDel="00C57F36">
          <w:rPr>
            <w:lang w:val="lt-LT"/>
          </w:rPr>
          <w:delText>a</w:delText>
        </w:r>
      </w:del>
      <w:ins w:id="987" w:author="Tomas Blazauskas" w:date="2023-02-28T07:05:00Z">
        <w:r w:rsidR="00C57F36" w:rsidRPr="001D68A7">
          <w:rPr>
            <w:lang w:val="lt-LT"/>
          </w:rPr>
          <w:t>ic video is changed</w:t>
        </w:r>
      </w:ins>
      <w:r w:rsidRPr="001D68A7">
        <w:rPr>
          <w:lang w:val="lt-LT"/>
        </w:rPr>
        <w:t xml:space="preserve"> to another one</w:t>
      </w:r>
      <w:ins w:id="988" w:author="Tomas Blazauskas" w:date="2023-02-28T07:07:00Z">
        <w:r w:rsidR="00C57F36" w:rsidRPr="001D68A7">
          <w:rPr>
            <w:lang w:val="lt-LT"/>
          </w:rPr>
          <w:t xml:space="preserve"> which continues to play </w:t>
        </w:r>
      </w:ins>
      <w:ins w:id="989" w:author="Tomas Blazauskas" w:date="2023-02-28T07:08:00Z">
        <w:r w:rsidR="00C57F36" w:rsidRPr="001D68A7">
          <w:rPr>
            <w:lang w:val="lt-LT"/>
          </w:rPr>
          <w:t>from the point of crossing</w:t>
        </w:r>
      </w:ins>
      <w:r w:rsidRPr="001D68A7">
        <w:rPr>
          <w:lang w:val="lt-LT"/>
        </w:rPr>
        <w:t xml:space="preserve">. This </w:t>
      </w:r>
      <w:ins w:id="990" w:author="Tomas Blazauskas" w:date="2023-02-28T07:16:00Z">
        <w:r w:rsidR="00F66E92" w:rsidRPr="001D68A7">
          <w:rPr>
            <w:lang w:val="lt-LT"/>
          </w:rPr>
          <w:t xml:space="preserve">should </w:t>
        </w:r>
      </w:ins>
      <w:del w:id="991" w:author="Tomas Blazauskas" w:date="2023-02-28T07:05:00Z">
        <w:r w:rsidRPr="001D68A7" w:rsidDel="00C57F36">
          <w:rPr>
            <w:lang w:val="lt-LT"/>
          </w:rPr>
          <w:delText xml:space="preserve">method of changing the view </w:delText>
        </w:r>
      </w:del>
      <w:del w:id="992" w:author="Tomas Blazauskas" w:date="2023-02-28T07:06:00Z">
        <w:r w:rsidRPr="001D68A7" w:rsidDel="00C57F36">
          <w:rPr>
            <w:lang w:val="lt-LT"/>
          </w:rPr>
          <w:delText>ensures</w:delText>
        </w:r>
      </w:del>
      <w:ins w:id="993" w:author="Tomas Blazauskas" w:date="2023-02-28T07:06:00Z">
        <w:r w:rsidR="00C57F36" w:rsidRPr="001D68A7">
          <w:rPr>
            <w:lang w:val="lt-LT"/>
          </w:rPr>
          <w:t>allow achiev</w:t>
        </w:r>
      </w:ins>
      <w:ins w:id="994" w:author="Tomas Blazauskas" w:date="2023-03-20T08:07:00Z">
        <w:r w:rsidR="00127EF2">
          <w:rPr>
            <w:lang w:val="lt-LT"/>
          </w:rPr>
          <w:t>ing</w:t>
        </w:r>
      </w:ins>
      <w:r w:rsidRPr="001D68A7">
        <w:rPr>
          <w:lang w:val="lt-LT"/>
        </w:rPr>
        <w:t xml:space="preserve"> a smooth </w:t>
      </w:r>
      <w:del w:id="995" w:author="Tomas Blazauskas" w:date="2023-02-28T07:06:00Z">
        <w:r w:rsidRPr="001D68A7" w:rsidDel="00C57F36">
          <w:rPr>
            <w:lang w:val="lt-LT"/>
          </w:rPr>
          <w:delText>refresh of the image</w:delText>
        </w:r>
      </w:del>
      <w:ins w:id="996" w:author="Tomas Blazauskas" w:date="2023-02-28T07:06:00Z">
        <w:r w:rsidR="00C57F36" w:rsidRPr="001D68A7">
          <w:rPr>
            <w:lang w:val="lt-LT"/>
          </w:rPr>
          <w:t>transition</w:t>
        </w:r>
      </w:ins>
      <w:del w:id="997" w:author="Tomas Blazauskas" w:date="2023-02-28T07:08:00Z">
        <w:r w:rsidRPr="001D68A7" w:rsidDel="00C57F36">
          <w:rPr>
            <w:lang w:val="lt-LT"/>
          </w:rPr>
          <w:delText>, continuing from the point of crossing</w:delText>
        </w:r>
      </w:del>
      <w:r w:rsidRPr="001D68A7">
        <w:rPr>
          <w:lang w:val="lt-LT"/>
        </w:rPr>
        <w:t>.</w:t>
      </w:r>
    </w:p>
    <w:p w14:paraId="42DD9380" w14:textId="788E968F" w:rsidR="007E1536" w:rsidRDefault="007E1536" w:rsidP="00CF4DC7">
      <w:pPr>
        <w:pStyle w:val="MDPI31text"/>
        <w:rPr>
          <w:ins w:id="998" w:author="Binkis Mikas" w:date="2023-03-19T21:55:00Z"/>
          <w:lang w:val="lt-LT"/>
        </w:rPr>
      </w:pPr>
    </w:p>
    <w:p w14:paraId="3A7591BF" w14:textId="1A890C05" w:rsidR="00F66E92" w:rsidRPr="001D68A7" w:rsidRDefault="00627638" w:rsidP="0029420B">
      <w:pPr>
        <w:pStyle w:val="MDPI31text"/>
        <w:rPr>
          <w:ins w:id="999" w:author="Tomas Blazauskas" w:date="2023-02-28T07:14:00Z"/>
          <w:lang w:val="lt-LT"/>
        </w:rPr>
      </w:pPr>
      <w:del w:id="1000" w:author="Binkis Mikas" w:date="2023-03-19T21:52:00Z">
        <w:r w:rsidRPr="001D68A7" w:rsidDel="007E1536">
          <w:rPr>
            <w:noProof/>
            <w:snapToGrid/>
            <w:lang w:eastAsia="en-US" w:bidi="ar-SA"/>
          </w:rPr>
          <w:drawing>
            <wp:inline distT="0" distB="0" distL="0" distR="0" wp14:anchorId="56066D4B" wp14:editId="4730BCAE">
              <wp:extent cx="4328160" cy="3044825"/>
              <wp:effectExtent l="0" t="0" r="0" b="3175"/>
              <wp:docPr id="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328160" cy="3044825"/>
                      </a:xfrm>
                      <a:prstGeom prst="rect">
                        <a:avLst/>
                      </a:prstGeom>
                      <a:ln/>
                    </pic:spPr>
                  </pic:pic>
                </a:graphicData>
              </a:graphic>
            </wp:inline>
          </w:drawing>
        </w:r>
      </w:del>
      <w:r w:rsidR="00B95AD6" w:rsidRPr="001D68A7">
        <w:rPr>
          <w:lang w:val="lt-LT"/>
        </w:rPr>
        <w:t xml:space="preserve">When the user </w:t>
      </w:r>
      <w:ins w:id="1001" w:author="Tomas Blazauskas" w:date="2023-02-28T07:10:00Z">
        <w:r w:rsidR="00AD6302" w:rsidRPr="001D68A7">
          <w:rPr>
            <w:lang w:val="lt-LT"/>
          </w:rPr>
          <w:t>moves to a position in sp</w:t>
        </w:r>
      </w:ins>
      <w:ins w:id="1002" w:author="Tomas Blazauskas" w:date="2023-02-28T07:11:00Z">
        <w:r w:rsidR="00AD6302" w:rsidRPr="001D68A7">
          <w:rPr>
            <w:lang w:val="lt-LT"/>
          </w:rPr>
          <w:t>ace that requires changing a scene</w:t>
        </w:r>
      </w:ins>
      <w:del w:id="1003" w:author="Tomas Blazauskas" w:date="2023-02-28T07:11:00Z">
        <w:r w:rsidR="00B95AD6" w:rsidRPr="001D68A7" w:rsidDel="00AD6302">
          <w:rPr>
            <w:lang w:val="lt-LT"/>
          </w:rPr>
          <w:delText>reaches a viewing threshold</w:delText>
        </w:r>
      </w:del>
      <w:r w:rsidR="00B95AD6" w:rsidRPr="001D68A7">
        <w:rPr>
          <w:lang w:val="lt-LT"/>
        </w:rPr>
        <w:t xml:space="preserve">, the time point of the video is </w:t>
      </w:r>
      <w:del w:id="1004" w:author="Tomas Blazauskas" w:date="2023-02-28T07:11:00Z">
        <w:r w:rsidR="00B95AD6" w:rsidRPr="001D68A7" w:rsidDel="00AD6302">
          <w:rPr>
            <w:lang w:val="lt-LT"/>
          </w:rPr>
          <w:delText xml:space="preserve">captured </w:delText>
        </w:r>
      </w:del>
      <w:ins w:id="1005" w:author="Tomas Blazauskas" w:date="2023-02-28T07:11:00Z">
        <w:r w:rsidR="00AD6302" w:rsidRPr="001D68A7">
          <w:rPr>
            <w:lang w:val="lt-LT"/>
          </w:rPr>
          <w:t>memorized</w:t>
        </w:r>
      </w:ins>
      <w:ins w:id="1006" w:author="Tomas Blazauskas" w:date="2023-03-20T08:07:00Z">
        <w:r w:rsidR="00127EF2">
          <w:rPr>
            <w:lang w:val="lt-LT"/>
          </w:rPr>
          <w:t>,</w:t>
        </w:r>
      </w:ins>
      <w:ins w:id="1007" w:author="Tomas Blazauskas" w:date="2023-02-28T07:11:00Z">
        <w:r w:rsidR="00AD6302" w:rsidRPr="001D68A7">
          <w:rPr>
            <w:lang w:val="lt-LT"/>
          </w:rPr>
          <w:t xml:space="preserve"> </w:t>
        </w:r>
      </w:ins>
      <w:r w:rsidR="00B95AD6" w:rsidRPr="001D68A7">
        <w:rPr>
          <w:lang w:val="lt-LT"/>
        </w:rPr>
        <w:t xml:space="preserve">and the </w:t>
      </w:r>
      <w:del w:id="1008" w:author="Tomas Blazauskas" w:date="2023-02-28T07:11:00Z">
        <w:r w:rsidR="00B95AD6" w:rsidRPr="001D68A7" w:rsidDel="00AD6302">
          <w:rPr>
            <w:lang w:val="lt-LT"/>
          </w:rPr>
          <w:delText xml:space="preserve">image </w:delText>
        </w:r>
      </w:del>
      <w:ins w:id="1009" w:author="Tomas Blazauskas" w:date="2023-02-28T07:11:00Z">
        <w:r w:rsidR="00AD6302" w:rsidRPr="001D68A7">
          <w:rPr>
            <w:lang w:val="lt-LT"/>
          </w:rPr>
          <w:t xml:space="preserve">video </w:t>
        </w:r>
      </w:ins>
      <w:r w:rsidR="00B95AD6" w:rsidRPr="001D68A7">
        <w:rPr>
          <w:lang w:val="lt-LT"/>
        </w:rPr>
        <w:t xml:space="preserve">is paused. The </w:t>
      </w:r>
      <w:ins w:id="1010" w:author="Tomas Blazauskas" w:date="2023-02-28T07:11:00Z">
        <w:r w:rsidR="00F66E92" w:rsidRPr="001D68A7">
          <w:rPr>
            <w:lang w:val="lt-LT"/>
          </w:rPr>
          <w:t xml:space="preserve">panoramic video </w:t>
        </w:r>
      </w:ins>
      <w:r w:rsidR="00B95AD6" w:rsidRPr="001D68A7">
        <w:rPr>
          <w:lang w:val="lt-LT"/>
        </w:rPr>
        <w:t xml:space="preserve">player </w:t>
      </w:r>
      <w:del w:id="1011" w:author="Tomas Blazauskas" w:date="2023-02-28T07:12:00Z">
        <w:r w:rsidR="00B95AD6" w:rsidRPr="001D68A7" w:rsidDel="00F66E92">
          <w:rPr>
            <w:lang w:val="lt-LT"/>
          </w:rPr>
          <w:delText>is then given a new video to play</w:delText>
        </w:r>
      </w:del>
      <w:ins w:id="1012" w:author="Tomas Blazauskas" w:date="2023-02-28T07:12:00Z">
        <w:r w:rsidR="00F66E92" w:rsidRPr="001D68A7">
          <w:rPr>
            <w:lang w:val="lt-LT"/>
          </w:rPr>
          <w:t>loads a new video</w:t>
        </w:r>
      </w:ins>
      <w:r w:rsidR="00B95AD6" w:rsidRPr="001D68A7">
        <w:rPr>
          <w:lang w:val="lt-LT"/>
        </w:rPr>
        <w:t xml:space="preserve">, decodes it, </w:t>
      </w:r>
      <w:del w:id="1013" w:author="Tomas Blazauskas" w:date="2023-02-28T07:13:00Z">
        <w:r w:rsidR="00B95AD6" w:rsidRPr="001D68A7" w:rsidDel="00F66E92">
          <w:rPr>
            <w:lang w:val="lt-LT"/>
          </w:rPr>
          <w:delText>loads it into the time-lapse of the previous video captured at the time of the crossing</w:delText>
        </w:r>
      </w:del>
      <w:ins w:id="1014" w:author="Tomas Blazauskas" w:date="2023-02-28T07:13:00Z">
        <w:r w:rsidR="00F66E92" w:rsidRPr="001D68A7">
          <w:rPr>
            <w:lang w:val="lt-LT"/>
          </w:rPr>
          <w:t>seeks a video position of the memorized time point</w:t>
        </w:r>
      </w:ins>
      <w:r w:rsidR="00B95AD6" w:rsidRPr="001D68A7">
        <w:rPr>
          <w:lang w:val="lt-LT"/>
        </w:rPr>
        <w:t>, and plays it</w:t>
      </w:r>
      <w:ins w:id="1015" w:author="Tomas Blazauskas" w:date="2023-02-28T07:16:00Z">
        <w:r w:rsidR="00F66E92" w:rsidRPr="001D68A7">
          <w:rPr>
            <w:lang w:val="lt-LT"/>
          </w:rPr>
          <w:t xml:space="preserve"> (</w:t>
        </w:r>
      </w:ins>
      <w:ins w:id="1016" w:author="Tomas Blazauskas" w:date="2023-02-28T07:17:00Z">
        <w:r w:rsidR="00F66E92" w:rsidRPr="001D68A7">
          <w:rPr>
            <w:lang w:val="lt-LT"/>
          </w:rPr>
          <w:t xml:space="preserve">see </w:t>
        </w:r>
      </w:ins>
      <w:ins w:id="1017" w:author="Binkis Mikas" w:date="2023-03-19T21:52:00Z">
        <w:r w:rsidR="007E1536">
          <w:rPr>
            <w:lang w:val="lt-LT"/>
          </w:rPr>
          <w:t>F</w:t>
        </w:r>
      </w:ins>
      <w:ins w:id="1018" w:author="Tomas Blazauskas" w:date="2023-02-28T07:17:00Z">
        <w:del w:id="1019" w:author="Binkis Mikas" w:date="2023-03-19T21:52:00Z">
          <w:r w:rsidR="00F66E92" w:rsidRPr="001D68A7" w:rsidDel="007E1536">
            <w:rPr>
              <w:lang w:val="lt-LT"/>
            </w:rPr>
            <w:delText>f</w:delText>
          </w:r>
        </w:del>
        <w:r w:rsidR="00F66E92" w:rsidRPr="001D68A7">
          <w:rPr>
            <w:lang w:val="lt-LT"/>
          </w:rPr>
          <w:t xml:space="preserve">ig. </w:t>
        </w:r>
        <w:del w:id="1020" w:author="Binkis Mikas" w:date="2023-03-19T21:50:00Z">
          <w:r w:rsidR="00F66E92" w:rsidRPr="001D68A7" w:rsidDel="009C4E13">
            <w:rPr>
              <w:lang w:val="lt-LT"/>
            </w:rPr>
            <w:delText>?</w:delText>
          </w:r>
        </w:del>
      </w:ins>
      <w:ins w:id="1021" w:author="Binkis Mikas" w:date="2023-03-20T00:28:00Z">
        <w:r w:rsidR="002C6DC9">
          <w:rPr>
            <w:lang w:val="lt-LT"/>
          </w:rPr>
          <w:t>3</w:t>
        </w:r>
      </w:ins>
      <w:ins w:id="1022" w:author="Tomas Blazauskas" w:date="2023-02-28T07:17:00Z">
        <w:r w:rsidR="00F66E92" w:rsidRPr="001D68A7">
          <w:rPr>
            <w:lang w:val="lt-LT"/>
          </w:rPr>
          <w:t>)</w:t>
        </w:r>
      </w:ins>
      <w:r w:rsidR="00B95AD6" w:rsidRPr="001D68A7">
        <w:rPr>
          <w:lang w:val="lt-LT"/>
        </w:rPr>
        <w:t xml:space="preserve">. </w:t>
      </w:r>
      <w:ins w:id="1023" w:author="Tomas Blazauskas" w:date="2023-02-28T07:14:00Z">
        <w:r w:rsidR="00F66E92" w:rsidRPr="001D68A7">
          <w:rPr>
            <w:lang w:val="lt-LT"/>
          </w:rPr>
          <w:t>Normally</w:t>
        </w:r>
      </w:ins>
      <w:ins w:id="1024" w:author="Tomas Blazauskas" w:date="2023-03-20T08:07:00Z">
        <w:r w:rsidR="00127EF2">
          <w:rPr>
            <w:lang w:val="lt-LT"/>
          </w:rPr>
          <w:t>,</w:t>
        </w:r>
      </w:ins>
      <w:ins w:id="1025" w:author="Tomas Blazauskas" w:date="2023-02-28T07:14:00Z">
        <w:r w:rsidR="00F66E92" w:rsidRPr="001D68A7">
          <w:rPr>
            <w:lang w:val="lt-LT"/>
          </w:rPr>
          <w:t xml:space="preserve"> this </w:t>
        </w:r>
      </w:ins>
      <w:ins w:id="1026" w:author="Tomas Blazauskas" w:date="2023-02-28T07:15:00Z">
        <w:r w:rsidR="00F66E92" w:rsidRPr="001D68A7">
          <w:rPr>
            <w:lang w:val="lt-LT"/>
          </w:rPr>
          <w:t>results in a jerky transition</w:t>
        </w:r>
      </w:ins>
      <w:ins w:id="1027" w:author="Tomas Blazauskas" w:date="2023-02-28T07:16:00Z">
        <w:r w:rsidR="00F66E92" w:rsidRPr="001D68A7">
          <w:rPr>
            <w:lang w:val="lt-LT"/>
          </w:rPr>
          <w:t xml:space="preserve"> because </w:t>
        </w:r>
      </w:ins>
      <w:ins w:id="1028" w:author="Tomas Blazauskas" w:date="2023-02-28T07:18:00Z">
        <w:r w:rsidR="00F66E92" w:rsidRPr="001D68A7">
          <w:rPr>
            <w:lang w:val="lt-LT"/>
          </w:rPr>
          <w:t>opening another</w:t>
        </w:r>
      </w:ins>
      <w:ins w:id="1029" w:author="Tomas Blazauskas" w:date="2023-02-28T07:17:00Z">
        <w:r w:rsidR="00F66E92" w:rsidRPr="001D68A7">
          <w:rPr>
            <w:lang w:val="lt-LT"/>
          </w:rPr>
          <w:t xml:space="preserve"> video, buffering and decoding it requires</w:t>
        </w:r>
      </w:ins>
      <w:ins w:id="1030" w:author="Tomas Blazauskas" w:date="2023-02-28T07:18:00Z">
        <w:r w:rsidR="00F66E92" w:rsidRPr="001D68A7">
          <w:rPr>
            <w:lang w:val="lt-LT"/>
          </w:rPr>
          <w:t xml:space="preserve"> some time</w:t>
        </w:r>
      </w:ins>
      <w:ins w:id="1031" w:author="Tomas Blazauskas" w:date="2023-02-28T07:20:00Z">
        <w:r w:rsidR="00AF5B45" w:rsidRPr="001D68A7">
          <w:rPr>
            <w:lang w:val="lt-LT"/>
          </w:rPr>
          <w:t xml:space="preserve"> and the view freezes during these operations</w:t>
        </w:r>
      </w:ins>
      <w:ins w:id="1032" w:author="Tomas Blazauskas" w:date="2023-02-28T07:16:00Z">
        <w:r w:rsidR="00F66E92" w:rsidRPr="001D68A7">
          <w:rPr>
            <w:lang w:val="lt-LT"/>
          </w:rPr>
          <w:t xml:space="preserve">. </w:t>
        </w:r>
      </w:ins>
      <w:ins w:id="1033" w:author="Tomas Blazauskas" w:date="2023-02-28T07:21:00Z">
        <w:r w:rsidR="00AF5B45" w:rsidRPr="001D68A7">
          <w:rPr>
            <w:lang w:val="lt-LT"/>
          </w:rPr>
          <w:t xml:space="preserve">This impacts </w:t>
        </w:r>
      </w:ins>
      <w:ins w:id="1034" w:author="Tomas Blazauskas" w:date="2023-03-20T08:08:00Z">
        <w:r w:rsidR="00127EF2">
          <w:rPr>
            <w:lang w:val="lt-LT"/>
          </w:rPr>
          <w:t xml:space="preserve">the </w:t>
        </w:r>
      </w:ins>
      <w:ins w:id="1035" w:author="Tomas Blazauskas" w:date="2023-02-28T07:21:00Z">
        <w:r w:rsidR="00AF5B45" w:rsidRPr="001D68A7">
          <w:rPr>
            <w:lang w:val="lt-LT"/>
          </w:rPr>
          <w:t>transition smoothness and integrity of the scene.</w:t>
        </w:r>
      </w:ins>
    </w:p>
    <w:p w14:paraId="05989A76" w14:textId="33D29B3D" w:rsidR="00AF5B45" w:rsidRPr="001D68A7" w:rsidRDefault="007E1536">
      <w:pPr>
        <w:pStyle w:val="MDPI31text"/>
        <w:spacing w:before="240" w:after="60"/>
        <w:ind w:firstLine="0"/>
        <w:jc w:val="left"/>
        <w:outlineLvl w:val="0"/>
        <w:rPr>
          <w:ins w:id="1036" w:author="Tomas Blazauskas" w:date="2023-02-28T07:21:00Z"/>
          <w:lang w:val="lt-LT"/>
        </w:rPr>
        <w:pPrChange w:id="1037" w:author="Binkis Mikas" w:date="2023-03-20T00:27:00Z">
          <w:pPr>
            <w:pStyle w:val="MDPI31text"/>
          </w:pPr>
        </w:pPrChange>
      </w:pPr>
      <w:ins w:id="1038" w:author="Binkis Mikas" w:date="2023-03-19T21:52:00Z">
        <w:r w:rsidRPr="001D68A7">
          <w:rPr>
            <w:noProof/>
            <w:snapToGrid/>
            <w:lang w:eastAsia="en-US" w:bidi="ar-SA"/>
          </w:rPr>
          <w:drawing>
            <wp:inline distT="0" distB="0" distL="0" distR="0" wp14:anchorId="319A49C7" wp14:editId="070D303D">
              <wp:extent cx="4328160" cy="3044825"/>
              <wp:effectExtent l="0" t="0" r="0" b="3175"/>
              <wp:docPr id="29" name="Picture 29"/>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328160" cy="3044825"/>
                      </a:xfrm>
                      <a:prstGeom prst="rect">
                        <a:avLst/>
                      </a:prstGeom>
                      <a:ln/>
                    </pic:spPr>
                  </pic:pic>
                </a:graphicData>
              </a:graphic>
            </wp:inline>
          </w:drawing>
        </w:r>
      </w:ins>
    </w:p>
    <w:p w14:paraId="37DD48BB" w14:textId="0FFE834F" w:rsidR="001D68A7" w:rsidRPr="001D68A7" w:rsidRDefault="001D68A7">
      <w:pPr>
        <w:pStyle w:val="MDPI31text"/>
        <w:spacing w:before="120" w:after="240"/>
        <w:ind w:firstLine="0"/>
        <w:jc w:val="left"/>
        <w:rPr>
          <w:ins w:id="1039" w:author="Binkis Mikas" w:date="2023-03-19T21:43:00Z"/>
          <w:sz w:val="18"/>
          <w:lang w:val="lt-LT"/>
        </w:rPr>
        <w:pPrChange w:id="1040" w:author="Binkis Mikas" w:date="2023-03-19T22:50:00Z">
          <w:pPr>
            <w:pStyle w:val="MDPI31text"/>
          </w:pPr>
        </w:pPrChange>
      </w:pPr>
      <w:ins w:id="1041" w:author="Binkis Mikas" w:date="2023-03-19T21:43:00Z">
        <w:r w:rsidRPr="001D68A7">
          <w:rPr>
            <w:b/>
            <w:sz w:val="18"/>
          </w:rPr>
          <w:t xml:space="preserve">Figure </w:t>
        </w:r>
      </w:ins>
      <w:ins w:id="1042" w:author="Binkis Mikas" w:date="2023-03-20T00:28:00Z">
        <w:r w:rsidR="002C6DC9">
          <w:rPr>
            <w:b/>
            <w:sz w:val="18"/>
          </w:rPr>
          <w:t>3</w:t>
        </w:r>
      </w:ins>
      <w:ins w:id="1043" w:author="Binkis Mikas" w:date="2023-03-19T21:43:00Z">
        <w:r w:rsidRPr="001D68A7">
          <w:rPr>
            <w:sz w:val="18"/>
          </w:rPr>
          <w:t xml:space="preserve">. The process changing videos by </w:t>
        </w:r>
        <w:proofErr w:type="gramStart"/>
        <w:r w:rsidRPr="001D68A7">
          <w:rPr>
            <w:sz w:val="18"/>
          </w:rPr>
          <w:t>clipping</w:t>
        </w:r>
        <w:proofErr w:type="gramEnd"/>
      </w:ins>
    </w:p>
    <w:p w14:paraId="7B504C6E" w14:textId="1B71C062" w:rsidR="00B95AD6" w:rsidRPr="001D68A7" w:rsidDel="00963F58" w:rsidRDefault="00B95AD6" w:rsidP="0029420B">
      <w:pPr>
        <w:pStyle w:val="MDPI31text"/>
        <w:rPr>
          <w:ins w:id="1044" w:author="Tomas Blazauskas" w:date="2023-02-28T07:24:00Z"/>
          <w:del w:id="1045" w:author="Binkis Mikas" w:date="2023-03-19T21:44:00Z"/>
          <w:lang w:val="lt-LT"/>
        </w:rPr>
      </w:pPr>
      <w:del w:id="1046" w:author="Tomas Blazauskas" w:date="2023-02-28T07:21:00Z">
        <w:r w:rsidRPr="001D68A7" w:rsidDel="00AF5B45">
          <w:rPr>
            <w:lang w:val="lt-LT"/>
          </w:rPr>
          <w:delText xml:space="preserve">When a new video is specified, the last frame of the previously displayed video is displayed during loading. This results in decoding and loading time glitches during each transformation, which spoils the integrity of the scene. </w:delText>
        </w:r>
      </w:del>
      <w:r w:rsidRPr="001D68A7">
        <w:rPr>
          <w:lang w:val="lt-LT"/>
        </w:rPr>
        <w:t xml:space="preserve">This can be solved by using </w:t>
      </w:r>
      <w:del w:id="1047" w:author="Tomas Blazauskas" w:date="2023-02-28T07:22:00Z">
        <w:r w:rsidRPr="001D68A7" w:rsidDel="00AF5B45">
          <w:rPr>
            <w:lang w:val="lt-LT"/>
          </w:rPr>
          <w:delText>more than one player</w:delText>
        </w:r>
      </w:del>
      <w:ins w:id="1048" w:author="Tomas Blazauskas" w:date="2023-02-28T07:22:00Z">
        <w:r w:rsidR="00AF5B45" w:rsidRPr="001D68A7">
          <w:rPr>
            <w:lang w:val="lt-LT"/>
          </w:rPr>
          <w:t>two panoramic video players so that these operations</w:t>
        </w:r>
      </w:ins>
      <w:ins w:id="1049" w:author="Tomas Blazauskas" w:date="2023-02-28T07:23:00Z">
        <w:r w:rsidR="00AF5B45" w:rsidRPr="001D68A7">
          <w:rPr>
            <w:lang w:val="lt-LT"/>
          </w:rPr>
          <w:t xml:space="preserve"> </w:t>
        </w:r>
      </w:ins>
      <w:ins w:id="1050" w:author="Tomas Blazauskas" w:date="2023-03-20T08:05:00Z">
        <w:r w:rsidR="00127EF2">
          <w:rPr>
            <w:lang w:val="lt-LT"/>
          </w:rPr>
          <w:t>can</w:t>
        </w:r>
      </w:ins>
      <w:ins w:id="1051" w:author="Tomas Blazauskas" w:date="2023-02-28T07:23:00Z">
        <w:r w:rsidR="00AF5B45" w:rsidRPr="001D68A7">
          <w:rPr>
            <w:lang w:val="lt-LT"/>
          </w:rPr>
          <w:t xml:space="preserve"> be processed beforehand.</w:t>
        </w:r>
      </w:ins>
      <w:del w:id="1052" w:author="Binkis Mikas" w:date="2023-03-19T21:50:00Z">
        <w:r w:rsidRPr="001D68A7" w:rsidDel="009C4E13">
          <w:rPr>
            <w:lang w:val="lt-LT"/>
          </w:rPr>
          <w:delText xml:space="preserve"> </w:delText>
        </w:r>
        <w:r w:rsidRPr="00963F58" w:rsidDel="009C4E13">
          <w:rPr>
            <w:highlight w:val="red"/>
            <w:lang w:val="lt-LT"/>
            <w:rPrChange w:id="1053" w:author="Binkis Mikas" w:date="2023-03-19T21:46:00Z">
              <w:rPr>
                <w:lang w:val="lt-LT"/>
              </w:rPr>
            </w:rPrChange>
          </w:rPr>
          <w:delText>(</w:delText>
        </w:r>
      </w:del>
      <w:ins w:id="1054" w:author="Tomas Blazauskas" w:date="2023-02-28T07:23:00Z">
        <w:del w:id="1055" w:author="Binkis Mikas" w:date="2023-03-19T21:50:00Z">
          <w:r w:rsidR="00AF5B45" w:rsidRPr="00963F58" w:rsidDel="009C4E13">
            <w:rPr>
              <w:highlight w:val="red"/>
              <w:lang w:val="lt-LT"/>
              <w:rPrChange w:id="1056" w:author="Binkis Mikas" w:date="2023-03-19T21:46:00Z">
                <w:rPr>
                  <w:lang w:val="lt-LT"/>
                </w:rPr>
              </w:rPrChange>
            </w:rPr>
            <w:delText xml:space="preserve">see </w:delText>
          </w:r>
        </w:del>
      </w:ins>
      <w:del w:id="1057" w:author="Binkis Mikas" w:date="2023-03-19T21:50:00Z">
        <w:r w:rsidR="00627638" w:rsidRPr="00963F58" w:rsidDel="009C4E13">
          <w:rPr>
            <w:highlight w:val="red"/>
            <w:lang w:val="lt-LT"/>
            <w:rPrChange w:id="1058" w:author="Binkis Mikas" w:date="2023-03-19T21:46:00Z">
              <w:rPr>
                <w:lang w:val="lt-LT"/>
              </w:rPr>
            </w:rPrChange>
          </w:rPr>
          <w:delText>F</w:delText>
        </w:r>
        <w:r w:rsidRPr="00963F58" w:rsidDel="009C4E13">
          <w:rPr>
            <w:highlight w:val="red"/>
            <w:lang w:val="lt-LT"/>
            <w:rPrChange w:id="1059" w:author="Binkis Mikas" w:date="2023-03-19T21:46:00Z">
              <w:rPr>
                <w:lang w:val="lt-LT"/>
              </w:rPr>
            </w:rPrChange>
          </w:rPr>
          <w:delText>ig. 2</w:delText>
        </w:r>
      </w:del>
      <w:ins w:id="1060" w:author="Tomas Blazauskas" w:date="2023-02-28T07:23:00Z">
        <w:del w:id="1061" w:author="Binkis Mikas" w:date="2023-03-19T21:44:00Z">
          <w:r w:rsidR="00AF5B45" w:rsidRPr="00963F58" w:rsidDel="001D68A7">
            <w:rPr>
              <w:highlight w:val="red"/>
              <w:lang w:val="lt-LT"/>
              <w:rPrChange w:id="1062" w:author="Binkis Mikas" w:date="2023-03-19T21:46:00Z">
                <w:rPr>
                  <w:lang w:val="lt-LT"/>
                </w:rPr>
              </w:rPrChange>
            </w:rPr>
            <w:delText>??</w:delText>
          </w:r>
        </w:del>
      </w:ins>
      <w:del w:id="1063" w:author="Binkis Mikas" w:date="2023-03-19T21:50:00Z">
        <w:r w:rsidRPr="00963F58" w:rsidDel="009C4E13">
          <w:rPr>
            <w:highlight w:val="red"/>
            <w:lang w:val="lt-LT"/>
            <w:rPrChange w:id="1064" w:author="Binkis Mikas" w:date="2023-03-19T21:46:00Z">
              <w:rPr>
                <w:lang w:val="lt-LT"/>
              </w:rPr>
            </w:rPrChange>
          </w:rPr>
          <w:delText>).</w:delText>
        </w:r>
      </w:del>
    </w:p>
    <w:p w14:paraId="5A80770D" w14:textId="77777777" w:rsidR="00AF5B45" w:rsidRPr="001D68A7" w:rsidRDefault="00AF5B45" w:rsidP="00963F58">
      <w:pPr>
        <w:pStyle w:val="MDPI31text"/>
        <w:rPr>
          <w:lang w:val="lt-LT"/>
        </w:rPr>
      </w:pPr>
    </w:p>
    <w:p w14:paraId="7169C736" w14:textId="5A7AE62E" w:rsidR="00627638" w:rsidRPr="001D68A7" w:rsidDel="001D68A7" w:rsidRDefault="00627638" w:rsidP="0029420B">
      <w:pPr>
        <w:pStyle w:val="MDPI31text"/>
        <w:rPr>
          <w:del w:id="1065" w:author="Binkis Mikas" w:date="2023-03-19T21:43:00Z"/>
          <w:sz w:val="18"/>
          <w:lang w:val="lt-LT"/>
        </w:rPr>
      </w:pPr>
      <w:del w:id="1066" w:author="Binkis Mikas" w:date="2023-03-19T21:43:00Z">
        <w:r w:rsidRPr="001D68A7" w:rsidDel="001D68A7">
          <w:rPr>
            <w:b/>
            <w:sz w:val="18"/>
          </w:rPr>
          <w:delText>Figure 2</w:delText>
        </w:r>
        <w:r w:rsidRPr="001D68A7" w:rsidDel="001D68A7">
          <w:rPr>
            <w:sz w:val="18"/>
          </w:rPr>
          <w:delText xml:space="preserve">. </w:delText>
        </w:r>
      </w:del>
      <w:ins w:id="1067" w:author="Blažauskas Tomas [2]" w:date="2023-02-28T11:02:00Z">
        <w:del w:id="1068" w:author="Binkis Mikas" w:date="2023-03-19T21:43:00Z">
          <w:r w:rsidR="0095693A" w:rsidRPr="001D68A7" w:rsidDel="001D68A7">
            <w:rPr>
              <w:sz w:val="18"/>
            </w:rPr>
            <w:delText xml:space="preserve">The process </w:delText>
          </w:r>
        </w:del>
      </w:ins>
      <w:del w:id="1069" w:author="Binkis Mikas" w:date="2023-03-19T21:43:00Z">
        <w:r w:rsidRPr="001D68A7" w:rsidDel="001D68A7">
          <w:rPr>
            <w:sz w:val="18"/>
          </w:rPr>
          <w:delText>Results in decoding and loading time</w:delText>
        </w:r>
      </w:del>
      <w:ins w:id="1070" w:author="Blažauskas Tomas [2]" w:date="2023-02-28T11:02:00Z">
        <w:del w:id="1071" w:author="Binkis Mikas" w:date="2023-03-19T21:43:00Z">
          <w:r w:rsidR="0095693A" w:rsidRPr="001D68A7" w:rsidDel="001D68A7">
            <w:rPr>
              <w:sz w:val="18"/>
            </w:rPr>
            <w:delText>c</w:delText>
          </w:r>
          <w:r w:rsidR="00AC0B5B" w:rsidRPr="001D68A7" w:rsidDel="001D68A7">
            <w:rPr>
              <w:sz w:val="18"/>
            </w:rPr>
            <w:delText>hanging videos by clipping</w:delText>
          </w:r>
        </w:del>
      </w:ins>
    </w:p>
    <w:p w14:paraId="685B51E4" w14:textId="20A2CF0C" w:rsidR="00B95AD6" w:rsidRPr="001D68A7" w:rsidRDefault="00B95AD6" w:rsidP="0029420B">
      <w:pPr>
        <w:pStyle w:val="MDPI31text"/>
        <w:rPr>
          <w:lang w:val="lt-LT"/>
        </w:rPr>
      </w:pPr>
      <w:del w:id="1072" w:author="Tomas Blazauskas" w:date="2023-02-28T07:28:00Z">
        <w:r w:rsidRPr="001D68A7" w:rsidDel="00AF5B45">
          <w:rPr>
            <w:lang w:val="lt-LT"/>
          </w:rPr>
          <w:delText xml:space="preserve">When using </w:delText>
        </w:r>
      </w:del>
      <w:ins w:id="1073" w:author="Tomas Blazauskas" w:date="2023-02-28T07:28:00Z">
        <w:r w:rsidR="00AF5B45" w:rsidRPr="001D68A7">
          <w:rPr>
            <w:lang w:val="lt-LT"/>
          </w:rPr>
          <w:t>This time, when the user moves to a position in space that requires changing a scene</w:t>
        </w:r>
      </w:ins>
      <w:ins w:id="1074" w:author="Tomas Blazauskas" w:date="2023-02-28T07:25:00Z">
        <w:r w:rsidR="00AF5B45" w:rsidRPr="001D68A7">
          <w:rPr>
            <w:lang w:val="lt-LT"/>
          </w:rPr>
          <w:t xml:space="preserve">, </w:t>
        </w:r>
      </w:ins>
      <w:del w:id="1075" w:author="Tomas Blazauskas" w:date="2023-02-28T07:25:00Z">
        <w:r w:rsidRPr="001D68A7" w:rsidDel="00AF5B45">
          <w:rPr>
            <w:lang w:val="lt-LT"/>
          </w:rPr>
          <w:delText xml:space="preserve">a second player, </w:delText>
        </w:r>
      </w:del>
      <w:r w:rsidRPr="001D68A7">
        <w:rPr>
          <w:lang w:val="lt-LT"/>
        </w:rPr>
        <w:t xml:space="preserve">the first player </w:t>
      </w:r>
      <w:ins w:id="1076" w:author="Tomas Blazauskas" w:date="2023-02-28T07:25:00Z">
        <w:r w:rsidR="00AF5B45" w:rsidRPr="001D68A7">
          <w:rPr>
            <w:lang w:val="lt-LT"/>
          </w:rPr>
          <w:t>continues to</w:t>
        </w:r>
      </w:ins>
      <w:ins w:id="1077" w:author="Tomas Blazauskas" w:date="2023-02-28T07:26:00Z">
        <w:r w:rsidR="00AF5B45" w:rsidRPr="001D68A7">
          <w:rPr>
            <w:lang w:val="lt-LT"/>
          </w:rPr>
          <w:t xml:space="preserve"> play </w:t>
        </w:r>
      </w:ins>
      <w:ins w:id="1078" w:author="Tomas Blazauskas" w:date="2023-03-20T08:05:00Z">
        <w:r w:rsidR="00127EF2">
          <w:rPr>
            <w:lang w:val="lt-LT"/>
          </w:rPr>
          <w:t xml:space="preserve">a </w:t>
        </w:r>
      </w:ins>
      <w:ins w:id="1079" w:author="Tomas Blazauskas" w:date="2023-02-28T07:26:00Z">
        <w:r w:rsidR="00AF5B45" w:rsidRPr="001D68A7">
          <w:rPr>
            <w:lang w:val="lt-LT"/>
          </w:rPr>
          <w:t xml:space="preserve">video </w:t>
        </w:r>
      </w:ins>
      <w:ins w:id="1080" w:author="Tomas Blazauskas" w:date="2023-02-28T07:29:00Z">
        <w:r w:rsidR="00AF5B45" w:rsidRPr="001D68A7">
          <w:rPr>
            <w:lang w:val="lt-LT"/>
          </w:rPr>
          <w:t xml:space="preserve">of the initial viewing position </w:t>
        </w:r>
      </w:ins>
      <w:ins w:id="1081" w:author="Tomas Blazauskas" w:date="2023-02-28T07:26:00Z">
        <w:r w:rsidR="00AF5B45" w:rsidRPr="001D68A7">
          <w:rPr>
            <w:lang w:val="lt-LT"/>
          </w:rPr>
          <w:t>until</w:t>
        </w:r>
      </w:ins>
      <w:del w:id="1082" w:author="Tomas Blazauskas" w:date="2023-02-28T07:26:00Z">
        <w:r w:rsidRPr="001D68A7" w:rsidDel="00AF5B45">
          <w:rPr>
            <w:lang w:val="lt-LT"/>
          </w:rPr>
          <w:delText>does not stop playing when you move to a different viewing position, but at the same time,</w:delText>
        </w:r>
      </w:del>
      <w:r w:rsidRPr="001D68A7">
        <w:rPr>
          <w:lang w:val="lt-LT"/>
        </w:rPr>
        <w:t xml:space="preserve"> </w:t>
      </w:r>
      <w:del w:id="1083" w:author="Tomas Blazauskas" w:date="2023-02-28T07:27:00Z">
        <w:r w:rsidRPr="001D68A7" w:rsidDel="00AF5B45">
          <w:rPr>
            <w:lang w:val="lt-LT"/>
          </w:rPr>
          <w:delText>a new</w:delText>
        </w:r>
      </w:del>
      <w:ins w:id="1084" w:author="Tomas Blazauskas" w:date="2023-02-28T07:27:00Z">
        <w:r w:rsidR="00AF5B45" w:rsidRPr="001D68A7">
          <w:rPr>
            <w:lang w:val="lt-LT"/>
          </w:rPr>
          <w:t>another player finishes</w:t>
        </w:r>
      </w:ins>
      <w:del w:id="1085" w:author="Tomas Blazauskas" w:date="2023-02-28T07:27:00Z">
        <w:r w:rsidRPr="001D68A7" w:rsidDel="00AF5B45">
          <w:rPr>
            <w:lang w:val="lt-LT"/>
          </w:rPr>
          <w:delText xml:space="preserve"> video is being prepared in the second player</w:delText>
        </w:r>
      </w:del>
      <w:ins w:id="1086" w:author="Tomas Blazauskas" w:date="2023-02-28T07:27:00Z">
        <w:r w:rsidR="00AF5B45" w:rsidRPr="001D68A7">
          <w:rPr>
            <w:lang w:val="lt-LT"/>
          </w:rPr>
          <w:t xml:space="preserve"> preprocessing a video</w:t>
        </w:r>
      </w:ins>
      <w:ins w:id="1087" w:author="Tomas Blazauskas" w:date="2023-02-28T07:29:00Z">
        <w:r w:rsidR="00C315A7" w:rsidRPr="001D68A7">
          <w:rPr>
            <w:lang w:val="lt-LT"/>
          </w:rPr>
          <w:t xml:space="preserve"> dedicated to another </w:t>
        </w:r>
      </w:ins>
      <w:ins w:id="1088" w:author="Tomas Blazauskas" w:date="2023-02-28T07:30:00Z">
        <w:r w:rsidR="00C315A7" w:rsidRPr="001D68A7">
          <w:rPr>
            <w:lang w:val="lt-LT"/>
          </w:rPr>
          <w:t>viewing position</w:t>
        </w:r>
      </w:ins>
      <w:r w:rsidRPr="001D68A7">
        <w:rPr>
          <w:lang w:val="lt-LT"/>
        </w:rPr>
        <w:t xml:space="preserve">. The </w:t>
      </w:r>
      <w:del w:id="1089" w:author="Tomas Blazauskas" w:date="2023-02-28T07:30:00Z">
        <w:r w:rsidRPr="001D68A7" w:rsidDel="00C315A7">
          <w:rPr>
            <w:lang w:val="lt-LT"/>
          </w:rPr>
          <w:delText xml:space="preserve">preparation </w:delText>
        </w:r>
      </w:del>
      <w:ins w:id="1090" w:author="Tomas Blazauskas" w:date="2023-02-28T07:30:00Z">
        <w:r w:rsidR="00C315A7" w:rsidRPr="001D68A7">
          <w:rPr>
            <w:lang w:val="lt-LT"/>
          </w:rPr>
          <w:t xml:space="preserve">decoding of the new video </w:t>
        </w:r>
      </w:ins>
      <w:r w:rsidRPr="001D68A7">
        <w:rPr>
          <w:lang w:val="lt-LT"/>
        </w:rPr>
        <w:t xml:space="preserve">and </w:t>
      </w:r>
      <w:del w:id="1091" w:author="Tomas Blazauskas" w:date="2023-02-28T07:30:00Z">
        <w:r w:rsidRPr="001D68A7" w:rsidDel="00C315A7">
          <w:rPr>
            <w:lang w:val="lt-LT"/>
          </w:rPr>
          <w:delText xml:space="preserve">loading </w:delText>
        </w:r>
      </w:del>
      <w:ins w:id="1092" w:author="Tomas Blazauskas" w:date="2023-02-28T07:30:00Z">
        <w:r w:rsidR="00C315A7" w:rsidRPr="001D68A7">
          <w:rPr>
            <w:lang w:val="lt-LT"/>
          </w:rPr>
          <w:t xml:space="preserve">seeking memorized video position </w:t>
        </w:r>
      </w:ins>
      <w:r w:rsidRPr="001D68A7">
        <w:rPr>
          <w:lang w:val="lt-LT"/>
        </w:rPr>
        <w:t>take</w:t>
      </w:r>
      <w:ins w:id="1093" w:author="Tomas Blazauskas" w:date="2023-03-20T08:06:00Z">
        <w:r w:rsidR="00127EF2">
          <w:rPr>
            <w:lang w:val="lt-LT"/>
          </w:rPr>
          <w:t>s</w:t>
        </w:r>
      </w:ins>
      <w:ins w:id="1094" w:author="Tomas Blazauskas" w:date="2023-03-20T08:05:00Z">
        <w:r w:rsidR="00127EF2">
          <w:rPr>
            <w:lang w:val="lt-LT"/>
          </w:rPr>
          <w:t xml:space="preserve"> a</w:t>
        </w:r>
      </w:ins>
      <w:r w:rsidRPr="001D68A7">
        <w:rPr>
          <w:lang w:val="lt-LT"/>
        </w:rPr>
        <w:t xml:space="preserve"> </w:t>
      </w:r>
      <w:r w:rsidRPr="001D68A7">
        <w:rPr>
          <w:i/>
          <w:iCs/>
          <w:lang w:val="lt-LT"/>
          <w:rPrChange w:id="1095" w:author="Binkis Mikas" w:date="2023-03-19T21:43:00Z">
            <w:rPr>
              <w:lang w:val="lt-LT"/>
            </w:rPr>
          </w:rPrChange>
        </w:rPr>
        <w:t>tL</w:t>
      </w:r>
      <w:r w:rsidRPr="001D68A7">
        <w:rPr>
          <w:lang w:val="lt-LT"/>
        </w:rPr>
        <w:t xml:space="preserve"> </w:t>
      </w:r>
      <w:ins w:id="1096" w:author="Tomas Blazauskas" w:date="2023-02-28T07:31:00Z">
        <w:r w:rsidR="00C315A7" w:rsidRPr="001D68A7">
          <w:rPr>
            <w:lang w:val="lt-LT"/>
          </w:rPr>
          <w:t xml:space="preserve">amount </w:t>
        </w:r>
      </w:ins>
      <w:r w:rsidRPr="001D68A7">
        <w:rPr>
          <w:lang w:val="lt-LT"/>
        </w:rPr>
        <w:t>of time</w:t>
      </w:r>
      <w:ins w:id="1097" w:author="Tomas Blazauskas" w:date="2023-02-28T07:36:00Z">
        <w:r w:rsidR="00C315A7" w:rsidRPr="001D68A7">
          <w:rPr>
            <w:lang w:val="lt-LT"/>
          </w:rPr>
          <w:t xml:space="preserve">. </w:t>
        </w:r>
      </w:ins>
      <w:del w:id="1098" w:author="Tomas Blazauskas" w:date="2023-02-28T07:36:00Z">
        <w:r w:rsidRPr="001D68A7" w:rsidDel="00C315A7">
          <w:rPr>
            <w:lang w:val="lt-LT"/>
          </w:rPr>
          <w:delText>, so i</w:delText>
        </w:r>
      </w:del>
      <w:ins w:id="1099" w:author="Tomas Blazauskas" w:date="2023-02-28T07:36:00Z">
        <w:r w:rsidR="00C315A7" w:rsidRPr="001D68A7">
          <w:rPr>
            <w:lang w:val="lt-LT"/>
          </w:rPr>
          <w:t>I</w:t>
        </w:r>
      </w:ins>
      <w:r w:rsidRPr="001D68A7">
        <w:rPr>
          <w:lang w:val="lt-LT"/>
        </w:rPr>
        <w:t xml:space="preserve">t is </w:t>
      </w:r>
      <w:ins w:id="1100" w:author="Tomas Blazauskas" w:date="2023-02-28T07:36:00Z">
        <w:r w:rsidR="00C315A7" w:rsidRPr="001D68A7">
          <w:rPr>
            <w:lang w:val="lt-LT"/>
          </w:rPr>
          <w:t>important to start</w:t>
        </w:r>
      </w:ins>
      <w:del w:id="1101" w:author="Tomas Blazauskas" w:date="2023-02-28T07:36:00Z">
        <w:r w:rsidRPr="001D68A7" w:rsidDel="00C315A7">
          <w:rPr>
            <w:lang w:val="lt-LT"/>
          </w:rPr>
          <w:delText>necessary to allow for the full preparation time and to load the new video in the tK+tL time instant, and only then start</w:delText>
        </w:r>
      </w:del>
      <w:r w:rsidRPr="001D68A7">
        <w:rPr>
          <w:lang w:val="lt-LT"/>
        </w:rPr>
        <w:t xml:space="preserve"> playing and render</w:t>
      </w:r>
      <w:ins w:id="1102" w:author="Tomas Blazauskas" w:date="2023-02-28T07:37:00Z">
        <w:r w:rsidR="00C315A7" w:rsidRPr="001D68A7">
          <w:rPr>
            <w:lang w:val="lt-LT"/>
          </w:rPr>
          <w:t>ing</w:t>
        </w:r>
      </w:ins>
      <w:r w:rsidRPr="001D68A7">
        <w:rPr>
          <w:lang w:val="lt-LT"/>
        </w:rPr>
        <w:t xml:space="preserve"> the second player </w:t>
      </w:r>
      <w:del w:id="1103" w:author="Tomas Blazauskas" w:date="2023-02-28T07:37:00Z">
        <w:r w:rsidRPr="001D68A7" w:rsidDel="00C315A7">
          <w:rPr>
            <w:lang w:val="lt-LT"/>
          </w:rPr>
          <w:delText>with the new video</w:delText>
        </w:r>
      </w:del>
      <w:ins w:id="1104" w:author="Tomas Blazauskas" w:date="2023-02-28T07:37:00Z">
        <w:r w:rsidR="00C315A7" w:rsidRPr="001D68A7">
          <w:rPr>
            <w:lang w:val="lt-LT"/>
          </w:rPr>
          <w:t xml:space="preserve">view only </w:t>
        </w:r>
      </w:ins>
      <w:ins w:id="1105" w:author="Tomas Blazauskas" w:date="2023-03-20T08:05:00Z">
        <w:r w:rsidR="00127EF2">
          <w:rPr>
            <w:lang w:val="lt-LT"/>
          </w:rPr>
          <w:t xml:space="preserve">when </w:t>
        </w:r>
      </w:ins>
      <w:ins w:id="1106" w:author="Tomas Blazauskas" w:date="2023-02-28T07:37:00Z">
        <w:r w:rsidR="00C315A7" w:rsidRPr="001D68A7">
          <w:rPr>
            <w:lang w:val="lt-LT"/>
          </w:rPr>
          <w:t>the preprocessing of the new video is completed</w:t>
        </w:r>
      </w:ins>
      <w:r w:rsidRPr="001D68A7">
        <w:rPr>
          <w:lang w:val="lt-LT"/>
        </w:rPr>
        <w:t xml:space="preserve">. The decoding and </w:t>
      </w:r>
      <w:del w:id="1107" w:author="Tomas Blazauskas" w:date="2023-02-28T07:37:00Z">
        <w:r w:rsidRPr="001D68A7" w:rsidDel="00C315A7">
          <w:rPr>
            <w:lang w:val="lt-LT"/>
          </w:rPr>
          <w:delText xml:space="preserve">loading </w:delText>
        </w:r>
      </w:del>
      <w:ins w:id="1108" w:author="Tomas Blazauskas" w:date="2023-02-28T07:37:00Z">
        <w:r w:rsidR="00C315A7" w:rsidRPr="001D68A7">
          <w:rPr>
            <w:lang w:val="lt-LT"/>
          </w:rPr>
          <w:t xml:space="preserve">seeking </w:t>
        </w:r>
      </w:ins>
      <w:r w:rsidRPr="001D68A7">
        <w:rPr>
          <w:lang w:val="lt-LT"/>
        </w:rPr>
        <w:t xml:space="preserve">time </w:t>
      </w:r>
      <w:del w:id="1109" w:author="Tomas Blazauskas" w:date="2023-02-28T07:37:00Z">
        <w:r w:rsidRPr="001D68A7" w:rsidDel="00C315A7">
          <w:rPr>
            <w:lang w:val="lt-LT"/>
          </w:rPr>
          <w:delText xml:space="preserve">of the video </w:delText>
        </w:r>
      </w:del>
      <w:r w:rsidRPr="001D68A7">
        <w:rPr>
          <w:lang w:val="lt-LT"/>
        </w:rPr>
        <w:t xml:space="preserve">depends on the </w:t>
      </w:r>
      <w:del w:id="1110" w:author="Tomas Blazauskas" w:date="2023-02-28T07:38:00Z">
        <w:r w:rsidRPr="001D68A7" w:rsidDel="00C315A7">
          <w:rPr>
            <w:lang w:val="lt-LT"/>
          </w:rPr>
          <w:delText xml:space="preserve">processor </w:delText>
        </w:r>
      </w:del>
      <w:ins w:id="1111" w:author="Tomas Blazauskas" w:date="2023-02-28T07:38:00Z">
        <w:r w:rsidR="00C315A7" w:rsidRPr="001D68A7">
          <w:rPr>
            <w:lang w:val="lt-LT"/>
          </w:rPr>
          <w:t>computational capabilities</w:t>
        </w:r>
      </w:ins>
      <w:del w:id="1112" w:author="Tomas Blazauskas" w:date="2023-02-28T07:38:00Z">
        <w:r w:rsidRPr="001D68A7" w:rsidDel="00C315A7">
          <w:rPr>
            <w:lang w:val="lt-LT"/>
          </w:rPr>
          <w:delText>used for the computation</w:delText>
        </w:r>
      </w:del>
      <w:r w:rsidRPr="001D68A7">
        <w:rPr>
          <w:lang w:val="lt-LT"/>
        </w:rPr>
        <w:t xml:space="preserve"> of the </w:t>
      </w:r>
      <w:del w:id="1113" w:author="Blažauskas Tomas" w:date="2023-01-25T23:19:00Z">
        <w:r w:rsidRPr="001D68A7" w:rsidDel="00A9216D">
          <w:rPr>
            <w:lang w:val="lt-LT"/>
          </w:rPr>
          <w:delText>virtual reality</w:delText>
        </w:r>
      </w:del>
      <w:r w:rsidR="00E06DBE" w:rsidRPr="001D68A7">
        <w:rPr>
          <w:lang w:val="lt-LT"/>
        </w:rPr>
        <w:t>VR</w:t>
      </w:r>
      <w:r w:rsidRPr="001D68A7">
        <w:rPr>
          <w:lang w:val="lt-LT"/>
        </w:rPr>
        <w:t xml:space="preserve"> system. </w:t>
      </w:r>
      <w:del w:id="1114" w:author="Tomas Blazauskas" w:date="2023-02-28T07:41:00Z">
        <w:r w:rsidRPr="001D68A7" w:rsidDel="00186A42">
          <w:rPr>
            <w:lang w:val="lt-LT"/>
          </w:rPr>
          <w:delText>It may also vary minimally. This time can be set to a fixed time, after observations of the application's performance on the specific virtual reality</w:delText>
        </w:r>
        <w:r w:rsidR="00E06DBE" w:rsidRPr="001D68A7" w:rsidDel="00186A42">
          <w:rPr>
            <w:lang w:val="lt-LT"/>
          </w:rPr>
          <w:delText>VR</w:delText>
        </w:r>
        <w:r w:rsidRPr="001D68A7" w:rsidDel="00186A42">
          <w:rPr>
            <w:lang w:val="lt-LT"/>
          </w:rPr>
          <w:delText xml:space="preserve"> system. However, this value will be approximate and will need to be reset when using a different system or a different computer for the computation of the renderer</w:delText>
        </w:r>
      </w:del>
      <w:ins w:id="1115" w:author="Tomas Blazauskas" w:date="2023-02-28T07:41:00Z">
        <w:r w:rsidR="00186A42" w:rsidRPr="001D68A7">
          <w:rPr>
            <w:lang w:val="lt-LT"/>
          </w:rPr>
          <w:t>The pr</w:t>
        </w:r>
      </w:ins>
      <w:ins w:id="1116" w:author="Tomas Blazauskas" w:date="2023-03-20T08:06:00Z">
        <w:r w:rsidR="00127EF2">
          <w:rPr>
            <w:lang w:val="lt-LT"/>
          </w:rPr>
          <w:t>e</w:t>
        </w:r>
      </w:ins>
      <w:ins w:id="1117" w:author="Tomas Blazauskas" w:date="2023-02-28T07:41:00Z">
        <w:r w:rsidR="00186A42" w:rsidRPr="001D68A7">
          <w:rPr>
            <w:lang w:val="lt-LT"/>
          </w:rPr>
          <w:t xml:space="preserve">processing time </w:t>
        </w:r>
      </w:ins>
      <w:ins w:id="1118" w:author="Tomas Blazauskas" w:date="2023-02-28T07:42:00Z">
        <w:r w:rsidR="00186A42" w:rsidRPr="001D68A7">
          <w:rPr>
            <w:i/>
            <w:iCs/>
            <w:lang w:val="lt-LT"/>
            <w:rPrChange w:id="1119" w:author="Binkis Mikas" w:date="2023-03-19T21:43:00Z">
              <w:rPr>
                <w:lang w:val="lt-LT"/>
              </w:rPr>
            </w:rPrChange>
          </w:rPr>
          <w:t>tL</w:t>
        </w:r>
        <w:r w:rsidR="00186A42" w:rsidRPr="001D68A7">
          <w:rPr>
            <w:lang w:val="lt-LT"/>
          </w:rPr>
          <w:t xml:space="preserve"> </w:t>
        </w:r>
      </w:ins>
      <w:ins w:id="1120" w:author="Tomas Blazauskas" w:date="2023-02-28T07:41:00Z">
        <w:r w:rsidR="00186A42" w:rsidRPr="001D68A7">
          <w:rPr>
            <w:lang w:val="lt-LT"/>
          </w:rPr>
          <w:t>could be pre</w:t>
        </w:r>
      </w:ins>
      <w:ins w:id="1121" w:author="Tomas Blazauskas" w:date="2023-02-28T07:42:00Z">
        <w:r w:rsidR="00186A42" w:rsidRPr="001D68A7">
          <w:rPr>
            <w:lang w:val="lt-LT"/>
          </w:rPr>
          <w:t>dicted</w:t>
        </w:r>
      </w:ins>
      <w:ins w:id="1122" w:author="Tomas Blazauskas" w:date="2023-02-28T07:43:00Z">
        <w:r w:rsidR="00186A42" w:rsidRPr="001D68A7">
          <w:rPr>
            <w:lang w:val="lt-LT"/>
          </w:rPr>
          <w:t xml:space="preserve"> by registering </w:t>
        </w:r>
        <w:r w:rsidR="00186A42" w:rsidRPr="001D68A7">
          <w:rPr>
            <w:i/>
            <w:iCs/>
            <w:lang w:val="lt-LT"/>
            <w:rPrChange w:id="1123" w:author="Binkis Mikas" w:date="2023-03-19T21:43:00Z">
              <w:rPr>
                <w:lang w:val="lt-LT"/>
              </w:rPr>
            </w:rPrChange>
          </w:rPr>
          <w:t>tL</w:t>
        </w:r>
        <w:r w:rsidR="00186A42" w:rsidRPr="001D68A7">
          <w:rPr>
            <w:lang w:val="lt-LT"/>
          </w:rPr>
          <w:t xml:space="preserve"> values for each </w:t>
        </w:r>
      </w:ins>
      <w:ins w:id="1124" w:author="Tomas Blazauskas" w:date="2023-02-28T07:44:00Z">
        <w:r w:rsidR="00186A42" w:rsidRPr="001D68A7">
          <w:rPr>
            <w:lang w:val="lt-LT"/>
          </w:rPr>
          <w:t>transition and calculating the average</w:t>
        </w:r>
      </w:ins>
      <w:r w:rsidRPr="001D68A7">
        <w:rPr>
          <w:lang w:val="lt-LT"/>
        </w:rPr>
        <w:t>.</w:t>
      </w:r>
      <w:del w:id="1125" w:author="Tomas Blazauskas" w:date="2023-02-28T07:44:00Z">
        <w:r w:rsidRPr="001D68A7" w:rsidDel="00186A42">
          <w:rPr>
            <w:lang w:val="lt-LT"/>
          </w:rPr>
          <w:delText xml:space="preserve"> </w:delText>
        </w:r>
      </w:del>
      <w:del w:id="1126" w:author="Tomas Blazauskas" w:date="2023-02-28T07:42:00Z">
        <w:r w:rsidRPr="001D68A7" w:rsidDel="00186A42">
          <w:rPr>
            <w:lang w:val="lt-LT"/>
          </w:rPr>
          <w:delText xml:space="preserve">Alternatively, </w:delText>
        </w:r>
      </w:del>
      <w:del w:id="1127" w:author="Tomas Blazauskas" w:date="2023-02-28T07:44:00Z">
        <w:r w:rsidRPr="001D68A7" w:rsidDel="00186A42">
          <w:rPr>
            <w:lang w:val="lt-LT"/>
          </w:rPr>
          <w:delText>each time a transformation tL is performed during the lifetime of the application, it can be set to the average of the two preceding and measured transformations tL. The automatic calculation of tL by the software results in a greater overlap of the frames of the transformations, making the transformations smoother.</w:delText>
        </w:r>
      </w:del>
    </w:p>
    <w:p w14:paraId="19701E14" w14:textId="3FA418D5" w:rsidR="00186A42" w:rsidRPr="001D68A7" w:rsidRDefault="00186A42" w:rsidP="0029420B">
      <w:pPr>
        <w:pStyle w:val="MDPI31text"/>
        <w:rPr>
          <w:ins w:id="1128" w:author="Tomas Blazauskas" w:date="2023-02-28T07:44:00Z"/>
          <w:lang w:val="lt-LT"/>
        </w:rPr>
      </w:pPr>
    </w:p>
    <w:p w14:paraId="155967DE" w14:textId="23E8B97B" w:rsidR="00186A42" w:rsidRPr="001D68A7" w:rsidRDefault="00186A42">
      <w:pPr>
        <w:pStyle w:val="MDPI31text"/>
        <w:ind w:firstLine="0"/>
        <w:rPr>
          <w:ins w:id="1129" w:author="Tomas Blazauskas" w:date="2023-02-28T07:44:00Z"/>
          <w:lang w:val="lt-LT"/>
        </w:rPr>
        <w:pPrChange w:id="1130" w:author="Binkis Mikas" w:date="2023-03-19T22:17:00Z">
          <w:pPr>
            <w:pStyle w:val="MDPI31text"/>
          </w:pPr>
        </w:pPrChange>
      </w:pPr>
      <w:ins w:id="1131" w:author="Tomas Blazauskas" w:date="2023-02-28T07:44:00Z">
        <w:r w:rsidRPr="001D68A7">
          <w:rPr>
            <w:b/>
            <w:lang w:val="lt-LT"/>
          </w:rPr>
          <w:t>Changing videos by blending</w:t>
        </w:r>
      </w:ins>
    </w:p>
    <w:p w14:paraId="111086F6" w14:textId="77777777" w:rsidR="00186A42" w:rsidRPr="001D68A7" w:rsidRDefault="00B95AD6" w:rsidP="0029420B">
      <w:pPr>
        <w:pStyle w:val="MDPI31text"/>
        <w:rPr>
          <w:ins w:id="1132" w:author="Tomas Blazauskas" w:date="2023-02-28T07:45:00Z"/>
          <w:lang w:val="lt-LT"/>
        </w:rPr>
      </w:pPr>
      <w:del w:id="1133" w:author="Tomas Blazauskas" w:date="2023-02-28T07:45:00Z">
        <w:r w:rsidRPr="001D68A7" w:rsidDel="00186A42">
          <w:rPr>
            <w:lang w:val="lt-LT"/>
          </w:rPr>
          <w:delText xml:space="preserve">Normal blending Image </w:delText>
        </w:r>
      </w:del>
    </w:p>
    <w:p w14:paraId="2D3B7842" w14:textId="71D518B1" w:rsidR="00B95AD6" w:rsidRPr="001D68A7" w:rsidRDefault="00B95AD6" w:rsidP="0029420B">
      <w:pPr>
        <w:pStyle w:val="MDPI31text"/>
        <w:rPr>
          <w:lang w:val="lt-LT"/>
        </w:rPr>
      </w:pPr>
      <w:del w:id="1134" w:author="Tomas Blazauskas" w:date="2023-02-28T07:45:00Z">
        <w:r w:rsidRPr="001D68A7" w:rsidDel="00186A42">
          <w:rPr>
            <w:lang w:val="lt-LT"/>
          </w:rPr>
          <w:delText>fusion</w:delText>
        </w:r>
      </w:del>
      <w:ins w:id="1135" w:author="Tomas Blazauskas" w:date="2023-02-28T07:48:00Z">
        <w:r w:rsidR="00186A42" w:rsidRPr="001D68A7">
          <w:rPr>
            <w:lang w:val="lt-LT"/>
          </w:rPr>
          <w:t>Blending two panoramic views</w:t>
        </w:r>
      </w:ins>
      <w:ins w:id="1136" w:author="Tomas Blazauskas" w:date="2023-02-28T07:49:00Z">
        <w:r w:rsidR="00186A42" w:rsidRPr="001D68A7">
          <w:rPr>
            <w:lang w:val="lt-LT"/>
          </w:rPr>
          <w:t xml:space="preserve"> (normal</w:t>
        </w:r>
      </w:ins>
      <w:ins w:id="1137" w:author="Tomas Blazauskas" w:date="2023-03-20T08:04:00Z">
        <w:r w:rsidR="004C3F4D">
          <w:rPr>
            <w:lang w:val="lt-LT"/>
          </w:rPr>
          <w:t>l</w:t>
        </w:r>
      </w:ins>
      <w:ins w:id="1138" w:author="Tomas Blazauskas" w:date="2023-02-28T07:49:00Z">
        <w:r w:rsidR="00186A42" w:rsidRPr="001D68A7">
          <w:rPr>
            <w:lang w:val="lt-LT"/>
          </w:rPr>
          <w:t>y – panoramic images)</w:t>
        </w:r>
      </w:ins>
      <w:ins w:id="1139" w:author="Tomas Blazauskas" w:date="2023-02-28T07:48:00Z">
        <w:r w:rsidR="00186A42" w:rsidRPr="001D68A7">
          <w:rPr>
            <w:lang w:val="lt-LT"/>
          </w:rPr>
          <w:t xml:space="preserve"> </w:t>
        </w:r>
      </w:ins>
      <w:del w:id="1140" w:author="Tomas Blazauskas" w:date="2023-02-28T07:48:00Z">
        <w:r w:rsidRPr="001D68A7" w:rsidDel="00186A42">
          <w:rPr>
            <w:lang w:val="lt-LT"/>
          </w:rPr>
          <w:delText xml:space="preserve">-based </w:delText>
        </w:r>
      </w:del>
      <w:del w:id="1141" w:author="Tomas Blazauskas" w:date="2023-02-28T07:46:00Z">
        <w:r w:rsidRPr="001D68A7" w:rsidDel="00186A42">
          <w:rPr>
            <w:lang w:val="lt-LT"/>
          </w:rPr>
          <w:delText xml:space="preserve">image </w:delText>
        </w:r>
      </w:del>
      <w:del w:id="1142" w:author="Tomas Blazauskas" w:date="2023-02-28T07:48:00Z">
        <w:r w:rsidRPr="001D68A7" w:rsidDel="00186A42">
          <w:rPr>
            <w:lang w:val="lt-LT"/>
          </w:rPr>
          <w:delText xml:space="preserve">replacement </w:delText>
        </w:r>
      </w:del>
      <w:r w:rsidRPr="001D68A7">
        <w:rPr>
          <w:lang w:val="lt-LT"/>
        </w:rPr>
        <w:t xml:space="preserve">is </w:t>
      </w:r>
      <w:ins w:id="1143" w:author="Tomas Blazauskas" w:date="2023-02-28T07:46:00Z">
        <w:r w:rsidR="00186A42" w:rsidRPr="001D68A7">
          <w:rPr>
            <w:lang w:val="lt-LT"/>
          </w:rPr>
          <w:t xml:space="preserve">also </w:t>
        </w:r>
      </w:ins>
      <w:ins w:id="1144" w:author="Tomas Blazauskas" w:date="2023-02-28T07:48:00Z">
        <w:r w:rsidR="00186A42" w:rsidRPr="001D68A7">
          <w:rPr>
            <w:lang w:val="lt-LT"/>
          </w:rPr>
          <w:t xml:space="preserve">a common technique </w:t>
        </w:r>
      </w:ins>
      <w:del w:id="1145" w:author="Tomas Blazauskas" w:date="2023-02-28T07:47:00Z">
        <w:r w:rsidRPr="001D68A7" w:rsidDel="00186A42">
          <w:rPr>
            <w:lang w:val="lt-LT"/>
          </w:rPr>
          <w:delText xml:space="preserve">common and </w:delText>
        </w:r>
      </w:del>
      <w:del w:id="1146" w:author="Tomas Blazauskas" w:date="2023-02-28T07:48:00Z">
        <w:r w:rsidRPr="001D68A7" w:rsidDel="00186A42">
          <w:rPr>
            <w:lang w:val="lt-LT"/>
          </w:rPr>
          <w:delText xml:space="preserve">often </w:delText>
        </w:r>
      </w:del>
      <w:ins w:id="1147" w:author="Tomas Blazauskas" w:date="2023-02-28T07:48:00Z">
        <w:r w:rsidR="00186A42" w:rsidRPr="001D68A7">
          <w:rPr>
            <w:lang w:val="lt-LT"/>
          </w:rPr>
          <w:t xml:space="preserve">used </w:t>
        </w:r>
      </w:ins>
      <w:ins w:id="1148" w:author="Tomas Blazauskas" w:date="2023-02-28T07:49:00Z">
        <w:r w:rsidR="00186A42" w:rsidRPr="001D68A7">
          <w:rPr>
            <w:lang w:val="lt-LT"/>
          </w:rPr>
          <w:t xml:space="preserve">by panoramic </w:t>
        </w:r>
      </w:ins>
      <w:del w:id="1149" w:author="Tomas Blazauskas" w:date="2023-02-28T07:49:00Z">
        <w:r w:rsidRPr="001D68A7" w:rsidDel="00186A42">
          <w:rPr>
            <w:lang w:val="lt-LT"/>
          </w:rPr>
          <w:delText>found in virtual environments</w:delText>
        </w:r>
      </w:del>
      <w:ins w:id="1150" w:author="Tomas Blazauskas" w:date="2023-02-28T07:49:00Z">
        <w:r w:rsidR="00186A42" w:rsidRPr="001D68A7">
          <w:rPr>
            <w:lang w:val="lt-LT"/>
          </w:rPr>
          <w:t>software</w:t>
        </w:r>
      </w:ins>
      <w:r w:rsidRPr="001D68A7">
        <w:rPr>
          <w:lang w:val="lt-LT"/>
        </w:rPr>
        <w:t xml:space="preserve">. </w:t>
      </w:r>
      <w:ins w:id="1151" w:author="Tomas Blazauskas" w:date="2023-02-28T07:50:00Z">
        <w:r w:rsidR="00186A42" w:rsidRPr="001D68A7">
          <w:rPr>
            <w:lang w:val="lt-LT"/>
          </w:rPr>
          <w:t xml:space="preserve">In our case, </w:t>
        </w:r>
      </w:ins>
      <w:del w:id="1152" w:author="Tomas Blazauskas" w:date="2023-02-28T07:50:00Z">
        <w:r w:rsidRPr="001D68A7" w:rsidDel="00186A42">
          <w:rPr>
            <w:lang w:val="lt-LT"/>
          </w:rPr>
          <w:delText>A</w:delText>
        </w:r>
      </w:del>
      <w:ins w:id="1153" w:author="Tomas Blazauskas" w:date="2023-02-28T07:50:00Z">
        <w:r w:rsidR="00186A42" w:rsidRPr="001D68A7">
          <w:rPr>
            <w:lang w:val="lt-LT"/>
          </w:rPr>
          <w:t>a</w:t>
        </w:r>
      </w:ins>
      <w:r w:rsidRPr="001D68A7">
        <w:rPr>
          <w:lang w:val="lt-LT"/>
        </w:rPr>
        <w:t xml:space="preserve">s a new viewing position </w:t>
      </w:r>
      <w:del w:id="1154" w:author="Tomas Blazauskas" w:date="2023-02-28T07:50:00Z">
        <w:r w:rsidRPr="001D68A7" w:rsidDel="00C9626B">
          <w:rPr>
            <w:lang w:val="lt-LT"/>
          </w:rPr>
          <w:delText>i</w:delText>
        </w:r>
      </w:del>
      <w:ins w:id="1155" w:author="Tomas Blazauskas" w:date="2023-02-28T07:50:00Z">
        <w:r w:rsidR="00C9626B" w:rsidRPr="001D68A7">
          <w:rPr>
            <w:lang w:val="lt-LT"/>
          </w:rPr>
          <w:t>wa</w:t>
        </w:r>
      </w:ins>
      <w:r w:rsidRPr="001D68A7">
        <w:rPr>
          <w:lang w:val="lt-LT"/>
        </w:rPr>
        <w:t>s approached</w:t>
      </w:r>
      <w:ins w:id="1156" w:author="Tomas Blazauskas" w:date="2023-02-28T07:50:00Z">
        <w:r w:rsidR="00186A42" w:rsidRPr="001D68A7">
          <w:rPr>
            <w:lang w:val="lt-LT"/>
          </w:rPr>
          <w:t xml:space="preserve"> by the user</w:t>
        </w:r>
      </w:ins>
      <w:r w:rsidRPr="001D68A7">
        <w:rPr>
          <w:lang w:val="lt-LT"/>
        </w:rPr>
        <w:t xml:space="preserve">, </w:t>
      </w:r>
      <w:ins w:id="1157" w:author="Tomas Blazauskas" w:date="2023-02-28T07:51:00Z">
        <w:r w:rsidR="00C9626B" w:rsidRPr="001D68A7">
          <w:rPr>
            <w:lang w:val="lt-LT"/>
          </w:rPr>
          <w:t>there is a given time interval (</w:t>
        </w:r>
      </w:ins>
      <w:r w:rsidRPr="001D68A7">
        <w:rPr>
          <w:i/>
          <w:iCs/>
          <w:lang w:val="lt-LT"/>
          <w:rPrChange w:id="1158" w:author="Binkis Mikas" w:date="2023-03-19T21:43:00Z">
            <w:rPr>
              <w:lang w:val="lt-LT"/>
            </w:rPr>
          </w:rPrChange>
        </w:rPr>
        <w:t>tS</w:t>
      </w:r>
      <w:ins w:id="1159" w:author="Tomas Blazauskas" w:date="2023-02-28T07:51:00Z">
        <w:r w:rsidR="00C9626B" w:rsidRPr="001D68A7">
          <w:rPr>
            <w:lang w:val="lt-LT"/>
          </w:rPr>
          <w:t>)</w:t>
        </w:r>
      </w:ins>
      <w:r w:rsidRPr="001D68A7">
        <w:rPr>
          <w:lang w:val="lt-LT"/>
        </w:rPr>
        <w:t xml:space="preserve"> </w:t>
      </w:r>
      <w:ins w:id="1160" w:author="Tomas Blazauskas" w:date="2023-02-28T07:51:00Z">
        <w:r w:rsidR="00C9626B" w:rsidRPr="001D68A7">
          <w:rPr>
            <w:lang w:val="lt-LT"/>
          </w:rPr>
          <w:t xml:space="preserve">to </w:t>
        </w:r>
      </w:ins>
      <w:r w:rsidRPr="001D68A7">
        <w:rPr>
          <w:lang w:val="lt-LT"/>
        </w:rPr>
        <w:t>change</w:t>
      </w:r>
      <w:del w:id="1161" w:author="Tomas Blazauskas" w:date="2023-02-28T07:51:00Z">
        <w:r w:rsidRPr="001D68A7" w:rsidDel="00C9626B">
          <w:rPr>
            <w:lang w:val="lt-LT"/>
          </w:rPr>
          <w:delText>s</w:delText>
        </w:r>
      </w:del>
      <w:r w:rsidRPr="001D68A7">
        <w:rPr>
          <w:lang w:val="lt-LT"/>
        </w:rPr>
        <w:t xml:space="preserve"> the pixel transparency values of the </w:t>
      </w:r>
      <w:del w:id="1162" w:author="Tomas Blazauskas" w:date="2023-02-28T07:52:00Z">
        <w:r w:rsidRPr="001D68A7" w:rsidDel="002F7AE4">
          <w:rPr>
            <w:lang w:val="lt-LT"/>
          </w:rPr>
          <w:delText xml:space="preserve">displayed </w:delText>
        </w:r>
      </w:del>
      <w:ins w:id="1163" w:author="Tomas Blazauskas" w:date="2023-02-28T07:52:00Z">
        <w:r w:rsidR="002F7AE4" w:rsidRPr="001D68A7">
          <w:rPr>
            <w:lang w:val="lt-LT"/>
          </w:rPr>
          <w:t xml:space="preserve">initial </w:t>
        </w:r>
      </w:ins>
      <w:r w:rsidRPr="001D68A7">
        <w:rPr>
          <w:lang w:val="lt-LT"/>
        </w:rPr>
        <w:t xml:space="preserve">and the new </w:t>
      </w:r>
      <w:del w:id="1164" w:author="Tomas Blazauskas" w:date="2023-02-28T07:52:00Z">
        <w:r w:rsidRPr="001D68A7" w:rsidDel="00C9626B">
          <w:rPr>
            <w:lang w:val="lt-LT"/>
          </w:rPr>
          <w:delText>image within a predetermined time</w:delText>
        </w:r>
      </w:del>
      <w:ins w:id="1165" w:author="Tomas Blazauskas" w:date="2023-02-28T07:52:00Z">
        <w:r w:rsidR="00C9626B" w:rsidRPr="001D68A7">
          <w:rPr>
            <w:lang w:val="lt-LT"/>
          </w:rPr>
          <w:t>video</w:t>
        </w:r>
      </w:ins>
      <w:r w:rsidRPr="001D68A7">
        <w:rPr>
          <w:lang w:val="lt-LT"/>
        </w:rPr>
        <w:t>.</w:t>
      </w:r>
      <w:ins w:id="1166" w:author="Tomas Blazauskas" w:date="2023-02-28T07:52:00Z">
        <w:r w:rsidR="002F7AE4" w:rsidRPr="001D68A7">
          <w:rPr>
            <w:lang w:val="lt-LT"/>
          </w:rPr>
          <w:t xml:space="preserve"> </w:t>
        </w:r>
      </w:ins>
      <w:ins w:id="1167" w:author="Tomas Blazauskas" w:date="2023-02-28T07:53:00Z">
        <w:r w:rsidR="002F7AE4" w:rsidRPr="001D68A7">
          <w:rPr>
            <w:lang w:val="lt-LT"/>
          </w:rPr>
          <w:t>As time passes, the initial video values become fully transparent</w:t>
        </w:r>
      </w:ins>
      <w:ins w:id="1168" w:author="Tomas Blazauskas" w:date="2023-03-20T08:04:00Z">
        <w:r w:rsidR="004C3F4D">
          <w:rPr>
            <w:lang w:val="lt-LT"/>
          </w:rPr>
          <w:t>,</w:t>
        </w:r>
      </w:ins>
      <w:ins w:id="1169" w:author="Tomas Blazauskas" w:date="2023-02-28T07:53:00Z">
        <w:r w:rsidR="002F7AE4" w:rsidRPr="001D68A7">
          <w:rPr>
            <w:lang w:val="lt-LT"/>
          </w:rPr>
          <w:t xml:space="preserve"> and the new video values become</w:t>
        </w:r>
      </w:ins>
      <w:ins w:id="1170" w:author="Tomas Blazauskas" w:date="2023-02-28T07:54:00Z">
        <w:r w:rsidR="002F7AE4" w:rsidRPr="001D68A7">
          <w:rPr>
            <w:lang w:val="lt-LT"/>
          </w:rPr>
          <w:t xml:space="preserve"> fully visible.</w:t>
        </w:r>
      </w:ins>
      <w:r w:rsidRPr="001D68A7">
        <w:rPr>
          <w:lang w:val="lt-LT"/>
        </w:rPr>
        <w:t xml:space="preserve"> This method uses two players and plays the video from both players during the </w:t>
      </w:r>
      <w:del w:id="1171" w:author="Tomas Blazauskas" w:date="2023-02-28T07:54:00Z">
        <w:r w:rsidRPr="001D68A7" w:rsidDel="002F7AE4">
          <w:rPr>
            <w:lang w:val="lt-LT"/>
          </w:rPr>
          <w:delText xml:space="preserve">resizing </w:delText>
        </w:r>
      </w:del>
      <w:ins w:id="1172" w:author="Tomas Blazauskas" w:date="2023-02-28T07:54:00Z">
        <w:r w:rsidR="002F7AE4" w:rsidRPr="001D68A7">
          <w:rPr>
            <w:lang w:val="lt-LT"/>
          </w:rPr>
          <w:t xml:space="preserve">blending </w:t>
        </w:r>
      </w:ins>
      <w:r w:rsidRPr="001D68A7">
        <w:rPr>
          <w:lang w:val="lt-LT"/>
        </w:rPr>
        <w:t xml:space="preserve">process (see </w:t>
      </w:r>
      <w:del w:id="1173" w:author="Tomas Blazauskas" w:date="2023-02-28T07:52:00Z">
        <w:r w:rsidRPr="001D68A7" w:rsidDel="00C9626B">
          <w:rPr>
            <w:lang w:val="lt-LT"/>
          </w:rPr>
          <w:delText xml:space="preserve">Figure </w:delText>
        </w:r>
      </w:del>
      <w:ins w:id="1174" w:author="Tomas Blazauskas" w:date="2023-02-28T07:52:00Z">
        <w:r w:rsidR="00C9626B" w:rsidRPr="001D68A7">
          <w:rPr>
            <w:lang w:val="lt-LT"/>
          </w:rPr>
          <w:t xml:space="preserve">Fig. </w:t>
        </w:r>
      </w:ins>
      <w:del w:id="1175" w:author="Tomas Blazauskas" w:date="2023-02-28T07:52:00Z">
        <w:r w:rsidRPr="001D68A7" w:rsidDel="00C9626B">
          <w:rPr>
            <w:lang w:val="lt-LT"/>
          </w:rPr>
          <w:delText>3</w:delText>
        </w:r>
      </w:del>
      <w:ins w:id="1176" w:author="Binkis Mikas" w:date="2023-03-20T00:28:00Z">
        <w:r w:rsidR="002C6DC9">
          <w:rPr>
            <w:lang w:val="lt-LT"/>
          </w:rPr>
          <w:t>4</w:t>
        </w:r>
      </w:ins>
      <w:ins w:id="1177" w:author="Tomas Blazauskas" w:date="2023-02-28T07:52:00Z">
        <w:del w:id="1178" w:author="Binkis Mikas" w:date="2023-03-19T22:01:00Z">
          <w:r w:rsidR="00C9626B" w:rsidRPr="001D68A7" w:rsidDel="00181A26">
            <w:rPr>
              <w:lang w:val="lt-LT"/>
            </w:rPr>
            <w:delText>??</w:delText>
          </w:r>
        </w:del>
      </w:ins>
      <w:r w:rsidRPr="001D68A7">
        <w:rPr>
          <w:lang w:val="lt-LT"/>
        </w:rPr>
        <w:t xml:space="preserve">). The fusion method is smoother than the clipping method and potentially less disorienting, </w:t>
      </w:r>
      <w:r w:rsidRPr="001D68A7">
        <w:rPr>
          <w:lang w:val="lt-LT"/>
        </w:rPr>
        <w:lastRenderedPageBreak/>
        <w:t xml:space="preserve">as the user sees the overlapping pixels during the fusion of the </w:t>
      </w:r>
      <w:del w:id="1179" w:author="Tomas Blazauskas" w:date="2023-02-28T07:54:00Z">
        <w:r w:rsidRPr="001D68A7" w:rsidDel="002F7AE4">
          <w:rPr>
            <w:lang w:val="lt-LT"/>
          </w:rPr>
          <w:delText>images</w:delText>
        </w:r>
      </w:del>
      <w:ins w:id="1180" w:author="Tomas Blazauskas" w:date="2023-02-28T07:54:00Z">
        <w:r w:rsidR="002F7AE4" w:rsidRPr="001D68A7">
          <w:rPr>
            <w:lang w:val="lt-LT"/>
          </w:rPr>
          <w:t>videos</w:t>
        </w:r>
      </w:ins>
      <w:del w:id="1181" w:author="Tomas Blazauskas" w:date="2023-02-28T07:55:00Z">
        <w:r w:rsidRPr="001D68A7" w:rsidDel="002F7AE4">
          <w:rPr>
            <w:lang w:val="lt-LT"/>
          </w:rPr>
          <w:delText>, and thus the change in their position before this happens</w:delText>
        </w:r>
      </w:del>
      <w:r w:rsidRPr="001D68A7">
        <w:rPr>
          <w:lang w:val="lt-LT"/>
        </w:rPr>
        <w:t>. However, this method requires a higher performance of the computing equipment</w:t>
      </w:r>
      <w:del w:id="1182" w:author="Tomas Blazauskas" w:date="2023-03-20T08:04:00Z">
        <w:r w:rsidRPr="001D68A7" w:rsidDel="004C3F4D">
          <w:rPr>
            <w:lang w:val="lt-LT"/>
          </w:rPr>
          <w:delText>,</w:delText>
        </w:r>
      </w:del>
      <w:r w:rsidRPr="001D68A7">
        <w:rPr>
          <w:lang w:val="lt-LT"/>
        </w:rPr>
        <w:t xml:space="preserve"> since </w:t>
      </w:r>
      <w:del w:id="1183" w:author="Tomas Blazauskas" w:date="2023-02-28T07:55:00Z">
        <w:r w:rsidRPr="001D68A7" w:rsidDel="002F7AE4">
          <w:rPr>
            <w:lang w:val="lt-LT"/>
          </w:rPr>
          <w:delText xml:space="preserve">two </w:delText>
        </w:r>
      </w:del>
      <w:r w:rsidRPr="001D68A7">
        <w:rPr>
          <w:lang w:val="lt-LT"/>
        </w:rPr>
        <w:t xml:space="preserve">players </w:t>
      </w:r>
      <w:del w:id="1184" w:author="Tomas Blazauskas" w:date="2023-02-28T07:55:00Z">
        <w:r w:rsidRPr="001D68A7" w:rsidDel="002F7AE4">
          <w:rPr>
            <w:lang w:val="lt-LT"/>
          </w:rPr>
          <w:delText>re-running</w:delText>
        </w:r>
      </w:del>
      <w:ins w:id="1185" w:author="Tomas Blazauskas" w:date="2023-02-28T07:55:00Z">
        <w:r w:rsidR="002F7AE4" w:rsidRPr="001D68A7">
          <w:rPr>
            <w:lang w:val="lt-LT"/>
          </w:rPr>
          <w:t xml:space="preserve">are playing </w:t>
        </w:r>
      </w:ins>
      <w:ins w:id="1186" w:author="Tomas Blazauskas" w:date="2023-02-28T07:56:00Z">
        <w:r w:rsidR="002F7AE4" w:rsidRPr="001D68A7">
          <w:rPr>
            <w:lang w:val="lt-LT"/>
          </w:rPr>
          <w:t xml:space="preserve">two </w:t>
        </w:r>
      </w:ins>
      <w:ins w:id="1187" w:author="Tomas Blazauskas" w:date="2023-02-28T07:55:00Z">
        <w:r w:rsidR="002F7AE4" w:rsidRPr="001D68A7">
          <w:rPr>
            <w:lang w:val="lt-LT"/>
          </w:rPr>
          <w:t>video</w:t>
        </w:r>
      </w:ins>
      <w:ins w:id="1188" w:author="Tomas Blazauskas" w:date="2023-02-28T07:56:00Z">
        <w:r w:rsidR="002F7AE4" w:rsidRPr="001D68A7">
          <w:rPr>
            <w:lang w:val="lt-LT"/>
          </w:rPr>
          <w:t>s</w:t>
        </w:r>
      </w:ins>
      <w:r w:rsidRPr="001D68A7">
        <w:rPr>
          <w:lang w:val="lt-LT"/>
        </w:rPr>
        <w:t xml:space="preserve"> during the </w:t>
      </w:r>
      <w:del w:id="1189" w:author="Tomas Blazauskas" w:date="2023-02-28T07:56:00Z">
        <w:r w:rsidRPr="001D68A7" w:rsidDel="002F7AE4">
          <w:rPr>
            <w:lang w:val="lt-LT"/>
          </w:rPr>
          <w:delText xml:space="preserve">replacement </w:delText>
        </w:r>
      </w:del>
      <w:ins w:id="1190" w:author="Tomas Blazauskas" w:date="2023-02-28T07:56:00Z">
        <w:r w:rsidR="002F7AE4" w:rsidRPr="001D68A7">
          <w:rPr>
            <w:lang w:val="lt-LT"/>
          </w:rPr>
          <w:t>transition</w:t>
        </w:r>
        <w:del w:id="1191" w:author="Binkis Mikas" w:date="2023-03-19T22:01:00Z">
          <w:r w:rsidR="002F7AE4" w:rsidRPr="001D68A7" w:rsidDel="00181A26">
            <w:rPr>
              <w:lang w:val="lt-LT"/>
            </w:rPr>
            <w:delText xml:space="preserve"> </w:delText>
          </w:r>
        </w:del>
      </w:ins>
      <w:del w:id="1192" w:author="Binkis Mikas" w:date="2023-03-19T22:01:00Z">
        <w:r w:rsidRPr="001D68A7" w:rsidDel="00181A26">
          <w:rPr>
            <w:lang w:val="lt-LT"/>
          </w:rPr>
          <w:delText>(</w:delText>
        </w:r>
        <w:r w:rsidR="00627638" w:rsidRPr="001D68A7" w:rsidDel="00181A26">
          <w:rPr>
            <w:lang w:val="lt-LT"/>
          </w:rPr>
          <w:delText>F</w:delText>
        </w:r>
        <w:r w:rsidRPr="001D68A7" w:rsidDel="00181A26">
          <w:rPr>
            <w:lang w:val="lt-LT"/>
          </w:rPr>
          <w:delText xml:space="preserve">ig. </w:delText>
        </w:r>
      </w:del>
      <w:del w:id="1193" w:author="Tomas Blazauskas" w:date="2023-02-28T07:56:00Z">
        <w:r w:rsidRPr="001D68A7" w:rsidDel="002F7AE4">
          <w:rPr>
            <w:lang w:val="lt-LT"/>
          </w:rPr>
          <w:delText>3</w:delText>
        </w:r>
      </w:del>
      <w:ins w:id="1194" w:author="Tomas Blazauskas" w:date="2023-02-28T07:56:00Z">
        <w:del w:id="1195" w:author="Binkis Mikas" w:date="2023-03-19T21:57:00Z">
          <w:r w:rsidR="002F7AE4" w:rsidRPr="001D68A7" w:rsidDel="00F06736">
            <w:rPr>
              <w:lang w:val="lt-LT"/>
            </w:rPr>
            <w:delText>??</w:delText>
          </w:r>
        </w:del>
      </w:ins>
      <w:del w:id="1196" w:author="Binkis Mikas" w:date="2023-03-19T22:01:00Z">
        <w:r w:rsidRPr="001D68A7" w:rsidDel="00181A26">
          <w:rPr>
            <w:lang w:val="lt-LT"/>
          </w:rPr>
          <w:delText>)</w:delText>
        </w:r>
      </w:del>
      <w:r w:rsidRPr="001D68A7">
        <w:rPr>
          <w:lang w:val="lt-LT"/>
        </w:rPr>
        <w:t>.</w:t>
      </w:r>
    </w:p>
    <w:p w14:paraId="0D0B940D" w14:textId="77777777" w:rsidR="00627638" w:rsidRPr="001D68A7" w:rsidRDefault="00627638">
      <w:pPr>
        <w:pStyle w:val="MDPI31text"/>
        <w:spacing w:before="240" w:after="60"/>
        <w:ind w:firstLine="0"/>
        <w:jc w:val="left"/>
        <w:outlineLvl w:val="0"/>
        <w:rPr>
          <w:lang w:val="lt-LT"/>
        </w:rPr>
        <w:pPrChange w:id="1197" w:author="Binkis Mikas" w:date="2023-03-20T00:27:00Z">
          <w:pPr>
            <w:pStyle w:val="MDPI31text"/>
          </w:pPr>
        </w:pPrChange>
      </w:pPr>
      <w:r w:rsidRPr="001D68A7">
        <w:rPr>
          <w:noProof/>
          <w:lang w:eastAsia="en-US" w:bidi="ar-SA"/>
        </w:rPr>
        <w:drawing>
          <wp:inline distT="0" distB="0" distL="0" distR="0" wp14:anchorId="7E4A5587" wp14:editId="07777777">
            <wp:extent cx="4629150" cy="2491862"/>
            <wp:effectExtent l="0" t="0" r="0" b="3810"/>
            <wp:docPr id="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638238" cy="2496754"/>
                    </a:xfrm>
                    <a:prstGeom prst="rect">
                      <a:avLst/>
                    </a:prstGeom>
                    <a:ln/>
                  </pic:spPr>
                </pic:pic>
              </a:graphicData>
            </a:graphic>
          </wp:inline>
        </w:drawing>
      </w:r>
    </w:p>
    <w:p w14:paraId="7076209E" w14:textId="450423DF" w:rsidR="00627638" w:rsidRPr="001D68A7" w:rsidRDefault="00627638">
      <w:pPr>
        <w:pStyle w:val="MDPI31text"/>
        <w:spacing w:before="120" w:after="240"/>
        <w:ind w:firstLine="0"/>
        <w:jc w:val="left"/>
        <w:rPr>
          <w:sz w:val="18"/>
          <w:lang w:val="lt-LT"/>
        </w:rPr>
        <w:pPrChange w:id="1198" w:author="Binkis Mikas" w:date="2023-03-19T22:50:00Z">
          <w:pPr>
            <w:pStyle w:val="MDPI31text"/>
          </w:pPr>
        </w:pPrChange>
      </w:pPr>
      <w:r w:rsidRPr="001D68A7">
        <w:rPr>
          <w:b/>
          <w:sz w:val="18"/>
          <w:lang w:val="lt-LT"/>
        </w:rPr>
        <w:t xml:space="preserve">Figure </w:t>
      </w:r>
      <w:del w:id="1199" w:author="Binkis Mikas" w:date="2023-03-20T00:28:00Z">
        <w:r w:rsidRPr="001D68A7" w:rsidDel="002C6DC9">
          <w:rPr>
            <w:b/>
            <w:sz w:val="18"/>
            <w:lang w:val="lt-LT"/>
          </w:rPr>
          <w:delText>3</w:delText>
        </w:r>
      </w:del>
      <w:ins w:id="1200" w:author="Binkis Mikas" w:date="2023-03-20T00:28:00Z">
        <w:r w:rsidR="002C6DC9">
          <w:rPr>
            <w:b/>
            <w:sz w:val="18"/>
            <w:lang w:val="lt-LT"/>
          </w:rPr>
          <w:t>4</w:t>
        </w:r>
      </w:ins>
      <w:r w:rsidRPr="001D68A7">
        <w:rPr>
          <w:sz w:val="18"/>
          <w:lang w:val="lt-LT"/>
        </w:rPr>
        <w:t xml:space="preserve">. The process of </w:t>
      </w:r>
      <w:del w:id="1201" w:author="Tomas Blazauskas" w:date="2023-02-28T07:56:00Z">
        <w:r w:rsidRPr="001D68A7" w:rsidDel="002F7AE4">
          <w:rPr>
            <w:sz w:val="18"/>
            <w:lang w:val="lt-LT"/>
          </w:rPr>
          <w:delText>altering the</w:delText>
        </w:r>
      </w:del>
      <w:ins w:id="1202" w:author="Tomas Blazauskas" w:date="2023-02-28T07:56:00Z">
        <w:r w:rsidR="002F7AE4" w:rsidRPr="001D68A7">
          <w:rPr>
            <w:sz w:val="18"/>
            <w:lang w:val="lt-LT"/>
          </w:rPr>
          <w:t>blending</w:t>
        </w:r>
      </w:ins>
      <w:r w:rsidRPr="001D68A7">
        <w:rPr>
          <w:sz w:val="18"/>
          <w:lang w:val="lt-LT"/>
        </w:rPr>
        <w:t xml:space="preserve"> </w:t>
      </w:r>
      <w:ins w:id="1203" w:author="Tomas Blazauskas" w:date="2023-02-28T07:56:00Z">
        <w:r w:rsidR="002F7AE4" w:rsidRPr="001D68A7">
          <w:rPr>
            <w:sz w:val="18"/>
            <w:lang w:val="lt-LT"/>
          </w:rPr>
          <w:t xml:space="preserve">panoramic </w:t>
        </w:r>
      </w:ins>
      <w:r w:rsidRPr="00E76AEF">
        <w:rPr>
          <w:sz w:val="18"/>
          <w:rPrChange w:id="1204" w:author="Binkis Mikas" w:date="2023-03-19T22:50:00Z">
            <w:rPr>
              <w:sz w:val="18"/>
              <w:lang w:val="lt-LT"/>
            </w:rPr>
          </w:rPrChange>
        </w:rPr>
        <w:t>video</w:t>
      </w:r>
      <w:ins w:id="1205" w:author="Tomas Blazauskas" w:date="2023-02-28T07:57:00Z">
        <w:r w:rsidR="002F7AE4" w:rsidRPr="00E76AEF">
          <w:rPr>
            <w:sz w:val="18"/>
            <w:rPrChange w:id="1206" w:author="Binkis Mikas" w:date="2023-03-19T22:50:00Z">
              <w:rPr>
                <w:sz w:val="18"/>
                <w:lang w:val="lt-LT"/>
              </w:rPr>
            </w:rPrChange>
          </w:rPr>
          <w:t>s</w:t>
        </w:r>
      </w:ins>
      <w:del w:id="1207" w:author="Tomas Blazauskas" w:date="2023-02-28T07:57:00Z">
        <w:r w:rsidRPr="001D68A7" w:rsidDel="002F7AE4">
          <w:rPr>
            <w:sz w:val="18"/>
            <w:lang w:val="lt-LT"/>
          </w:rPr>
          <w:delText xml:space="preserve"> image using the fusion method</w:delText>
        </w:r>
      </w:del>
      <w:r w:rsidRPr="001D68A7">
        <w:rPr>
          <w:sz w:val="18"/>
          <w:lang w:val="lt-LT"/>
        </w:rPr>
        <w:t>.</w:t>
      </w:r>
    </w:p>
    <w:p w14:paraId="0FFDC89E" w14:textId="4858D4EB" w:rsidR="00B95AD6" w:rsidRPr="001D68A7" w:rsidRDefault="002F7AE4" w:rsidP="0029420B">
      <w:pPr>
        <w:pStyle w:val="MDPI31text"/>
        <w:rPr>
          <w:ins w:id="1208" w:author="Tomas Blazauskas" w:date="2023-02-28T08:00:00Z"/>
          <w:lang w:val="lt-LT"/>
        </w:rPr>
      </w:pPr>
      <w:ins w:id="1209" w:author="Tomas Blazauskas" w:date="2023-02-28T07:57:00Z">
        <w:r w:rsidRPr="001D68A7">
          <w:rPr>
            <w:lang w:val="lt-LT"/>
          </w:rPr>
          <w:t xml:space="preserve">There is </w:t>
        </w:r>
      </w:ins>
      <w:ins w:id="1210" w:author="Tomas Blazauskas" w:date="2023-02-28T07:58:00Z">
        <w:r w:rsidRPr="001D68A7">
          <w:rPr>
            <w:lang w:val="lt-LT"/>
          </w:rPr>
          <w:t xml:space="preserve">an </w:t>
        </w:r>
      </w:ins>
      <w:ins w:id="1211" w:author="Tomas Blazauskas" w:date="2023-02-28T07:57:00Z">
        <w:r w:rsidRPr="001D68A7">
          <w:rPr>
            <w:lang w:val="lt-LT"/>
          </w:rPr>
          <w:t xml:space="preserve">open question that </w:t>
        </w:r>
      </w:ins>
      <w:ins w:id="1212" w:author="Tomas Blazauskas" w:date="2023-02-28T07:58:00Z">
        <w:r w:rsidRPr="001D68A7">
          <w:rPr>
            <w:lang w:val="lt-LT"/>
          </w:rPr>
          <w:t xml:space="preserve">requires additional study – how long </w:t>
        </w:r>
      </w:ins>
      <w:ins w:id="1213" w:author="Tomas Blazauskas" w:date="2023-02-28T07:59:00Z">
        <w:r w:rsidRPr="001D68A7">
          <w:rPr>
            <w:lang w:val="lt-LT"/>
          </w:rPr>
          <w:t xml:space="preserve">should </w:t>
        </w:r>
      </w:ins>
      <w:ins w:id="1214" w:author="Tomas Blazauskas" w:date="2023-03-20T08:03:00Z">
        <w:r w:rsidR="006F359E" w:rsidRPr="001D68A7">
          <w:rPr>
            <w:lang w:val="lt-LT"/>
          </w:rPr>
          <w:t xml:space="preserve">blending </w:t>
        </w:r>
      </w:ins>
      <w:ins w:id="1215" w:author="Tomas Blazauskas" w:date="2023-02-28T07:59:00Z">
        <w:r w:rsidRPr="001D68A7">
          <w:rPr>
            <w:lang w:val="lt-LT"/>
          </w:rPr>
          <w:t xml:space="preserve">occur? </w:t>
        </w:r>
      </w:ins>
      <w:del w:id="1216" w:author="Tomas Blazauskas" w:date="2023-02-28T07:59:00Z">
        <w:r w:rsidR="00B95AD6" w:rsidRPr="001D68A7" w:rsidDel="002F7AE4">
          <w:rPr>
            <w:lang w:val="lt-LT"/>
          </w:rPr>
          <w:delText xml:space="preserve">The </w:delText>
        </w:r>
      </w:del>
      <w:ins w:id="1217" w:author="Tomas Blazauskas" w:date="2023-02-28T07:59:00Z">
        <w:r w:rsidRPr="001D68A7">
          <w:rPr>
            <w:lang w:val="lt-LT"/>
          </w:rPr>
          <w:t xml:space="preserve">A </w:t>
        </w:r>
      </w:ins>
      <w:r w:rsidR="00B95AD6" w:rsidRPr="001D68A7">
        <w:rPr>
          <w:lang w:val="lt-LT"/>
        </w:rPr>
        <w:t xml:space="preserve">very short duration of this transformation means that fusion occurs very quickly. </w:t>
      </w:r>
      <w:del w:id="1218" w:author="Tomas Blazauskas" w:date="2023-02-28T07:59:00Z">
        <w:r w:rsidR="00B95AD6" w:rsidRPr="001D68A7" w:rsidDel="002F7AE4">
          <w:rPr>
            <w:lang w:val="lt-LT"/>
          </w:rPr>
          <w:delText>In this case, i</w:delText>
        </w:r>
      </w:del>
      <w:ins w:id="1219" w:author="Tomas Blazauskas" w:date="2023-02-28T07:59:00Z">
        <w:r w:rsidRPr="001D68A7">
          <w:rPr>
            <w:lang w:val="lt-LT"/>
          </w:rPr>
          <w:t>I</w:t>
        </w:r>
      </w:ins>
      <w:r w:rsidR="00B95AD6" w:rsidRPr="001D68A7">
        <w:rPr>
          <w:lang w:val="lt-LT"/>
        </w:rPr>
        <w:t xml:space="preserve">t can go unnoticed by the user and produce the same effect as the cut-off method. However, two players playing at the same </w:t>
      </w:r>
      <w:del w:id="1220" w:author="Tomas Blazauskas" w:date="2023-02-28T08:00:00Z">
        <w:r w:rsidR="00B95AD6" w:rsidRPr="001D68A7" w:rsidDel="002F7AE4">
          <w:rPr>
            <w:lang w:val="lt-LT"/>
          </w:rPr>
          <w:delText xml:space="preserve">time </w:delText>
        </w:r>
      </w:del>
      <w:ins w:id="1221" w:author="Tomas Blazauskas" w:date="2023-02-28T08:00:00Z">
        <w:r w:rsidRPr="001D68A7">
          <w:rPr>
            <w:lang w:val="lt-LT"/>
          </w:rPr>
          <w:t xml:space="preserve">moment for a prolonged time </w:t>
        </w:r>
      </w:ins>
      <w:r w:rsidR="00B95AD6" w:rsidRPr="001D68A7">
        <w:rPr>
          <w:lang w:val="lt-LT"/>
        </w:rPr>
        <w:t>may affect the performance of the system.</w:t>
      </w:r>
    </w:p>
    <w:p w14:paraId="7F98009C" w14:textId="77777777" w:rsidR="002F7AE4" w:rsidRPr="001D68A7" w:rsidRDefault="002F7AE4" w:rsidP="0029420B">
      <w:pPr>
        <w:pStyle w:val="MDPI31text"/>
        <w:rPr>
          <w:lang w:val="lt-LT"/>
        </w:rPr>
      </w:pPr>
    </w:p>
    <w:p w14:paraId="30770580" w14:textId="40277633" w:rsidR="00B95AD6" w:rsidRPr="001D68A7" w:rsidRDefault="00B95AD6">
      <w:pPr>
        <w:pStyle w:val="MDPI31text"/>
        <w:ind w:firstLine="0"/>
        <w:rPr>
          <w:b/>
          <w:lang w:val="lt-LT"/>
        </w:rPr>
        <w:pPrChange w:id="1222" w:author="Binkis Mikas" w:date="2023-03-19T22:17:00Z">
          <w:pPr>
            <w:pStyle w:val="MDPI31text"/>
          </w:pPr>
        </w:pPrChange>
      </w:pPr>
      <w:r w:rsidRPr="001D68A7">
        <w:rPr>
          <w:b/>
          <w:lang w:val="lt-LT"/>
        </w:rPr>
        <w:t xml:space="preserve">Sequential </w:t>
      </w:r>
      <w:del w:id="1223" w:author="Tomas Blazauskas" w:date="2023-02-28T08:01:00Z">
        <w:r w:rsidRPr="001D68A7" w:rsidDel="001157BC">
          <w:rPr>
            <w:b/>
            <w:lang w:val="lt-LT"/>
          </w:rPr>
          <w:delText xml:space="preserve">transformation </w:delText>
        </w:r>
      </w:del>
      <w:ins w:id="1224" w:author="Tomas Blazauskas" w:date="2023-02-28T08:01:00Z">
        <w:r w:rsidR="001157BC" w:rsidRPr="001D68A7">
          <w:rPr>
            <w:b/>
            <w:lang w:val="lt-LT"/>
          </w:rPr>
          <w:t xml:space="preserve">transition </w:t>
        </w:r>
      </w:ins>
      <w:r w:rsidRPr="001D68A7">
        <w:rPr>
          <w:b/>
          <w:lang w:val="lt-LT"/>
        </w:rPr>
        <w:t xml:space="preserve">using </w:t>
      </w:r>
      <w:ins w:id="1225" w:author="Tomas Blazauskas" w:date="2023-02-28T08:03:00Z">
        <w:r w:rsidR="00F94EF9" w:rsidRPr="001D68A7">
          <w:rPr>
            <w:b/>
            <w:lang w:val="lt-LT"/>
          </w:rPr>
          <w:t xml:space="preserve">prie-generated </w:t>
        </w:r>
      </w:ins>
      <w:r w:rsidRPr="001D68A7">
        <w:rPr>
          <w:b/>
          <w:lang w:val="lt-LT"/>
        </w:rPr>
        <w:t>video</w:t>
      </w:r>
      <w:ins w:id="1226" w:author="Tomas Blazauskas" w:date="2023-03-20T06:26:00Z">
        <w:r w:rsidR="00115DAD">
          <w:rPr>
            <w:b/>
            <w:lang w:val="lt-LT"/>
          </w:rPr>
          <w:t>s</w:t>
        </w:r>
      </w:ins>
      <w:r w:rsidRPr="001D68A7">
        <w:rPr>
          <w:b/>
          <w:lang w:val="lt-LT"/>
        </w:rPr>
        <w:t xml:space="preserve"> </w:t>
      </w:r>
    </w:p>
    <w:p w14:paraId="2538AB93" w14:textId="77777777" w:rsidR="00F94EF9" w:rsidRPr="001D68A7" w:rsidRDefault="00F94EF9" w:rsidP="0029420B">
      <w:pPr>
        <w:pStyle w:val="MDPI31text"/>
        <w:rPr>
          <w:ins w:id="1227" w:author="Tomas Blazauskas" w:date="2023-02-28T08:03:00Z"/>
          <w:lang w:val="lt-LT"/>
        </w:rPr>
      </w:pPr>
    </w:p>
    <w:p w14:paraId="373299B2" w14:textId="0B1E1E17" w:rsidR="00B95AD6" w:rsidRPr="001D68A7" w:rsidRDefault="00B95AD6" w:rsidP="0029420B">
      <w:pPr>
        <w:pStyle w:val="MDPI31text"/>
        <w:rPr>
          <w:lang w:val="lt-LT"/>
        </w:rPr>
      </w:pPr>
      <w:r w:rsidRPr="001D68A7">
        <w:rPr>
          <w:lang w:val="lt-LT"/>
        </w:rPr>
        <w:t xml:space="preserve">The </w:t>
      </w:r>
      <w:del w:id="1228" w:author="Tomas Blazauskas" w:date="2023-03-20T08:03:00Z">
        <w:r w:rsidRPr="001D68A7" w:rsidDel="000C7AAB">
          <w:rPr>
            <w:lang w:val="lt-LT"/>
          </w:rPr>
          <w:delText xml:space="preserve">new </w:delText>
        </w:r>
      </w:del>
      <w:del w:id="1229" w:author="Tomas Blazauskas" w:date="2023-02-28T08:03:00Z">
        <w:r w:rsidRPr="001D68A7" w:rsidDel="00F94EF9">
          <w:rPr>
            <w:lang w:val="lt-LT"/>
          </w:rPr>
          <w:delText xml:space="preserve">transformation </w:delText>
        </w:r>
      </w:del>
      <w:ins w:id="1230" w:author="Tomas Blazauskas" w:date="2023-02-28T08:03:00Z">
        <w:r w:rsidR="00F94EF9" w:rsidRPr="001D68A7">
          <w:rPr>
            <w:lang w:val="lt-LT"/>
          </w:rPr>
          <w:t xml:space="preserve">transition method </w:t>
        </w:r>
      </w:ins>
      <w:r w:rsidRPr="001D68A7">
        <w:rPr>
          <w:lang w:val="lt-LT"/>
        </w:rPr>
        <w:t>proposed in this work is performed by playing a pre-generated video of a certain duration</w:t>
      </w:r>
      <w:ins w:id="1231" w:author="Tomas Blazauskas" w:date="2023-02-28T08:04:00Z">
        <w:r w:rsidR="00907E72" w:rsidRPr="001D68A7">
          <w:rPr>
            <w:lang w:val="lt-LT"/>
          </w:rPr>
          <w:t>. This video</w:t>
        </w:r>
      </w:ins>
      <w:ins w:id="1232" w:author="Tomas Blazauskas" w:date="2023-02-28T08:05:00Z">
        <w:r w:rsidR="00907E72" w:rsidRPr="001D68A7">
          <w:rPr>
            <w:lang w:val="lt-LT"/>
          </w:rPr>
          <w:t xml:space="preserve"> simulates movement between two </w:t>
        </w:r>
      </w:ins>
      <w:del w:id="1233" w:author="Tomas Blazauskas" w:date="2023-02-28T08:05:00Z">
        <w:r w:rsidRPr="001D68A7" w:rsidDel="00907E72">
          <w:rPr>
            <w:lang w:val="lt-LT"/>
          </w:rPr>
          <w:delText>, in which the camera changes position between the same viewing positions that the user is moving between at that moment</w:delText>
        </w:r>
      </w:del>
      <w:ins w:id="1234" w:author="Tomas Blazauskas" w:date="2023-02-28T08:05:00Z">
        <w:r w:rsidR="00907E72" w:rsidRPr="001D68A7">
          <w:rPr>
            <w:lang w:val="lt-LT"/>
          </w:rPr>
          <w:t>viewing positions</w:t>
        </w:r>
      </w:ins>
      <w:r w:rsidRPr="001D68A7">
        <w:rPr>
          <w:lang w:val="lt-LT"/>
        </w:rPr>
        <w:t>.</w:t>
      </w:r>
      <w:ins w:id="1235" w:author="Tomas Blazauskas" w:date="2023-02-28T08:09:00Z">
        <w:r w:rsidR="00907E72" w:rsidRPr="001D68A7">
          <w:rPr>
            <w:lang w:val="lt-LT"/>
          </w:rPr>
          <w:t xml:space="preserve"> It looks as if </w:t>
        </w:r>
      </w:ins>
      <w:ins w:id="1236" w:author="Tomas Blazauskas" w:date="2023-03-20T08:01:00Z">
        <w:r w:rsidR="000C7AAB">
          <w:rPr>
            <w:lang w:val="lt-LT"/>
          </w:rPr>
          <w:t xml:space="preserve">a </w:t>
        </w:r>
      </w:ins>
      <w:ins w:id="1237" w:author="Tomas Blazauskas" w:date="2023-02-28T08:09:00Z">
        <w:r w:rsidR="00907E72" w:rsidRPr="001D68A7">
          <w:rPr>
            <w:lang w:val="lt-LT"/>
          </w:rPr>
          <w:t>user would be filming while moving from one position to anot</w:t>
        </w:r>
      </w:ins>
      <w:ins w:id="1238" w:author="Tomas Blazauskas" w:date="2023-02-28T08:10:00Z">
        <w:r w:rsidR="00907E72" w:rsidRPr="001D68A7">
          <w:rPr>
            <w:lang w:val="lt-LT"/>
          </w:rPr>
          <w:t>her. We call this method sequential</w:t>
        </w:r>
      </w:ins>
      <w:del w:id="1239" w:author="Tomas Blazauskas" w:date="2023-02-28T08:10:00Z">
        <w:r w:rsidRPr="001D68A7" w:rsidDel="00907E72">
          <w:rPr>
            <w:lang w:val="lt-LT"/>
          </w:rPr>
          <w:delText xml:space="preserve"> During the transformation, the video simulates the sequential movement of the user in space</w:delText>
        </w:r>
      </w:del>
      <w:ins w:id="1240" w:author="Tomas Blazauskas" w:date="2023-02-28T08:11:00Z">
        <w:r w:rsidR="001043B6" w:rsidRPr="001D68A7">
          <w:rPr>
            <w:lang w:val="lt-LT"/>
          </w:rPr>
          <w:t xml:space="preserve"> because </w:t>
        </w:r>
      </w:ins>
      <w:ins w:id="1241" w:author="Tomas Blazauskas" w:date="2023-02-28T08:12:00Z">
        <w:r w:rsidR="001043B6" w:rsidRPr="001D68A7">
          <w:rPr>
            <w:lang w:val="lt-LT"/>
          </w:rPr>
          <w:t xml:space="preserve">we use a sequence of </w:t>
        </w:r>
      </w:ins>
      <w:ins w:id="1242" w:author="Tomas Blazauskas" w:date="2023-03-20T08:02:00Z">
        <w:r w:rsidR="000C7AAB">
          <w:rPr>
            <w:lang w:val="lt-LT"/>
          </w:rPr>
          <w:t>prie-</w:t>
        </w:r>
      </w:ins>
      <w:ins w:id="1243" w:author="Tomas Blazauskas" w:date="2023-02-28T08:12:00Z">
        <w:r w:rsidR="001043B6" w:rsidRPr="001D68A7">
          <w:rPr>
            <w:lang w:val="lt-LT"/>
          </w:rPr>
          <w:t>generated videos</w:t>
        </w:r>
      </w:ins>
      <w:r w:rsidRPr="001D68A7">
        <w:rPr>
          <w:lang w:val="lt-LT"/>
        </w:rPr>
        <w:t>.</w:t>
      </w:r>
    </w:p>
    <w:p w14:paraId="6AA22767" w14:textId="661720B6" w:rsidR="00B95AD6" w:rsidRPr="001D68A7" w:rsidRDefault="00B95AD6" w:rsidP="0029420B">
      <w:pPr>
        <w:pStyle w:val="MDPI31text"/>
        <w:rPr>
          <w:lang w:val="lt-LT"/>
        </w:rPr>
      </w:pPr>
      <w:r w:rsidRPr="001D68A7">
        <w:rPr>
          <w:lang w:val="lt-LT"/>
        </w:rPr>
        <w:t>The scene</w:t>
      </w:r>
      <w:ins w:id="1244" w:author="Tomas Blazauskas" w:date="2023-02-28T08:13:00Z">
        <w:r w:rsidR="001043B6" w:rsidRPr="001D68A7">
          <w:rPr>
            <w:lang w:val="lt-LT"/>
          </w:rPr>
          <w:t xml:space="preserve"> video</w:t>
        </w:r>
      </w:ins>
      <w:r w:rsidRPr="001D68A7">
        <w:rPr>
          <w:lang w:val="lt-LT"/>
        </w:rPr>
        <w:t xml:space="preserve"> duration t is divided into segments of </w:t>
      </w:r>
      <w:del w:id="1245" w:author="Tomas Blazauskas" w:date="2023-02-28T08:13:00Z">
        <w:r w:rsidRPr="001D68A7" w:rsidDel="001043B6">
          <w:rPr>
            <w:lang w:val="lt-LT"/>
          </w:rPr>
          <w:delText xml:space="preserve">transformation </w:delText>
        </w:r>
      </w:del>
      <w:ins w:id="1246" w:author="Tomas Blazauskas" w:date="2023-02-28T08:13:00Z">
        <w:r w:rsidR="001043B6" w:rsidRPr="001D68A7">
          <w:rPr>
            <w:lang w:val="lt-LT"/>
          </w:rPr>
          <w:t xml:space="preserve">transition </w:t>
        </w:r>
      </w:ins>
      <w:r w:rsidRPr="001D68A7">
        <w:rPr>
          <w:lang w:val="lt-LT"/>
        </w:rPr>
        <w:t xml:space="preserve">duration </w:t>
      </w:r>
      <w:r w:rsidRPr="001D68A7">
        <w:rPr>
          <w:i/>
          <w:lang w:val="lt-LT"/>
        </w:rPr>
        <w:t>tT</w:t>
      </w:r>
      <w:r w:rsidRPr="001D68A7">
        <w:rPr>
          <w:lang w:val="lt-LT"/>
        </w:rPr>
        <w:t xml:space="preserve"> that </w:t>
      </w:r>
      <w:ins w:id="1247" w:author="Tomas Blazauskas" w:date="2023-02-28T08:14:00Z">
        <w:r w:rsidR="001043B6" w:rsidRPr="001D68A7">
          <w:rPr>
            <w:lang w:val="lt-LT"/>
          </w:rPr>
          <w:t>sequential</w:t>
        </w:r>
      </w:ins>
      <w:ins w:id="1248" w:author="Tomas Blazauskas" w:date="2023-03-20T08:02:00Z">
        <w:r w:rsidR="000C7AAB">
          <w:rPr>
            <w:lang w:val="lt-LT"/>
          </w:rPr>
          <w:t>l</w:t>
        </w:r>
      </w:ins>
      <w:ins w:id="1249" w:author="Tomas Blazauskas" w:date="2023-02-28T08:14:00Z">
        <w:r w:rsidR="001043B6" w:rsidRPr="001D68A7">
          <w:rPr>
            <w:lang w:val="lt-LT"/>
          </w:rPr>
          <w:t xml:space="preserve">y </w:t>
        </w:r>
      </w:ins>
      <w:r w:rsidRPr="001D68A7">
        <w:rPr>
          <w:lang w:val="lt-LT"/>
        </w:rPr>
        <w:t xml:space="preserve">follow each other (Fig. </w:t>
      </w:r>
      <w:del w:id="1250" w:author="Binkis Mikas" w:date="2023-03-20T00:28:00Z">
        <w:r w:rsidRPr="001D68A7" w:rsidDel="002C6DC9">
          <w:rPr>
            <w:lang w:val="lt-LT"/>
          </w:rPr>
          <w:delText>4</w:delText>
        </w:r>
      </w:del>
      <w:ins w:id="1251" w:author="Binkis Mikas" w:date="2023-03-20T00:28:00Z">
        <w:r w:rsidR="002C6DC9">
          <w:rPr>
            <w:lang w:val="lt-LT"/>
          </w:rPr>
          <w:t>5</w:t>
        </w:r>
      </w:ins>
      <w:r w:rsidRPr="001D68A7">
        <w:rPr>
          <w:lang w:val="lt-LT"/>
        </w:rPr>
        <w:t xml:space="preserve">). At each transition between viewing positions in both directions, </w:t>
      </w:r>
      <w:r w:rsidRPr="001D68A7">
        <w:rPr>
          <w:i/>
          <w:lang w:val="lt-LT"/>
        </w:rPr>
        <w:t>t/tT</w:t>
      </w:r>
      <w:r w:rsidRPr="001D68A7">
        <w:rPr>
          <w:lang w:val="lt-LT"/>
        </w:rPr>
        <w:t xml:space="preserve"> transition videos are generated, each occurring at time </w:t>
      </w:r>
      <w:r w:rsidRPr="001D68A7">
        <w:rPr>
          <w:i/>
          <w:lang w:val="lt-LT"/>
        </w:rPr>
        <w:t>k*tT</w:t>
      </w:r>
      <w:r w:rsidRPr="001D68A7">
        <w:rPr>
          <w:lang w:val="lt-LT"/>
        </w:rPr>
        <w:t xml:space="preserve">. As a very large number of </w:t>
      </w:r>
      <w:del w:id="1252" w:author="Tomas Blazauskas" w:date="2023-02-28T08:15:00Z">
        <w:r w:rsidRPr="001D68A7" w:rsidDel="001043B6">
          <w:rPr>
            <w:lang w:val="lt-LT"/>
          </w:rPr>
          <w:delText xml:space="preserve">transformed </w:delText>
        </w:r>
      </w:del>
      <w:r w:rsidRPr="001D68A7">
        <w:rPr>
          <w:lang w:val="lt-LT"/>
        </w:rPr>
        <w:t xml:space="preserve">videos </w:t>
      </w:r>
      <w:del w:id="1253" w:author="Tomas Blazauskas" w:date="2023-02-28T08:15:00Z">
        <w:r w:rsidRPr="001D68A7" w:rsidDel="001043B6">
          <w:rPr>
            <w:lang w:val="lt-LT"/>
          </w:rPr>
          <w:delText xml:space="preserve">can </w:delText>
        </w:r>
      </w:del>
      <w:ins w:id="1254" w:author="Tomas Blazauskas" w:date="2023-02-28T08:15:00Z">
        <w:r w:rsidR="001043B6" w:rsidRPr="001D68A7">
          <w:rPr>
            <w:lang w:val="lt-LT"/>
          </w:rPr>
          <w:t xml:space="preserve">need to </w:t>
        </w:r>
      </w:ins>
      <w:r w:rsidRPr="001D68A7">
        <w:rPr>
          <w:lang w:val="lt-LT"/>
        </w:rPr>
        <w:t xml:space="preserve">be generated, the overall size of the application increases significantly, which can create difficulties when using limited-memory mobile </w:t>
      </w:r>
      <w:del w:id="1255" w:author="Blažauskas Tomas" w:date="2023-01-25T23:19:00Z">
        <w:r w:rsidRPr="001D68A7" w:rsidDel="00BF569A">
          <w:rPr>
            <w:lang w:val="lt-LT"/>
          </w:rPr>
          <w:delText>virtual reality</w:delText>
        </w:r>
      </w:del>
      <w:r w:rsidR="00E06DBE" w:rsidRPr="001D68A7">
        <w:rPr>
          <w:lang w:val="lt-LT"/>
        </w:rPr>
        <w:t>VR</w:t>
      </w:r>
      <w:r w:rsidRPr="001D68A7">
        <w:rPr>
          <w:lang w:val="lt-LT"/>
        </w:rPr>
        <w:t xml:space="preserve"> renderers.</w:t>
      </w:r>
    </w:p>
    <w:p w14:paraId="23D9F868" w14:textId="77777777" w:rsidR="00AF143E" w:rsidRDefault="00627638">
      <w:pPr>
        <w:pStyle w:val="MDPI31text"/>
        <w:spacing w:before="240" w:after="60"/>
        <w:ind w:firstLine="0"/>
        <w:jc w:val="left"/>
        <w:outlineLvl w:val="0"/>
        <w:rPr>
          <w:ins w:id="1256" w:author="Binkis Mikas" w:date="2023-03-19T21:58:00Z"/>
          <w:lang w:val="lt-LT"/>
        </w:rPr>
        <w:pPrChange w:id="1257" w:author="Binkis Mikas" w:date="2023-03-20T00:27:00Z">
          <w:pPr>
            <w:pStyle w:val="MDPI31text"/>
            <w:ind w:firstLine="0"/>
            <w:jc w:val="center"/>
          </w:pPr>
        </w:pPrChange>
      </w:pPr>
      <w:r w:rsidRPr="001D68A7">
        <w:rPr>
          <w:noProof/>
          <w:snapToGrid/>
          <w:lang w:eastAsia="en-US" w:bidi="ar-SA"/>
        </w:rPr>
        <w:drawing>
          <wp:inline distT="0" distB="0" distL="0" distR="0" wp14:anchorId="2008FE33" wp14:editId="22B5B0AA">
            <wp:extent cx="4933335" cy="828604"/>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cstate="print"/>
                    <a:srcRect/>
                    <a:stretch>
                      <a:fillRect/>
                    </a:stretch>
                  </pic:blipFill>
                  <pic:spPr>
                    <a:xfrm>
                      <a:off x="0" y="0"/>
                      <a:ext cx="4943577" cy="830324"/>
                    </a:xfrm>
                    <a:prstGeom prst="rect">
                      <a:avLst/>
                    </a:prstGeom>
                    <a:ln/>
                  </pic:spPr>
                </pic:pic>
              </a:graphicData>
            </a:graphic>
          </wp:inline>
        </w:drawing>
      </w:r>
    </w:p>
    <w:p w14:paraId="015B8729" w14:textId="4E381D4F" w:rsidR="00AF143E" w:rsidRPr="001D68A7" w:rsidRDefault="00AF143E">
      <w:pPr>
        <w:pStyle w:val="MDPI31text"/>
        <w:spacing w:before="120" w:after="240"/>
        <w:ind w:firstLine="0"/>
        <w:jc w:val="left"/>
        <w:rPr>
          <w:ins w:id="1258" w:author="Binkis Mikas" w:date="2023-03-19T21:58:00Z"/>
          <w:sz w:val="18"/>
          <w:lang w:val="lt-LT"/>
        </w:rPr>
        <w:pPrChange w:id="1259" w:author="Binkis Mikas" w:date="2023-03-19T22:51:00Z">
          <w:pPr>
            <w:pStyle w:val="MDPI31text"/>
            <w:spacing w:before="240" w:after="60"/>
            <w:jc w:val="center"/>
          </w:pPr>
        </w:pPrChange>
      </w:pPr>
      <w:ins w:id="1260" w:author="Binkis Mikas" w:date="2023-03-19T21:58:00Z">
        <w:r w:rsidRPr="001D68A7">
          <w:rPr>
            <w:b/>
            <w:sz w:val="18"/>
          </w:rPr>
          <w:t xml:space="preserve">Figure </w:t>
        </w:r>
      </w:ins>
      <w:ins w:id="1261" w:author="Binkis Mikas" w:date="2023-03-20T00:28:00Z">
        <w:r w:rsidR="002C6DC9">
          <w:rPr>
            <w:b/>
            <w:sz w:val="18"/>
          </w:rPr>
          <w:t>5</w:t>
        </w:r>
      </w:ins>
      <w:ins w:id="1262" w:author="Binkis Mikas" w:date="2023-03-19T21:58:00Z">
        <w:r w:rsidRPr="001D68A7">
          <w:rPr>
            <w:sz w:val="18"/>
          </w:rPr>
          <w:t xml:space="preserve">. The </w:t>
        </w:r>
      </w:ins>
      <w:ins w:id="1263" w:author="Binkis Mikas" w:date="2023-03-19T21:59:00Z">
        <w:r w:rsidRPr="00E76AEF">
          <w:rPr>
            <w:sz w:val="18"/>
            <w:lang w:val="lt-LT"/>
            <w:rPrChange w:id="1264" w:author="Binkis Mikas" w:date="2023-03-19T22:51:00Z">
              <w:rPr>
                <w:sz w:val="18"/>
              </w:rPr>
            </w:rPrChange>
          </w:rPr>
          <w:t>Distance</w:t>
        </w:r>
        <w:r w:rsidRPr="00AF143E">
          <w:rPr>
            <w:sz w:val="18"/>
          </w:rPr>
          <w:t xml:space="preserve"> covered during the transformation.</w:t>
        </w:r>
      </w:ins>
    </w:p>
    <w:p w14:paraId="3ABD50AC" w14:textId="37B477B4" w:rsidR="00B95AD6" w:rsidRPr="001D68A7" w:rsidRDefault="00B95AD6" w:rsidP="00AF143E">
      <w:pPr>
        <w:pStyle w:val="MDPI31text"/>
        <w:rPr>
          <w:lang w:val="lt-LT"/>
        </w:rPr>
      </w:pPr>
      <w:r w:rsidRPr="001D68A7">
        <w:rPr>
          <w:lang w:val="lt-LT"/>
        </w:rPr>
        <w:t xml:space="preserve">When simulating user movement with a </w:t>
      </w:r>
      <w:del w:id="1265" w:author="Tomas Blazauskas" w:date="2023-02-28T08:16:00Z">
        <w:r w:rsidRPr="001D68A7" w:rsidDel="001043B6">
          <w:rPr>
            <w:lang w:val="lt-LT"/>
          </w:rPr>
          <w:delText xml:space="preserve">viral </w:delText>
        </w:r>
      </w:del>
      <w:r w:rsidRPr="001D68A7">
        <w:rPr>
          <w:lang w:val="lt-LT"/>
        </w:rPr>
        <w:t xml:space="preserve">video, it is important to take into account the duration of the generated </w:t>
      </w:r>
      <w:del w:id="1266" w:author="Tomas Blazauskas" w:date="2023-02-28T08:16:00Z">
        <w:r w:rsidRPr="001D68A7" w:rsidDel="001043B6">
          <w:rPr>
            <w:lang w:val="lt-LT"/>
          </w:rPr>
          <w:delText xml:space="preserve">transformations </w:delText>
        </w:r>
      </w:del>
      <w:ins w:id="1267" w:author="Tomas Blazauskas" w:date="2023-02-28T08:16:00Z">
        <w:r w:rsidR="001043B6" w:rsidRPr="001D68A7">
          <w:rPr>
            <w:lang w:val="lt-LT"/>
          </w:rPr>
          <w:t xml:space="preserve">transitions </w:t>
        </w:r>
      </w:ins>
      <w:r w:rsidRPr="001D68A7">
        <w:rPr>
          <w:lang w:val="lt-LT"/>
        </w:rPr>
        <w:t xml:space="preserve">as well as the distances between viewing positions. As the user moves </w:t>
      </w:r>
      <w:del w:id="1268" w:author="Tomas Blazauskas" w:date="2023-02-28T08:16:00Z">
        <w:r w:rsidRPr="001D68A7" w:rsidDel="001043B6">
          <w:rPr>
            <w:lang w:val="lt-LT"/>
          </w:rPr>
          <w:delText xml:space="preserve">through </w:delText>
        </w:r>
      </w:del>
      <w:ins w:id="1269" w:author="Tomas Blazauskas" w:date="2023-02-28T08:16:00Z">
        <w:r w:rsidR="001043B6" w:rsidRPr="001D68A7">
          <w:rPr>
            <w:lang w:val="lt-LT"/>
          </w:rPr>
          <w:t xml:space="preserve">in </w:t>
        </w:r>
      </w:ins>
      <w:r w:rsidRPr="001D68A7">
        <w:rPr>
          <w:lang w:val="lt-LT"/>
        </w:rPr>
        <w:t xml:space="preserve">space, the </w:t>
      </w:r>
      <w:ins w:id="1270" w:author="Tomas Blazauskas" w:date="2023-02-28T08:17:00Z">
        <w:r w:rsidR="001043B6" w:rsidRPr="001D68A7">
          <w:rPr>
            <w:lang w:val="lt-LT"/>
          </w:rPr>
          <w:t xml:space="preserve">transition </w:t>
        </w:r>
      </w:ins>
      <w:r w:rsidRPr="001D68A7">
        <w:rPr>
          <w:lang w:val="lt-LT"/>
        </w:rPr>
        <w:t>time between positions should be matched as closely as possible</w:t>
      </w:r>
      <w:del w:id="1271" w:author="Tomas Blazauskas" w:date="2023-02-28T08:17:00Z">
        <w:r w:rsidRPr="001D68A7" w:rsidDel="001043B6">
          <w:rPr>
            <w:lang w:val="lt-LT"/>
          </w:rPr>
          <w:delText xml:space="preserve"> to the duration of the </w:delText>
        </w:r>
      </w:del>
      <w:del w:id="1272" w:author="Tomas Blazauskas" w:date="2023-02-28T08:16:00Z">
        <w:r w:rsidRPr="001D68A7" w:rsidDel="001043B6">
          <w:rPr>
            <w:lang w:val="lt-LT"/>
          </w:rPr>
          <w:delText>transformation</w:delText>
        </w:r>
      </w:del>
      <w:r w:rsidRPr="001D68A7">
        <w:rPr>
          <w:lang w:val="lt-LT"/>
        </w:rPr>
        <w:t>. It is also important that the distance covered during the transfor</w:t>
      </w:r>
      <w:ins w:id="1273" w:author="Binkis Mikas" w:date="2023-03-19T21:59:00Z">
        <w:r w:rsidR="00AF143E">
          <w:rPr>
            <w:lang w:val="lt-LT"/>
          </w:rPr>
          <w:t>ma</w:t>
        </w:r>
      </w:ins>
      <w:del w:id="1274" w:author="Binkis Mikas" w:date="2023-03-19T21:59:00Z">
        <w:r w:rsidRPr="001D68A7" w:rsidDel="00AF143E">
          <w:rPr>
            <w:lang w:val="lt-LT"/>
          </w:rPr>
          <w:delText>ma</w:delText>
        </w:r>
      </w:del>
      <w:r w:rsidRPr="001D68A7">
        <w:rPr>
          <w:lang w:val="lt-LT"/>
        </w:rPr>
        <w:t xml:space="preserve">tion is the same as in </w:t>
      </w:r>
      <w:del w:id="1275" w:author="Blažauskas Tomas" w:date="2023-01-25T23:20:00Z">
        <w:r w:rsidRPr="001D68A7" w:rsidDel="00BF569A">
          <w:rPr>
            <w:lang w:val="lt-LT"/>
          </w:rPr>
          <w:delText>virtual reality</w:delText>
        </w:r>
      </w:del>
      <w:r w:rsidR="00E06DBE" w:rsidRPr="001D68A7">
        <w:rPr>
          <w:lang w:val="lt-LT"/>
        </w:rPr>
        <w:t>VR</w:t>
      </w:r>
      <w:r w:rsidRPr="001D68A7">
        <w:rPr>
          <w:lang w:val="lt-LT"/>
        </w:rPr>
        <w:t xml:space="preserve"> and that vestibular dissonance is minimised</w:t>
      </w:r>
      <w:del w:id="1276" w:author="Binkis Mikas" w:date="2023-03-19T21:59:00Z">
        <w:r w:rsidRPr="001D68A7" w:rsidDel="00AF143E">
          <w:rPr>
            <w:lang w:val="lt-LT"/>
          </w:rPr>
          <w:delText xml:space="preserve"> (Fig. 4)</w:delText>
        </w:r>
      </w:del>
      <w:r w:rsidRPr="001D68A7">
        <w:rPr>
          <w:lang w:val="lt-LT"/>
        </w:rPr>
        <w:t>.</w:t>
      </w:r>
    </w:p>
    <w:p w14:paraId="2633DBAF" w14:textId="30453B80" w:rsidR="00627638" w:rsidRPr="001D68A7" w:rsidDel="007A4E13" w:rsidRDefault="00627638" w:rsidP="0029420B">
      <w:pPr>
        <w:pStyle w:val="MDPI31text"/>
        <w:rPr>
          <w:del w:id="1277" w:author="Binkis Mikas" w:date="2023-03-19T21:46:00Z"/>
          <w:sz w:val="18"/>
          <w:lang w:val="lt-LT"/>
        </w:rPr>
      </w:pPr>
      <w:del w:id="1278" w:author="Binkis Mikas" w:date="2023-03-19T21:46:00Z">
        <w:r w:rsidRPr="001D68A7" w:rsidDel="007A4E13">
          <w:rPr>
            <w:b/>
            <w:sz w:val="18"/>
            <w:lang w:val="lt-LT"/>
          </w:rPr>
          <w:lastRenderedPageBreak/>
          <w:delText>Figure 4</w:delText>
        </w:r>
        <w:r w:rsidRPr="001D68A7" w:rsidDel="007A4E13">
          <w:rPr>
            <w:sz w:val="18"/>
            <w:lang w:val="lt-LT"/>
          </w:rPr>
          <w:delText>. Distance covered during the transformation.</w:delText>
        </w:r>
      </w:del>
    </w:p>
    <w:p w14:paraId="77D7B960" w14:textId="2EAE2520" w:rsidR="00B95AD6" w:rsidRPr="001D68A7" w:rsidRDefault="00B95AD6" w:rsidP="0029420B">
      <w:pPr>
        <w:pStyle w:val="MDPI31text"/>
        <w:rPr>
          <w:lang w:val="lt-LT"/>
        </w:rPr>
      </w:pPr>
      <w:r w:rsidRPr="001D68A7">
        <w:rPr>
          <w:lang w:val="lt-LT"/>
        </w:rPr>
        <w:t xml:space="preserve">Two players are used during the </w:t>
      </w:r>
      <w:del w:id="1279" w:author="Blažauskas Tomas [2]" w:date="2023-02-28T09:51:00Z">
        <w:r w:rsidRPr="001D68A7" w:rsidDel="007D261E">
          <w:rPr>
            <w:lang w:val="lt-LT"/>
          </w:rPr>
          <w:delText>transformation</w:delText>
        </w:r>
      </w:del>
      <w:ins w:id="1280" w:author="Blažauskas Tomas [2]" w:date="2023-02-28T09:51:00Z">
        <w:r w:rsidR="007D261E" w:rsidRPr="001D68A7">
          <w:rPr>
            <w:lang w:val="lt-LT"/>
          </w:rPr>
          <w:t>transition</w:t>
        </w:r>
      </w:ins>
      <w:ins w:id="1281" w:author="Blažauskas Tomas [2]" w:date="2023-02-28T10:16:00Z">
        <w:r w:rsidR="005C5937" w:rsidRPr="001D68A7">
          <w:rPr>
            <w:lang w:val="lt-LT"/>
          </w:rPr>
          <w:t xml:space="preserve"> (see Fig. </w:t>
        </w:r>
        <w:del w:id="1282" w:author="Binkis Mikas" w:date="2023-03-19T21:59:00Z">
          <w:r w:rsidR="005C5937" w:rsidRPr="001D68A7" w:rsidDel="00AF143E">
            <w:rPr>
              <w:lang w:val="lt-LT"/>
            </w:rPr>
            <w:delText>??</w:delText>
          </w:r>
        </w:del>
      </w:ins>
      <w:ins w:id="1283" w:author="Binkis Mikas" w:date="2023-03-20T00:29:00Z">
        <w:r w:rsidR="002C6DC9">
          <w:rPr>
            <w:lang w:val="lt-LT"/>
          </w:rPr>
          <w:t>6</w:t>
        </w:r>
      </w:ins>
      <w:ins w:id="1284" w:author="Blažauskas Tomas [2]" w:date="2023-02-28T10:16:00Z">
        <w:r w:rsidR="005C5937" w:rsidRPr="001D68A7">
          <w:rPr>
            <w:lang w:val="lt-LT"/>
          </w:rPr>
          <w:t>)</w:t>
        </w:r>
      </w:ins>
      <w:r w:rsidRPr="001D68A7">
        <w:rPr>
          <w:lang w:val="lt-LT"/>
        </w:rPr>
        <w:t>. One plays the video</w:t>
      </w:r>
      <w:ins w:id="1285" w:author="Blažauskas Tomas [2]" w:date="2023-02-28T09:52:00Z">
        <w:r w:rsidR="007D261E" w:rsidRPr="001D68A7">
          <w:rPr>
            <w:lang w:val="lt-LT"/>
          </w:rPr>
          <w:t>s</w:t>
        </w:r>
      </w:ins>
      <w:r w:rsidRPr="001D68A7">
        <w:rPr>
          <w:lang w:val="lt-LT"/>
        </w:rPr>
        <w:t xml:space="preserve"> </w:t>
      </w:r>
      <w:del w:id="1286" w:author="Blažauskas Tomas [2]" w:date="2023-02-28T09:52:00Z">
        <w:r w:rsidRPr="001D68A7" w:rsidDel="007D261E">
          <w:rPr>
            <w:lang w:val="lt-LT"/>
          </w:rPr>
          <w:delText xml:space="preserve">of the </w:delText>
        </w:r>
      </w:del>
      <w:ins w:id="1287" w:author="Blažauskas Tomas [2]" w:date="2023-02-28T09:52:00Z">
        <w:r w:rsidR="007D261E" w:rsidRPr="001D68A7">
          <w:rPr>
            <w:lang w:val="lt-LT"/>
          </w:rPr>
          <w:t xml:space="preserve">dedicated </w:t>
        </w:r>
        <w:del w:id="1288" w:author="Tomas Blazauskas" w:date="2023-03-20T07:59:00Z">
          <w:r w:rsidR="007D261E" w:rsidRPr="001D68A7" w:rsidDel="000C7AAB">
            <w:rPr>
              <w:lang w:val="lt-LT"/>
            </w:rPr>
            <w:delText>for</w:delText>
          </w:r>
        </w:del>
      </w:ins>
      <w:ins w:id="1289" w:author="Tomas Blazauskas" w:date="2023-03-20T07:59:00Z">
        <w:r w:rsidR="000C7AAB">
          <w:rPr>
            <w:lang w:val="lt-LT"/>
          </w:rPr>
          <w:t>to</w:t>
        </w:r>
      </w:ins>
      <w:ins w:id="1290" w:author="Blažauskas Tomas [2]" w:date="2023-02-28T09:52:00Z">
        <w:r w:rsidR="007D261E" w:rsidRPr="001D68A7">
          <w:rPr>
            <w:lang w:val="lt-LT"/>
          </w:rPr>
          <w:t xml:space="preserve"> </w:t>
        </w:r>
      </w:ins>
      <w:r w:rsidRPr="001D68A7">
        <w:rPr>
          <w:lang w:val="lt-LT"/>
        </w:rPr>
        <w:t>viewing positions</w:t>
      </w:r>
      <w:ins w:id="1291" w:author="Tomas Blazauskas" w:date="2023-03-20T08:00:00Z">
        <w:r w:rsidR="000C7AAB">
          <w:rPr>
            <w:lang w:val="lt-LT"/>
          </w:rPr>
          <w:t>,</w:t>
        </w:r>
      </w:ins>
      <w:r w:rsidRPr="001D68A7">
        <w:rPr>
          <w:lang w:val="lt-LT"/>
        </w:rPr>
        <w:t xml:space="preserve"> and the other plays </w:t>
      </w:r>
      <w:ins w:id="1292" w:author="Tomas Blazauskas" w:date="2023-03-20T08:00:00Z">
        <w:r w:rsidR="000C7AAB">
          <w:rPr>
            <w:lang w:val="lt-LT"/>
          </w:rPr>
          <w:t xml:space="preserve">a </w:t>
        </w:r>
      </w:ins>
      <w:del w:id="1293" w:author="Blažauskas Tomas [2]" w:date="2023-02-28T09:52:00Z">
        <w:r w:rsidRPr="001D68A7" w:rsidDel="007D261E">
          <w:rPr>
            <w:lang w:val="lt-LT"/>
          </w:rPr>
          <w:delText xml:space="preserve">the recordings </w:delText>
        </w:r>
      </w:del>
      <w:ins w:id="1294" w:author="Blažauskas Tomas [2]" w:date="2023-02-28T09:52:00Z">
        <w:r w:rsidR="007D261E" w:rsidRPr="001D68A7">
          <w:rPr>
            <w:lang w:val="lt-LT"/>
          </w:rPr>
          <w:t xml:space="preserve">video </w:t>
        </w:r>
      </w:ins>
      <w:r w:rsidRPr="001D68A7">
        <w:rPr>
          <w:lang w:val="lt-LT"/>
        </w:rPr>
        <w:t xml:space="preserve">of </w:t>
      </w:r>
      <w:del w:id="1295" w:author="Blažauskas Tomas [2]" w:date="2023-02-28T09:52:00Z">
        <w:r w:rsidRPr="001D68A7" w:rsidDel="007D261E">
          <w:rPr>
            <w:lang w:val="lt-LT"/>
          </w:rPr>
          <w:delText>the transformations</w:delText>
        </w:r>
      </w:del>
      <w:ins w:id="1296" w:author="Blažauskas Tomas [2]" w:date="2023-02-28T09:52:00Z">
        <w:r w:rsidR="007D261E" w:rsidRPr="001D68A7">
          <w:rPr>
            <w:lang w:val="lt-LT"/>
          </w:rPr>
          <w:t>movement transition</w:t>
        </w:r>
      </w:ins>
      <w:r w:rsidRPr="001D68A7">
        <w:rPr>
          <w:lang w:val="lt-LT"/>
        </w:rPr>
        <w:t xml:space="preserve">. </w:t>
      </w:r>
      <w:ins w:id="1297" w:author="Blažauskas Tomas [2]" w:date="2023-02-28T09:56:00Z">
        <w:r w:rsidR="007D261E" w:rsidRPr="001D68A7">
          <w:rPr>
            <w:lang w:val="lt-LT"/>
          </w:rPr>
          <w:t xml:space="preserve">When the user moves to a position that requires changing a scene, </w:t>
        </w:r>
      </w:ins>
      <w:del w:id="1298" w:author="Blažauskas Tomas [2]" w:date="2023-02-28T09:56:00Z">
        <w:r w:rsidRPr="001D68A7" w:rsidDel="007D261E">
          <w:rPr>
            <w:lang w:val="lt-LT"/>
          </w:rPr>
          <w:delText>When a transformation is captured,</w:delText>
        </w:r>
      </w:del>
      <w:ins w:id="1299" w:author="Blažauskas Tomas [2]" w:date="2023-02-28T09:56:00Z">
        <w:r w:rsidR="007D261E" w:rsidRPr="001D68A7">
          <w:rPr>
            <w:lang w:val="lt-LT"/>
          </w:rPr>
          <w:t xml:space="preserve">the </w:t>
        </w:r>
      </w:ins>
      <w:ins w:id="1300" w:author="Blažauskas Tomas [2]" w:date="2023-02-28T09:57:00Z">
        <w:r w:rsidR="007D261E" w:rsidRPr="001D68A7">
          <w:rPr>
            <w:lang w:val="lt-LT"/>
          </w:rPr>
          <w:t xml:space="preserve">movement transition video is selected according to </w:t>
        </w:r>
      </w:ins>
      <w:ins w:id="1301" w:author="Tomas Blazauskas" w:date="2023-03-20T08:00:00Z">
        <w:r w:rsidR="000C7AAB">
          <w:rPr>
            <w:lang w:val="lt-LT"/>
          </w:rPr>
          <w:t xml:space="preserve">the </w:t>
        </w:r>
      </w:ins>
      <w:ins w:id="1302" w:author="Blažauskas Tomas [2]" w:date="2023-02-28T09:58:00Z">
        <w:r w:rsidR="007D261E" w:rsidRPr="001D68A7">
          <w:rPr>
            <w:lang w:val="lt-LT"/>
          </w:rPr>
          <w:t>playback time</w:t>
        </w:r>
      </w:ins>
      <w:ins w:id="1303" w:author="Blažauskas Tomas [2]" w:date="2023-02-28T10:03:00Z">
        <w:r w:rsidR="000B2161" w:rsidRPr="001D68A7">
          <w:rPr>
            <w:lang w:val="lt-LT"/>
          </w:rPr>
          <w:t xml:space="preserve"> (</w:t>
        </w:r>
        <w:r w:rsidR="000B2161" w:rsidRPr="001D68A7">
          <w:rPr>
            <w:i/>
            <w:iCs/>
            <w:lang w:val="lt-LT"/>
            <w:rPrChange w:id="1304" w:author="Binkis Mikas" w:date="2023-03-19T21:43:00Z">
              <w:rPr>
                <w:lang w:val="lt-LT"/>
              </w:rPr>
            </w:rPrChange>
          </w:rPr>
          <w:t>tK</w:t>
        </w:r>
        <w:r w:rsidR="000B2161" w:rsidRPr="001D68A7">
          <w:rPr>
            <w:lang w:val="lt-LT"/>
          </w:rPr>
          <w:t>)</w:t>
        </w:r>
      </w:ins>
      <w:ins w:id="1305" w:author="Blažauskas Tomas [2]" w:date="2023-02-28T09:59:00Z">
        <w:r w:rsidR="007D261E" w:rsidRPr="001D68A7">
          <w:rPr>
            <w:lang w:val="lt-LT"/>
          </w:rPr>
          <w:t xml:space="preserve"> of the current video (</w:t>
        </w:r>
        <w:r w:rsidR="007D261E" w:rsidRPr="001D68A7">
          <w:rPr>
            <w:i/>
            <w:iCs/>
            <w:lang w:val="lt-LT"/>
            <w:rPrChange w:id="1306" w:author="Binkis Mikas" w:date="2023-03-19T21:43:00Z">
              <w:rPr>
                <w:lang w:val="lt-LT"/>
              </w:rPr>
            </w:rPrChange>
          </w:rPr>
          <w:t>Video1</w:t>
        </w:r>
        <w:r w:rsidR="007D261E" w:rsidRPr="001D68A7">
          <w:rPr>
            <w:lang w:val="lt-LT"/>
          </w:rPr>
          <w:t>)</w:t>
        </w:r>
      </w:ins>
      <w:ins w:id="1307" w:author="Blažauskas Tomas [2]" w:date="2023-02-28T09:58:00Z">
        <w:r w:rsidR="007D261E" w:rsidRPr="001D68A7">
          <w:rPr>
            <w:lang w:val="lt-LT"/>
          </w:rPr>
          <w:t>.</w:t>
        </w:r>
      </w:ins>
      <w:r w:rsidRPr="001D68A7">
        <w:rPr>
          <w:lang w:val="lt-LT"/>
        </w:rPr>
        <w:t xml:space="preserve"> </w:t>
      </w:r>
      <w:del w:id="1308" w:author="Blažauskas Tomas [2]" w:date="2023-02-28T09:59:00Z">
        <w:r w:rsidRPr="001D68A7" w:rsidDel="007D261E">
          <w:rPr>
            <w:lang w:val="lt-LT"/>
          </w:rPr>
          <w:delText xml:space="preserve">it is rounded up to the start of the next transformation and the transformation </w:delText>
        </w:r>
      </w:del>
      <w:del w:id="1309" w:author="Blažauskas Tomas [2]" w:date="2023-02-28T10:04:00Z">
        <w:r w:rsidRPr="001D68A7" w:rsidDel="000B2161">
          <w:rPr>
            <w:lang w:val="lt-LT"/>
          </w:rPr>
          <w:delText>is</w:delText>
        </w:r>
      </w:del>
      <w:ins w:id="1310" w:author="Blažauskas Tomas [2]" w:date="2023-02-28T10:04:00Z">
        <w:r w:rsidR="000B2161" w:rsidRPr="001D68A7">
          <w:rPr>
            <w:lang w:val="lt-LT"/>
          </w:rPr>
          <w:t>The movement video (</w:t>
        </w:r>
        <w:r w:rsidR="000B2161" w:rsidRPr="001D68A7">
          <w:rPr>
            <w:i/>
            <w:iCs/>
            <w:lang w:val="lt-LT"/>
            <w:rPrChange w:id="1311" w:author="Binkis Mikas" w:date="2023-03-19T21:43:00Z">
              <w:rPr>
                <w:lang w:val="lt-LT"/>
              </w:rPr>
            </w:rPrChange>
          </w:rPr>
          <w:t>VideoP</w:t>
        </w:r>
        <w:r w:rsidR="000B2161" w:rsidRPr="001D68A7">
          <w:rPr>
            <w:lang w:val="lt-LT"/>
          </w:rPr>
          <w:t>) is</w:t>
        </w:r>
      </w:ins>
      <w:r w:rsidRPr="001D68A7">
        <w:rPr>
          <w:lang w:val="lt-LT"/>
        </w:rPr>
        <w:t xml:space="preserve"> loaded in the player dedicated to the transformation. </w:t>
      </w:r>
      <w:del w:id="1312" w:author="Blažauskas Tomas [2]" w:date="2023-02-28T10:05:00Z">
        <w:r w:rsidRPr="001D68A7" w:rsidDel="000B2161">
          <w:rPr>
            <w:lang w:val="lt-LT"/>
          </w:rPr>
          <w:delText>As the surface plays</w:delText>
        </w:r>
      </w:del>
      <w:ins w:id="1313" w:author="Blažauskas Tomas [2]" w:date="2023-02-28T10:05:00Z">
        <w:r w:rsidR="000B2161" w:rsidRPr="001D68A7">
          <w:rPr>
            <w:lang w:val="lt-LT"/>
          </w:rPr>
          <w:t>During the movement video playback</w:t>
        </w:r>
      </w:ins>
      <w:r w:rsidRPr="001D68A7">
        <w:rPr>
          <w:lang w:val="lt-LT"/>
        </w:rPr>
        <w:t xml:space="preserve">, the </w:t>
      </w:r>
      <w:del w:id="1314" w:author="Blažauskas Tomas [2]" w:date="2023-02-28T10:06:00Z">
        <w:r w:rsidRPr="001D68A7" w:rsidDel="000B2161">
          <w:rPr>
            <w:lang w:val="lt-LT"/>
          </w:rPr>
          <w:delText xml:space="preserve">next </w:delText>
        </w:r>
      </w:del>
      <w:r w:rsidRPr="001D68A7">
        <w:rPr>
          <w:lang w:val="lt-LT"/>
        </w:rPr>
        <w:t xml:space="preserve">video </w:t>
      </w:r>
      <w:ins w:id="1315" w:author="Blažauskas Tomas [2]" w:date="2023-02-28T10:05:00Z">
        <w:r w:rsidR="000B2161" w:rsidRPr="001D68A7">
          <w:rPr>
            <w:lang w:val="lt-LT"/>
          </w:rPr>
          <w:t>(</w:t>
        </w:r>
        <w:r w:rsidR="000B2161" w:rsidRPr="001D68A7">
          <w:rPr>
            <w:i/>
            <w:iCs/>
            <w:lang w:val="lt-LT"/>
            <w:rPrChange w:id="1316" w:author="Binkis Mikas" w:date="2023-03-19T21:43:00Z">
              <w:rPr>
                <w:lang w:val="lt-LT"/>
              </w:rPr>
            </w:rPrChange>
          </w:rPr>
          <w:t>Video2</w:t>
        </w:r>
        <w:r w:rsidR="000B2161" w:rsidRPr="001D68A7">
          <w:rPr>
            <w:lang w:val="lt-LT"/>
          </w:rPr>
          <w:t>)</w:t>
        </w:r>
      </w:ins>
      <w:ins w:id="1317" w:author="Blažauskas Tomas [2]" w:date="2023-02-28T10:06:00Z">
        <w:r w:rsidR="000B2161" w:rsidRPr="001D68A7">
          <w:rPr>
            <w:lang w:val="lt-LT"/>
          </w:rPr>
          <w:t xml:space="preserve">, dedicated </w:t>
        </w:r>
        <w:del w:id="1318" w:author="Tomas Blazauskas" w:date="2023-03-20T08:00:00Z">
          <w:r w:rsidR="000B2161" w:rsidRPr="001D68A7" w:rsidDel="000C7AAB">
            <w:rPr>
              <w:lang w:val="lt-LT"/>
            </w:rPr>
            <w:delText>for</w:delText>
          </w:r>
        </w:del>
      </w:ins>
      <w:ins w:id="1319" w:author="Tomas Blazauskas" w:date="2023-03-20T08:00:00Z">
        <w:r w:rsidR="000C7AAB">
          <w:rPr>
            <w:lang w:val="lt-LT"/>
          </w:rPr>
          <w:t>to</w:t>
        </w:r>
      </w:ins>
      <w:ins w:id="1320" w:author="Blažauskas Tomas [2]" w:date="2023-02-28T10:06:00Z">
        <w:r w:rsidR="000B2161" w:rsidRPr="001D68A7">
          <w:rPr>
            <w:lang w:val="lt-LT"/>
          </w:rPr>
          <w:t xml:space="preserve"> the destination</w:t>
        </w:r>
      </w:ins>
      <w:ins w:id="1321" w:author="Blažauskas Tomas [2]" w:date="2023-02-28T10:05:00Z">
        <w:r w:rsidR="000B2161" w:rsidRPr="001D68A7">
          <w:rPr>
            <w:lang w:val="lt-LT"/>
          </w:rPr>
          <w:t xml:space="preserve"> </w:t>
        </w:r>
      </w:ins>
      <w:del w:id="1322" w:author="Blažauskas Tomas [2]" w:date="2023-02-28T10:06:00Z">
        <w:r w:rsidRPr="001D68A7" w:rsidDel="000B2161">
          <w:rPr>
            <w:lang w:val="lt-LT"/>
          </w:rPr>
          <w:delText xml:space="preserve">at the next </w:delText>
        </w:r>
      </w:del>
      <w:r w:rsidRPr="001D68A7">
        <w:rPr>
          <w:lang w:val="lt-LT"/>
        </w:rPr>
        <w:t>viewing position</w:t>
      </w:r>
      <w:ins w:id="1323" w:author="Blažauskas Tomas [2]" w:date="2023-02-28T10:12:00Z">
        <w:r w:rsidR="005C5937" w:rsidRPr="001D68A7">
          <w:rPr>
            <w:lang w:val="lt-LT"/>
          </w:rPr>
          <w:t>,</w:t>
        </w:r>
      </w:ins>
      <w:r w:rsidRPr="001D68A7">
        <w:rPr>
          <w:lang w:val="lt-LT"/>
        </w:rPr>
        <w:t xml:space="preserve"> is loaded in the </w:t>
      </w:r>
      <w:del w:id="1324" w:author="Blažauskas Tomas [2]" w:date="2023-02-28T10:06:00Z">
        <w:r w:rsidRPr="001D68A7" w:rsidDel="000B2161">
          <w:rPr>
            <w:lang w:val="lt-LT"/>
          </w:rPr>
          <w:delText xml:space="preserve">next </w:delText>
        </w:r>
      </w:del>
      <w:ins w:id="1325" w:author="Blažauskas Tomas [2]" w:date="2023-02-28T10:06:00Z">
        <w:r w:rsidR="000B2161" w:rsidRPr="001D68A7">
          <w:rPr>
            <w:lang w:val="lt-LT"/>
          </w:rPr>
          <w:t xml:space="preserve">first </w:t>
        </w:r>
      </w:ins>
      <w:r w:rsidRPr="001D68A7">
        <w:rPr>
          <w:lang w:val="lt-LT"/>
        </w:rPr>
        <w:t>player</w:t>
      </w:r>
      <w:ins w:id="1326" w:author="Blažauskas Tomas [2]" w:date="2023-02-28T10:06:00Z">
        <w:r w:rsidR="000B2161" w:rsidRPr="001D68A7">
          <w:rPr>
            <w:lang w:val="lt-LT"/>
          </w:rPr>
          <w:t>.</w:t>
        </w:r>
      </w:ins>
      <w:del w:id="1327" w:author="Blažauskas Tomas [2]" w:date="2023-02-28T10:07:00Z">
        <w:r w:rsidRPr="001D68A7" w:rsidDel="000B2161">
          <w:rPr>
            <w:lang w:val="lt-LT"/>
          </w:rPr>
          <w:delText>,</w:delText>
        </w:r>
      </w:del>
      <w:r w:rsidRPr="001D68A7">
        <w:rPr>
          <w:lang w:val="lt-LT"/>
        </w:rPr>
        <w:t xml:space="preserve"> </w:t>
      </w:r>
      <w:ins w:id="1328" w:author="Blažauskas Tomas [2]" w:date="2023-02-28T10:07:00Z">
        <w:r w:rsidR="000B2161" w:rsidRPr="001D68A7">
          <w:rPr>
            <w:lang w:val="lt-LT"/>
          </w:rPr>
          <w:t xml:space="preserve">It </w:t>
        </w:r>
      </w:ins>
      <w:ins w:id="1329" w:author="Blažauskas Tomas [2]" w:date="2023-02-28T10:08:00Z">
        <w:r w:rsidR="000B2161" w:rsidRPr="001D68A7">
          <w:rPr>
            <w:lang w:val="lt-LT"/>
          </w:rPr>
          <w:t xml:space="preserve">proceeds </w:t>
        </w:r>
        <w:del w:id="1330" w:author="Tomas Blazauskas" w:date="2023-03-20T08:01:00Z">
          <w:r w:rsidR="000B2161" w:rsidRPr="001D68A7" w:rsidDel="000C7AAB">
            <w:rPr>
              <w:lang w:val="lt-LT"/>
            </w:rPr>
            <w:delText>playing</w:delText>
          </w:r>
        </w:del>
      </w:ins>
      <w:ins w:id="1331" w:author="Tomas Blazauskas" w:date="2023-03-20T08:01:00Z">
        <w:r w:rsidR="000C7AAB">
          <w:rPr>
            <w:lang w:val="lt-LT"/>
          </w:rPr>
          <w:t>to play a</w:t>
        </w:r>
      </w:ins>
      <w:ins w:id="1332" w:author="Blažauskas Tomas [2]" w:date="2023-02-28T10:08:00Z">
        <w:r w:rsidR="000B2161" w:rsidRPr="001D68A7">
          <w:rPr>
            <w:lang w:val="lt-LT"/>
          </w:rPr>
          <w:t xml:space="preserve"> </w:t>
        </w:r>
      </w:ins>
      <w:ins w:id="1333" w:author="Blažauskas Tomas [2]" w:date="2023-02-28T10:09:00Z">
        <w:r w:rsidR="000B2161" w:rsidRPr="001D68A7">
          <w:rPr>
            <w:lang w:val="lt-LT"/>
          </w:rPr>
          <w:t xml:space="preserve">video from the </w:t>
        </w:r>
      </w:ins>
      <w:ins w:id="1334" w:author="Blažauskas Tomas [2]" w:date="2023-02-28T10:10:00Z">
        <w:r w:rsidR="000B2161" w:rsidRPr="001D68A7">
          <w:rPr>
            <w:lang w:val="lt-LT"/>
          </w:rPr>
          <w:t xml:space="preserve">last </w:t>
        </w:r>
      </w:ins>
      <w:ins w:id="1335" w:author="Blažauskas Tomas [2]" w:date="2023-02-28T10:11:00Z">
        <w:r w:rsidR="000B2161" w:rsidRPr="001D68A7">
          <w:rPr>
            <w:lang w:val="lt-LT"/>
          </w:rPr>
          <w:t xml:space="preserve">time </w:t>
        </w:r>
      </w:ins>
      <w:ins w:id="1336" w:author="Blažauskas Tomas [2]" w:date="2023-02-28T10:10:00Z">
        <w:r w:rsidR="000B2161" w:rsidRPr="001D68A7">
          <w:rPr>
            <w:lang w:val="lt-LT"/>
          </w:rPr>
          <w:t>frame of the movement video</w:t>
        </w:r>
      </w:ins>
      <w:del w:id="1337" w:author="Blažauskas Tomas [2]" w:date="2023-02-28T10:07:00Z">
        <w:r w:rsidRPr="001D68A7" w:rsidDel="000B2161">
          <w:rPr>
            <w:lang w:val="lt-LT"/>
          </w:rPr>
          <w:delText xml:space="preserve">showing the </w:delText>
        </w:r>
      </w:del>
      <w:del w:id="1338" w:author="Blažauskas Tomas [2]" w:date="2023-02-28T10:09:00Z">
        <w:r w:rsidRPr="001D68A7" w:rsidDel="000B2161">
          <w:rPr>
            <w:lang w:val="lt-LT"/>
          </w:rPr>
          <w:delText>continued image at the exact moment after the end of the surface</w:delText>
        </w:r>
      </w:del>
      <w:r w:rsidRPr="001D68A7">
        <w:rPr>
          <w:lang w:val="lt-LT"/>
        </w:rPr>
        <w:t xml:space="preserve">. It is important that the decoding and </w:t>
      </w:r>
      <w:ins w:id="1339" w:author="Blažauskas Tomas [2]" w:date="2023-02-28T10:12:00Z">
        <w:r w:rsidR="005C5937" w:rsidRPr="001D68A7">
          <w:rPr>
            <w:lang w:val="lt-LT"/>
          </w:rPr>
          <w:t xml:space="preserve">seeking operations </w:t>
        </w:r>
      </w:ins>
      <w:del w:id="1340" w:author="Blažauskas Tomas [2]" w:date="2023-02-28T10:13:00Z">
        <w:r w:rsidRPr="001D68A7" w:rsidDel="005C5937">
          <w:rPr>
            <w:lang w:val="lt-LT"/>
          </w:rPr>
          <w:delText xml:space="preserve">loading </w:delText>
        </w:r>
      </w:del>
      <w:r w:rsidRPr="001D68A7">
        <w:rPr>
          <w:lang w:val="lt-LT"/>
        </w:rPr>
        <w:t xml:space="preserve">of the </w:t>
      </w:r>
      <w:ins w:id="1341" w:author="Blažauskas Tomas [2]" w:date="2023-02-28T10:13:00Z">
        <w:r w:rsidR="005C5937" w:rsidRPr="001D68A7">
          <w:rPr>
            <w:lang w:val="lt-LT"/>
          </w:rPr>
          <w:t xml:space="preserve">destination </w:t>
        </w:r>
      </w:ins>
      <w:r w:rsidRPr="001D68A7">
        <w:rPr>
          <w:lang w:val="lt-LT"/>
        </w:rPr>
        <w:t>video</w:t>
      </w:r>
      <w:ins w:id="1342" w:author="Blažauskas Tomas [2]" w:date="2023-02-28T10:13:00Z">
        <w:r w:rsidR="005C5937" w:rsidRPr="001D68A7">
          <w:rPr>
            <w:lang w:val="lt-LT"/>
          </w:rPr>
          <w:t xml:space="preserve"> (</w:t>
        </w:r>
        <w:r w:rsidR="005C5937" w:rsidRPr="001D68A7">
          <w:rPr>
            <w:i/>
            <w:iCs/>
            <w:lang w:val="lt-LT"/>
            <w:rPrChange w:id="1343" w:author="Binkis Mikas" w:date="2023-03-19T21:43:00Z">
              <w:rPr>
                <w:lang w:val="lt-LT"/>
              </w:rPr>
            </w:rPrChange>
          </w:rPr>
          <w:t>Video2</w:t>
        </w:r>
        <w:r w:rsidR="005C5937" w:rsidRPr="001D68A7">
          <w:rPr>
            <w:lang w:val="lt-LT"/>
          </w:rPr>
          <w:t>)</w:t>
        </w:r>
      </w:ins>
      <w:r w:rsidRPr="001D68A7">
        <w:rPr>
          <w:lang w:val="lt-LT"/>
        </w:rPr>
        <w:t xml:space="preserve"> take less time than the </w:t>
      </w:r>
      <w:del w:id="1344" w:author="Blažauskas Tomas [2]" w:date="2023-02-28T10:13:00Z">
        <w:r w:rsidRPr="001D68A7" w:rsidDel="005C5937">
          <w:rPr>
            <w:lang w:val="lt-LT"/>
          </w:rPr>
          <w:delText xml:space="preserve">transformed </w:delText>
        </w:r>
      </w:del>
      <w:ins w:id="1345" w:author="Blažauskas Tomas [2]" w:date="2023-02-28T10:13:00Z">
        <w:r w:rsidR="005C5937" w:rsidRPr="001D68A7">
          <w:rPr>
            <w:lang w:val="lt-LT"/>
          </w:rPr>
          <w:t xml:space="preserve">duration of the movement </w:t>
        </w:r>
      </w:ins>
      <w:r w:rsidRPr="001D68A7">
        <w:rPr>
          <w:lang w:val="lt-LT"/>
        </w:rPr>
        <w:t xml:space="preserve">video. Otherwise, the </w:t>
      </w:r>
      <w:ins w:id="1346" w:author="Blažauskas Tomas [2]" w:date="2023-02-28T10:15:00Z">
        <w:r w:rsidR="005C5937" w:rsidRPr="001D68A7">
          <w:rPr>
            <w:lang w:val="lt-LT"/>
          </w:rPr>
          <w:t>synchronization of movement and destination videos would fail.</w:t>
        </w:r>
      </w:ins>
      <w:del w:id="1347" w:author="Blažauskas Tomas [2]" w:date="2023-02-28T10:15:00Z">
        <w:r w:rsidRPr="001D68A7" w:rsidDel="005C5937">
          <w:rPr>
            <w:lang w:val="lt-LT"/>
          </w:rPr>
          <w:delText>new position video will not be able to be loaded during the transformation, and the last frame of the previous position may be returned after the transformation is finished.</w:delText>
        </w:r>
      </w:del>
      <w:r w:rsidRPr="001D68A7">
        <w:rPr>
          <w:lang w:val="lt-LT"/>
        </w:rPr>
        <w:t xml:space="preserve"> This </w:t>
      </w:r>
      <w:del w:id="1348" w:author="Blažauskas Tomas [2]" w:date="2023-02-28T10:15:00Z">
        <w:r w:rsidRPr="001D68A7" w:rsidDel="005C5937">
          <w:rPr>
            <w:lang w:val="lt-LT"/>
          </w:rPr>
          <w:delText xml:space="preserve">jumping of the video between positions </w:delText>
        </w:r>
      </w:del>
      <w:r w:rsidRPr="001D68A7">
        <w:rPr>
          <w:lang w:val="lt-LT"/>
        </w:rPr>
        <w:t xml:space="preserve">reduces the </w:t>
      </w:r>
      <w:del w:id="1349" w:author="Blažauskas Tomas [2]" w:date="2023-02-28T10:16:00Z">
        <w:r w:rsidRPr="001D68A7" w:rsidDel="005C5937">
          <w:rPr>
            <w:lang w:val="lt-LT"/>
          </w:rPr>
          <w:delText xml:space="preserve">inclusion </w:delText>
        </w:r>
      </w:del>
      <w:ins w:id="1350" w:author="Blažauskas Tomas [2]" w:date="2023-02-28T10:16:00Z">
        <w:r w:rsidR="005C5937" w:rsidRPr="001D68A7">
          <w:rPr>
            <w:lang w:val="lt-LT"/>
          </w:rPr>
          <w:t xml:space="preserve">immersiveness </w:t>
        </w:r>
      </w:ins>
      <w:r w:rsidRPr="001D68A7">
        <w:rPr>
          <w:lang w:val="lt-LT"/>
        </w:rPr>
        <w:t xml:space="preserve">and integrity of the displayed video </w:t>
      </w:r>
      <w:ins w:id="1351" w:author="Blažauskas Tomas [2]" w:date="2023-02-28T10:16:00Z">
        <w:r w:rsidR="005C5937" w:rsidRPr="001D68A7">
          <w:rPr>
            <w:lang w:val="lt-LT"/>
          </w:rPr>
          <w:t>scenes</w:t>
        </w:r>
      </w:ins>
      <w:del w:id="1352" w:author="Blažauskas Tomas [2]" w:date="2023-02-28T10:16:00Z">
        <w:r w:rsidRPr="001D68A7" w:rsidDel="005C5937">
          <w:rPr>
            <w:lang w:val="lt-LT"/>
          </w:rPr>
          <w:delText>(Fig. 5)</w:delText>
        </w:r>
      </w:del>
      <w:r w:rsidRPr="001D68A7">
        <w:rPr>
          <w:lang w:val="lt-LT"/>
        </w:rPr>
        <w:t>.</w:t>
      </w:r>
    </w:p>
    <w:p w14:paraId="0E27B00A" w14:textId="77777777" w:rsidR="00627638" w:rsidRPr="001D68A7" w:rsidRDefault="00627638">
      <w:pPr>
        <w:pStyle w:val="MDPI31text"/>
        <w:spacing w:before="240" w:after="60"/>
        <w:ind w:firstLine="0"/>
        <w:jc w:val="left"/>
        <w:outlineLvl w:val="0"/>
        <w:rPr>
          <w:lang w:val="lt-LT"/>
        </w:rPr>
        <w:pPrChange w:id="1353" w:author="Binkis Mikas" w:date="2023-03-20T00:27:00Z">
          <w:pPr>
            <w:pStyle w:val="MDPI31text"/>
          </w:pPr>
        </w:pPrChange>
      </w:pPr>
      <w:r w:rsidRPr="001D68A7">
        <w:rPr>
          <w:noProof/>
          <w:lang w:eastAsia="en-US" w:bidi="ar-SA"/>
        </w:rPr>
        <w:drawing>
          <wp:inline distT="0" distB="0" distL="0" distR="0" wp14:anchorId="091EC0DA" wp14:editId="07777777">
            <wp:extent cx="4935744" cy="2581275"/>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4940101" cy="2583554"/>
                    </a:xfrm>
                    <a:prstGeom prst="rect">
                      <a:avLst/>
                    </a:prstGeom>
                    <a:ln/>
                  </pic:spPr>
                </pic:pic>
              </a:graphicData>
            </a:graphic>
          </wp:inline>
        </w:drawing>
      </w:r>
    </w:p>
    <w:p w14:paraId="03F98FAB" w14:textId="3E010F7E" w:rsidR="00627638" w:rsidRPr="001D68A7" w:rsidRDefault="00627638">
      <w:pPr>
        <w:pStyle w:val="MDPI31text"/>
        <w:spacing w:before="120" w:after="240"/>
        <w:ind w:firstLine="0"/>
        <w:jc w:val="left"/>
        <w:rPr>
          <w:sz w:val="18"/>
          <w:lang w:val="lt-LT"/>
        </w:rPr>
        <w:pPrChange w:id="1354" w:author="Binkis Mikas" w:date="2023-03-19T22:51:00Z">
          <w:pPr>
            <w:pStyle w:val="MDPI31text"/>
          </w:pPr>
        </w:pPrChange>
      </w:pPr>
      <w:r w:rsidRPr="001D68A7">
        <w:rPr>
          <w:b/>
          <w:sz w:val="18"/>
          <w:lang w:val="lt-LT"/>
        </w:rPr>
        <w:t xml:space="preserve">Figure </w:t>
      </w:r>
      <w:del w:id="1355" w:author="Binkis Mikas" w:date="2023-03-20T00:29:00Z">
        <w:r w:rsidRPr="001D68A7" w:rsidDel="002C6DC9">
          <w:rPr>
            <w:b/>
            <w:sz w:val="18"/>
            <w:lang w:val="lt-LT"/>
          </w:rPr>
          <w:delText>5</w:delText>
        </w:r>
      </w:del>
      <w:ins w:id="1356" w:author="Binkis Mikas" w:date="2023-03-20T00:29:00Z">
        <w:r w:rsidR="002C6DC9">
          <w:rPr>
            <w:b/>
            <w:sz w:val="18"/>
            <w:lang w:val="lt-LT"/>
          </w:rPr>
          <w:t>6</w:t>
        </w:r>
      </w:ins>
      <w:r w:rsidRPr="001D68A7">
        <w:rPr>
          <w:sz w:val="18"/>
          <w:lang w:val="lt-LT"/>
        </w:rPr>
        <w:t xml:space="preserve">. </w:t>
      </w:r>
      <w:del w:id="1357" w:author="Blažauskas Tomas [2]" w:date="2023-02-28T11:03:00Z">
        <w:r w:rsidRPr="001D68A7" w:rsidDel="00277379">
          <w:rPr>
            <w:sz w:val="18"/>
            <w:lang w:val="lt-LT"/>
          </w:rPr>
          <w:delText>The process of changing the display of a video using two video player components</w:delText>
        </w:r>
      </w:del>
      <w:ins w:id="1358" w:author="Blažauskas Tomas [2]" w:date="2023-02-28T11:03:00Z">
        <w:r w:rsidR="00277379" w:rsidRPr="001D68A7">
          <w:rPr>
            <w:sz w:val="18"/>
            <w:lang w:val="lt-LT"/>
          </w:rPr>
          <w:t xml:space="preserve">Implementation </w:t>
        </w:r>
      </w:ins>
      <w:ins w:id="1359" w:author="Blažauskas Tomas [2]" w:date="2023-02-28T11:04:00Z">
        <w:r w:rsidR="00277379" w:rsidRPr="001D68A7">
          <w:rPr>
            <w:sz w:val="18"/>
            <w:lang w:val="lt-LT"/>
          </w:rPr>
          <w:t xml:space="preserve">of sequential transition </w:t>
        </w:r>
      </w:ins>
      <w:ins w:id="1360" w:author="Blažauskas Tomas [2]" w:date="2023-02-28T11:03:00Z">
        <w:r w:rsidR="00277379" w:rsidRPr="001D68A7">
          <w:rPr>
            <w:sz w:val="18"/>
            <w:lang w:val="lt-LT"/>
          </w:rPr>
          <w:t xml:space="preserve">using </w:t>
        </w:r>
      </w:ins>
      <w:ins w:id="1361" w:author="Blažauskas Tomas [2]" w:date="2023-02-28T11:04:00Z">
        <w:r w:rsidR="00277379" w:rsidRPr="001D68A7">
          <w:rPr>
            <w:sz w:val="18"/>
            <w:lang w:val="lt-LT"/>
          </w:rPr>
          <w:t>two</w:t>
        </w:r>
      </w:ins>
      <w:ins w:id="1362" w:author="Blažauskas Tomas [2]" w:date="2023-02-28T11:03:00Z">
        <w:r w:rsidR="00277379" w:rsidRPr="001D68A7">
          <w:rPr>
            <w:sz w:val="18"/>
            <w:lang w:val="lt-LT"/>
          </w:rPr>
          <w:t xml:space="preserve"> video players</w:t>
        </w:r>
      </w:ins>
      <w:r w:rsidRPr="001D68A7">
        <w:rPr>
          <w:sz w:val="18"/>
          <w:lang w:val="lt-LT"/>
        </w:rPr>
        <w:t>.</w:t>
      </w:r>
    </w:p>
    <w:p w14:paraId="6BCECB6B" w14:textId="19E7582A" w:rsidR="00B95AD6" w:rsidRPr="001D68A7" w:rsidRDefault="00B95AD6" w:rsidP="0029420B">
      <w:pPr>
        <w:pStyle w:val="MDPI31text"/>
        <w:rPr>
          <w:lang w:val="lt-LT"/>
        </w:rPr>
      </w:pPr>
      <w:r w:rsidRPr="001D68A7">
        <w:rPr>
          <w:lang w:val="lt-LT"/>
        </w:rPr>
        <w:t xml:space="preserve">The transformation can also be </w:t>
      </w:r>
      <w:del w:id="1363" w:author="Blažauskas Tomas [2]" w:date="2023-02-28T10:16:00Z">
        <w:r w:rsidRPr="001D68A7" w:rsidDel="008D615F">
          <w:rPr>
            <w:lang w:val="lt-LT"/>
          </w:rPr>
          <w:delText xml:space="preserve">realised </w:delText>
        </w:r>
      </w:del>
      <w:ins w:id="1364" w:author="Blažauskas Tomas [2]" w:date="2023-02-28T10:16:00Z">
        <w:r w:rsidR="008D615F" w:rsidRPr="001D68A7">
          <w:rPr>
            <w:lang w:val="lt-LT"/>
          </w:rPr>
          <w:t xml:space="preserve">implemented </w:t>
        </w:r>
      </w:ins>
      <w:r w:rsidRPr="001D68A7">
        <w:rPr>
          <w:lang w:val="lt-LT"/>
        </w:rPr>
        <w:t xml:space="preserve">using three </w:t>
      </w:r>
      <w:ins w:id="1365" w:author="Blažauskas Tomas [2]" w:date="2023-02-28T10:17:00Z">
        <w:r w:rsidR="008D615F" w:rsidRPr="001D68A7">
          <w:rPr>
            <w:lang w:val="lt-LT"/>
          </w:rPr>
          <w:t xml:space="preserve">panoramic video </w:t>
        </w:r>
      </w:ins>
      <w:r w:rsidRPr="001D68A7">
        <w:rPr>
          <w:lang w:val="lt-LT"/>
        </w:rPr>
        <w:t>players</w:t>
      </w:r>
      <w:ins w:id="1366" w:author="Blažauskas Tomas [2]" w:date="2023-02-28T10:22:00Z">
        <w:r w:rsidR="001C7452" w:rsidRPr="001D68A7">
          <w:rPr>
            <w:lang w:val="lt-LT"/>
          </w:rPr>
          <w:t xml:space="preserve"> (see Fig. </w:t>
        </w:r>
        <w:del w:id="1367" w:author="Binkis Mikas" w:date="2023-03-19T22:00:00Z">
          <w:r w:rsidR="001C7452" w:rsidRPr="001D68A7" w:rsidDel="00181A26">
            <w:rPr>
              <w:lang w:val="lt-LT"/>
            </w:rPr>
            <w:delText>??</w:delText>
          </w:r>
        </w:del>
      </w:ins>
      <w:ins w:id="1368" w:author="Binkis Mikas" w:date="2023-03-20T00:29:00Z">
        <w:r w:rsidR="002C6DC9">
          <w:rPr>
            <w:lang w:val="lt-LT"/>
          </w:rPr>
          <w:t>7</w:t>
        </w:r>
      </w:ins>
      <w:ins w:id="1369" w:author="Blažauskas Tomas [2]" w:date="2023-02-28T10:22:00Z">
        <w:r w:rsidR="001C7452" w:rsidRPr="001D68A7">
          <w:rPr>
            <w:lang w:val="lt-LT"/>
          </w:rPr>
          <w:t>)</w:t>
        </w:r>
      </w:ins>
      <w:r w:rsidRPr="001D68A7">
        <w:rPr>
          <w:lang w:val="lt-LT"/>
        </w:rPr>
        <w:t xml:space="preserve">. In this case, </w:t>
      </w:r>
      <w:del w:id="1370" w:author="Blažauskas Tomas [2]" w:date="2023-02-28T10:17:00Z">
        <w:r w:rsidRPr="001D68A7" w:rsidDel="008D615F">
          <w:rPr>
            <w:lang w:val="lt-LT"/>
          </w:rPr>
          <w:delText>not only is the video of the transformation loaded when crossing the video change threshold but also the video of the next viewing position is loaded</w:delText>
        </w:r>
      </w:del>
      <w:ins w:id="1371" w:author="Blažauskas Tomas [2]" w:date="2023-02-28T10:17:00Z">
        <w:r w:rsidR="008D615F" w:rsidRPr="001D68A7">
          <w:rPr>
            <w:lang w:val="lt-LT"/>
          </w:rPr>
          <w:t>the moveme</w:t>
        </w:r>
      </w:ins>
      <w:ins w:id="1372" w:author="Blažauskas Tomas [2]" w:date="2023-02-28T10:18:00Z">
        <w:r w:rsidR="008D615F" w:rsidRPr="001D68A7">
          <w:rPr>
            <w:lang w:val="lt-LT"/>
          </w:rPr>
          <w:t>nt and destination videos could be</w:t>
        </w:r>
      </w:ins>
      <w:r w:rsidRPr="001D68A7">
        <w:rPr>
          <w:lang w:val="lt-LT"/>
        </w:rPr>
        <w:t xml:space="preserve"> simultaneously </w:t>
      </w:r>
      <w:del w:id="1373" w:author="Blažauskas Tomas [2]" w:date="2023-02-28T10:18:00Z">
        <w:r w:rsidRPr="001D68A7" w:rsidDel="008D615F">
          <w:rPr>
            <w:lang w:val="lt-LT"/>
          </w:rPr>
          <w:delText>on a separate</w:delText>
        </w:r>
      </w:del>
      <w:ins w:id="1374" w:author="Blažauskas Tomas [2]" w:date="2023-02-28T10:18:00Z">
        <w:r w:rsidR="008D615F" w:rsidRPr="001D68A7">
          <w:rPr>
            <w:lang w:val="lt-LT"/>
          </w:rPr>
          <w:t>loaded in respective</w:t>
        </w:r>
      </w:ins>
      <w:r w:rsidRPr="001D68A7">
        <w:rPr>
          <w:lang w:val="lt-LT"/>
        </w:rPr>
        <w:t xml:space="preserve"> player</w:t>
      </w:r>
      <w:ins w:id="1375" w:author="Blažauskas Tomas [2]" w:date="2023-02-28T10:18:00Z">
        <w:r w:rsidR="008D615F" w:rsidRPr="001D68A7">
          <w:rPr>
            <w:lang w:val="lt-LT"/>
          </w:rPr>
          <w:t>s</w:t>
        </w:r>
      </w:ins>
      <w:r w:rsidRPr="001D68A7">
        <w:rPr>
          <w:lang w:val="lt-LT"/>
        </w:rPr>
        <w:t xml:space="preserve">. The advantage of this implementation is that the loading of the </w:t>
      </w:r>
      <w:del w:id="1376" w:author="Blažauskas Tomas [2]" w:date="2023-02-28T10:18:00Z">
        <w:r w:rsidRPr="001D68A7" w:rsidDel="008D615F">
          <w:rPr>
            <w:lang w:val="lt-LT"/>
          </w:rPr>
          <w:delText>second position</w:delText>
        </w:r>
      </w:del>
      <w:ins w:id="1377" w:author="Blažauskas Tomas [2]" w:date="2023-02-28T10:18:00Z">
        <w:r w:rsidR="008D615F" w:rsidRPr="001D68A7">
          <w:rPr>
            <w:lang w:val="lt-LT"/>
          </w:rPr>
          <w:t>destination</w:t>
        </w:r>
      </w:ins>
      <w:r w:rsidRPr="001D68A7">
        <w:rPr>
          <w:lang w:val="lt-LT"/>
        </w:rPr>
        <w:t xml:space="preserve"> video becomes independent of the duration of the </w:t>
      </w:r>
      <w:del w:id="1378" w:author="Blažauskas Tomas [2]" w:date="2023-02-28T10:18:00Z">
        <w:r w:rsidRPr="001D68A7" w:rsidDel="008D615F">
          <w:rPr>
            <w:lang w:val="lt-LT"/>
          </w:rPr>
          <w:delText xml:space="preserve">transformation </w:delText>
        </w:r>
      </w:del>
      <w:ins w:id="1379" w:author="Blažauskas Tomas [2]" w:date="2023-02-28T10:18:00Z">
        <w:r w:rsidR="008D615F" w:rsidRPr="001D68A7">
          <w:rPr>
            <w:lang w:val="lt-LT"/>
          </w:rPr>
          <w:t xml:space="preserve">movement </w:t>
        </w:r>
      </w:ins>
      <w:r w:rsidRPr="001D68A7">
        <w:rPr>
          <w:lang w:val="lt-LT"/>
        </w:rPr>
        <w:t xml:space="preserve">video. No matter how small the video is, the second video will always have time to load. However, it is necessary to </w:t>
      </w:r>
      <w:del w:id="1380" w:author="Blažauskas Tomas [2]" w:date="2023-02-28T10:19:00Z">
        <w:r w:rsidRPr="001D68A7" w:rsidDel="008D615F">
          <w:rPr>
            <w:lang w:val="lt-LT"/>
          </w:rPr>
          <w:delText xml:space="preserve">have another </w:delText>
        </w:r>
      </w:del>
      <w:ins w:id="1381" w:author="Blažauskas Tomas [2]" w:date="2023-02-28T10:19:00Z">
        <w:r w:rsidR="008D615F" w:rsidRPr="001D68A7">
          <w:rPr>
            <w:lang w:val="lt-LT"/>
          </w:rPr>
          <w:t xml:space="preserve">use the third </w:t>
        </w:r>
      </w:ins>
      <w:r w:rsidRPr="001D68A7">
        <w:rPr>
          <w:lang w:val="lt-LT"/>
        </w:rPr>
        <w:t xml:space="preserve">video player, which means additional resource usage. This implementation has been explored, </w:t>
      </w:r>
      <w:ins w:id="1382" w:author="Blažauskas Tomas [2]" w:date="2023-02-28T10:19:00Z">
        <w:r w:rsidR="008D615F" w:rsidRPr="001D68A7">
          <w:rPr>
            <w:lang w:val="lt-LT"/>
          </w:rPr>
          <w:t xml:space="preserve">and it was noticed </w:t>
        </w:r>
      </w:ins>
      <w:del w:id="1383" w:author="Blažauskas Tomas [2]" w:date="2023-02-28T10:20:00Z">
        <w:r w:rsidRPr="001D68A7" w:rsidDel="008D615F">
          <w:rPr>
            <w:lang w:val="lt-LT"/>
          </w:rPr>
          <w:delText xml:space="preserve">but as the number of players has been shown to </w:delText>
        </w:r>
      </w:del>
      <w:ins w:id="1384" w:author="Blažauskas Tomas [2]" w:date="2023-02-28T10:20:00Z">
        <w:r w:rsidR="008D615F" w:rsidRPr="001D68A7">
          <w:rPr>
            <w:lang w:val="lt-LT"/>
          </w:rPr>
          <w:t xml:space="preserve">that this approach </w:t>
        </w:r>
      </w:ins>
      <w:r w:rsidRPr="001D68A7">
        <w:rPr>
          <w:lang w:val="lt-LT"/>
        </w:rPr>
        <w:t>significantly reduce</w:t>
      </w:r>
      <w:ins w:id="1385" w:author="Tomas Blazauskas" w:date="2023-03-20T07:59:00Z">
        <w:r w:rsidR="000C7AAB">
          <w:rPr>
            <w:lang w:val="lt-LT"/>
          </w:rPr>
          <w:t>s</w:t>
        </w:r>
      </w:ins>
      <w:r w:rsidRPr="001D68A7">
        <w:rPr>
          <w:lang w:val="lt-LT"/>
        </w:rPr>
        <w:t xml:space="preserve"> the stability of the system</w:t>
      </w:r>
      <w:ins w:id="1386" w:author="Blažauskas Tomas [2]" w:date="2023-02-28T10:20:00Z">
        <w:r w:rsidR="008D615F" w:rsidRPr="001D68A7">
          <w:rPr>
            <w:lang w:val="lt-LT"/>
          </w:rPr>
          <w:t>.</w:t>
        </w:r>
      </w:ins>
      <w:del w:id="1387" w:author="Blažauskas Tomas [2]" w:date="2023-02-28T10:20:00Z">
        <w:r w:rsidRPr="001D68A7" w:rsidDel="008D615F">
          <w:rPr>
            <w:lang w:val="lt-LT"/>
          </w:rPr>
          <w:delText>,</w:delText>
        </w:r>
      </w:del>
      <w:r w:rsidRPr="001D68A7">
        <w:rPr>
          <w:lang w:val="lt-LT"/>
        </w:rPr>
        <w:t xml:space="preserve"> </w:t>
      </w:r>
      <w:ins w:id="1388" w:author="Blažauskas Tomas [2]" w:date="2023-02-28T10:21:00Z">
        <w:r w:rsidR="008D615F" w:rsidRPr="001D68A7">
          <w:rPr>
            <w:lang w:val="lt-LT"/>
          </w:rPr>
          <w:t>W</w:t>
        </w:r>
      </w:ins>
      <w:ins w:id="1389" w:author="Blažauskas Tomas [2]" w:date="2023-02-28T10:20:00Z">
        <w:r w:rsidR="008D615F" w:rsidRPr="001D68A7">
          <w:rPr>
            <w:lang w:val="lt-LT"/>
          </w:rPr>
          <w:t xml:space="preserve">e </w:t>
        </w:r>
      </w:ins>
      <w:del w:id="1390" w:author="Blažauskas Tomas [2]" w:date="2023-02-28T10:20:00Z">
        <w:r w:rsidRPr="001D68A7" w:rsidDel="008D615F">
          <w:rPr>
            <w:lang w:val="lt-LT"/>
          </w:rPr>
          <w:delText xml:space="preserve">this approach has been </w:delText>
        </w:r>
      </w:del>
      <w:r w:rsidRPr="001D68A7">
        <w:rPr>
          <w:lang w:val="lt-LT"/>
        </w:rPr>
        <w:t xml:space="preserve">abandoned </w:t>
      </w:r>
      <w:del w:id="1391" w:author="Blažauskas Tomas [2]" w:date="2023-02-28T10:20:00Z">
        <w:r w:rsidRPr="001D68A7" w:rsidDel="008D615F">
          <w:rPr>
            <w:lang w:val="lt-LT"/>
          </w:rPr>
          <w:delText>for experimentation</w:delText>
        </w:r>
      </w:del>
      <w:ins w:id="1392" w:author="Blažauskas Tomas [2]" w:date="2023-02-28T10:20:00Z">
        <w:r w:rsidR="008D615F" w:rsidRPr="001D68A7">
          <w:rPr>
            <w:lang w:val="lt-LT"/>
          </w:rPr>
          <w:t xml:space="preserve">this </w:t>
        </w:r>
      </w:ins>
      <w:ins w:id="1393" w:author="Blažauskas Tomas [2]" w:date="2023-02-28T10:21:00Z">
        <w:r w:rsidR="008D615F" w:rsidRPr="001D68A7">
          <w:rPr>
            <w:lang w:val="lt-LT"/>
          </w:rPr>
          <w:t xml:space="preserve">approach in our study, but it </w:t>
        </w:r>
        <w:r w:rsidR="001C7452" w:rsidRPr="001D68A7">
          <w:rPr>
            <w:lang w:val="lt-LT"/>
          </w:rPr>
          <w:t xml:space="preserve">can be used on high-end </w:t>
        </w:r>
      </w:ins>
      <w:ins w:id="1394" w:author="Blažauskas Tomas [2]" w:date="2023-02-28T10:22:00Z">
        <w:r w:rsidR="001C7452" w:rsidRPr="001D68A7">
          <w:rPr>
            <w:lang w:val="lt-LT"/>
          </w:rPr>
          <w:t>VR equipment</w:t>
        </w:r>
      </w:ins>
      <w:del w:id="1395" w:author="Blažauskas Tomas [2]" w:date="2023-02-28T10:22:00Z">
        <w:r w:rsidRPr="001D68A7" w:rsidDel="001C7452">
          <w:rPr>
            <w:lang w:val="lt-LT"/>
          </w:rPr>
          <w:delText xml:space="preserve"> (Fig. 6)</w:delText>
        </w:r>
      </w:del>
      <w:r w:rsidRPr="001D68A7">
        <w:rPr>
          <w:lang w:val="lt-LT"/>
        </w:rPr>
        <w:t>.</w:t>
      </w:r>
    </w:p>
    <w:p w14:paraId="60061E4C" w14:textId="77777777" w:rsidR="00627638" w:rsidRPr="001D68A7" w:rsidRDefault="00627638">
      <w:pPr>
        <w:pStyle w:val="MDPI31text"/>
        <w:spacing w:before="240" w:after="60"/>
        <w:ind w:firstLine="0"/>
        <w:jc w:val="left"/>
        <w:outlineLvl w:val="0"/>
        <w:rPr>
          <w:lang w:val="lt-LT"/>
        </w:rPr>
        <w:pPrChange w:id="1396" w:author="Binkis Mikas" w:date="2023-03-20T00:27:00Z">
          <w:pPr>
            <w:pStyle w:val="MDPI31text"/>
          </w:pPr>
        </w:pPrChange>
      </w:pPr>
      <w:r w:rsidRPr="001D68A7">
        <w:rPr>
          <w:noProof/>
          <w:lang w:eastAsia="en-US" w:bidi="ar-SA"/>
        </w:rPr>
        <w:lastRenderedPageBreak/>
        <w:drawing>
          <wp:inline distT="0" distB="0" distL="0" distR="0" wp14:anchorId="05795B3D" wp14:editId="07777777">
            <wp:extent cx="4567736" cy="2667000"/>
            <wp:effectExtent l="0" t="0" r="4445" b="0"/>
            <wp:docPr id="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571533" cy="2669217"/>
                    </a:xfrm>
                    <a:prstGeom prst="rect">
                      <a:avLst/>
                    </a:prstGeom>
                    <a:ln/>
                  </pic:spPr>
                </pic:pic>
              </a:graphicData>
            </a:graphic>
          </wp:inline>
        </w:drawing>
      </w:r>
    </w:p>
    <w:p w14:paraId="6D240833" w14:textId="0357F5B6" w:rsidR="00627638" w:rsidRPr="001D68A7" w:rsidRDefault="00627638">
      <w:pPr>
        <w:pStyle w:val="MDPI31text"/>
        <w:spacing w:before="120" w:after="240"/>
        <w:ind w:firstLine="0"/>
        <w:jc w:val="left"/>
        <w:rPr>
          <w:sz w:val="18"/>
          <w:lang w:val="lt-LT"/>
        </w:rPr>
        <w:pPrChange w:id="1397" w:author="Binkis Mikas" w:date="2023-03-19T22:51:00Z">
          <w:pPr>
            <w:pStyle w:val="MDPI31text"/>
          </w:pPr>
        </w:pPrChange>
      </w:pPr>
      <w:r w:rsidRPr="001D68A7">
        <w:rPr>
          <w:b/>
          <w:sz w:val="18"/>
          <w:lang w:val="lt-LT"/>
        </w:rPr>
        <w:t xml:space="preserve">Figure </w:t>
      </w:r>
      <w:del w:id="1398" w:author="Binkis Mikas" w:date="2023-03-20T00:29:00Z">
        <w:r w:rsidRPr="001D68A7" w:rsidDel="002C6DC9">
          <w:rPr>
            <w:b/>
            <w:sz w:val="18"/>
            <w:lang w:val="lt-LT"/>
          </w:rPr>
          <w:delText>6</w:delText>
        </w:r>
      </w:del>
      <w:ins w:id="1399" w:author="Binkis Mikas" w:date="2023-03-20T00:29:00Z">
        <w:r w:rsidR="002C6DC9">
          <w:rPr>
            <w:b/>
            <w:sz w:val="18"/>
            <w:lang w:val="lt-LT"/>
          </w:rPr>
          <w:t>7</w:t>
        </w:r>
      </w:ins>
      <w:r w:rsidRPr="001D68A7">
        <w:rPr>
          <w:sz w:val="18"/>
          <w:lang w:val="lt-LT"/>
        </w:rPr>
        <w:t xml:space="preserve">. </w:t>
      </w:r>
      <w:ins w:id="1400" w:author="Blažauskas Tomas [2]" w:date="2023-02-28T11:04:00Z">
        <w:r w:rsidR="00277379" w:rsidRPr="001D68A7">
          <w:rPr>
            <w:sz w:val="18"/>
            <w:lang w:val="lt-LT"/>
          </w:rPr>
          <w:t>Implementation of sequential transition using three video players.</w:t>
        </w:r>
      </w:ins>
      <w:del w:id="1401" w:author="Blažauskas Tomas [2]" w:date="2023-02-28T11:04:00Z">
        <w:r w:rsidRPr="001D68A7" w:rsidDel="00277379">
          <w:rPr>
            <w:sz w:val="18"/>
            <w:lang w:val="lt-LT"/>
          </w:rPr>
          <w:delText>The process of changing the display of a video using the three video player components</w:delText>
        </w:r>
      </w:del>
    </w:p>
    <w:p w14:paraId="35CAC106" w14:textId="263B22D3" w:rsidR="00E3657E" w:rsidRPr="001D68A7" w:rsidDel="00181A26" w:rsidRDefault="00E3657E">
      <w:pPr>
        <w:pStyle w:val="MDPI31text"/>
        <w:ind w:left="0" w:firstLine="0"/>
        <w:rPr>
          <w:ins w:id="1402" w:author="Blažauskas Tomas [2]" w:date="2023-02-28T11:15:00Z"/>
          <w:del w:id="1403" w:author="Binkis Mikas" w:date="2023-03-19T22:01:00Z"/>
          <w:lang w:val="lt-LT"/>
        </w:rPr>
        <w:pPrChange w:id="1404" w:author="Binkis Mikas" w:date="2023-03-19T22:01:00Z">
          <w:pPr>
            <w:pStyle w:val="MDPI31text"/>
          </w:pPr>
        </w:pPrChange>
      </w:pPr>
    </w:p>
    <w:p w14:paraId="6EA8C9BC" w14:textId="632D325B" w:rsidR="00A76895" w:rsidRPr="001D68A7" w:rsidRDefault="00A76895" w:rsidP="00A76895">
      <w:pPr>
        <w:pStyle w:val="MDPI21heading1"/>
        <w:rPr>
          <w:ins w:id="1405" w:author="Blažauskas Tomas [2]" w:date="2023-02-28T11:15:00Z"/>
        </w:rPr>
      </w:pPr>
      <w:ins w:id="1406" w:author="Blažauskas Tomas [2]" w:date="2023-02-28T11:15:00Z">
        <w:r w:rsidRPr="001D68A7">
          <w:rPr>
            <w:lang w:eastAsia="zh-CN"/>
          </w:rPr>
          <w:t xml:space="preserve">2. </w:t>
        </w:r>
        <w:r w:rsidRPr="001D68A7">
          <w:t>Evaluation</w:t>
        </w:r>
      </w:ins>
    </w:p>
    <w:p w14:paraId="3524825B" w14:textId="00829986" w:rsidR="00A76895" w:rsidRPr="001D68A7" w:rsidDel="00BD1EAF" w:rsidRDefault="00A76895" w:rsidP="008E38FE">
      <w:pPr>
        <w:pStyle w:val="MDPI31text"/>
        <w:rPr>
          <w:ins w:id="1407" w:author="Blažauskas Tomas [2]" w:date="2023-02-28T11:05:00Z"/>
          <w:del w:id="1408" w:author="Binkis Mikas" w:date="2023-03-19T22:58:00Z"/>
          <w:lang w:val="lt-LT"/>
        </w:rPr>
      </w:pPr>
    </w:p>
    <w:p w14:paraId="4B80CCA7" w14:textId="21F19D9B" w:rsidR="00B95AD6" w:rsidRPr="001D68A7" w:rsidRDefault="00B95AD6" w:rsidP="008E38FE">
      <w:pPr>
        <w:pStyle w:val="MDPI31text"/>
        <w:rPr>
          <w:lang w:val="lt-LT"/>
        </w:rPr>
      </w:pPr>
      <w:r w:rsidRPr="001D68A7">
        <w:rPr>
          <w:lang w:val="lt-LT"/>
        </w:rPr>
        <w:t xml:space="preserve">This work proposes a </w:t>
      </w:r>
      <w:del w:id="1409" w:author="Blažauskas Tomas [2]" w:date="2023-02-28T11:20:00Z">
        <w:r w:rsidRPr="001D68A7" w:rsidDel="001F661A">
          <w:rPr>
            <w:lang w:val="lt-LT"/>
          </w:rPr>
          <w:delText xml:space="preserve">novel </w:delText>
        </w:r>
      </w:del>
      <w:r w:rsidRPr="001D68A7">
        <w:rPr>
          <w:lang w:val="lt-LT"/>
        </w:rPr>
        <w:t xml:space="preserve">method for </w:t>
      </w:r>
      <w:ins w:id="1410" w:author="Blažauskas Tomas [2]" w:date="2023-02-28T11:20:00Z">
        <w:r w:rsidR="001F661A" w:rsidRPr="001D68A7">
          <w:rPr>
            <w:lang w:val="lt-LT"/>
          </w:rPr>
          <w:t xml:space="preserve">using </w:t>
        </w:r>
      </w:ins>
      <w:ins w:id="1411" w:author="Blažauskas Tomas [2]" w:date="2023-02-28T11:21:00Z">
        <w:r w:rsidR="001F661A" w:rsidRPr="001D68A7">
          <w:rPr>
            <w:lang w:val="lt-LT"/>
          </w:rPr>
          <w:t xml:space="preserve">pre-rendered </w:t>
        </w:r>
      </w:ins>
      <w:ins w:id="1412" w:author="Blažauskas Tomas [2]" w:date="2023-02-28T11:25:00Z">
        <w:r w:rsidR="001F661A" w:rsidRPr="001D68A7">
          <w:rPr>
            <w:lang w:val="lt-LT"/>
          </w:rPr>
          <w:t xml:space="preserve">stereoscopic </w:t>
        </w:r>
      </w:ins>
      <w:ins w:id="1413" w:author="Blažauskas Tomas [2]" w:date="2023-02-28T11:20:00Z">
        <w:r w:rsidR="001F661A" w:rsidRPr="001D68A7">
          <w:rPr>
            <w:lang w:val="lt-LT"/>
          </w:rPr>
          <w:t xml:space="preserve">panoramic videos of </w:t>
        </w:r>
        <w:del w:id="1414" w:author="Tomas Blazauskas" w:date="2023-03-20T07:57:00Z">
          <w:r w:rsidR="001F661A" w:rsidRPr="001D68A7" w:rsidDel="000C7AAB">
            <w:rPr>
              <w:lang w:val="lt-LT"/>
            </w:rPr>
            <w:delText xml:space="preserve">the </w:delText>
          </w:r>
        </w:del>
      </w:ins>
      <w:r w:rsidRPr="001D68A7">
        <w:rPr>
          <w:lang w:val="lt-LT"/>
        </w:rPr>
        <w:t xml:space="preserve">detailed three-dimensional </w:t>
      </w:r>
      <w:del w:id="1415" w:author="Blažauskas Tomas [2]" w:date="2023-02-28T11:21:00Z">
        <w:r w:rsidRPr="001D68A7" w:rsidDel="001F661A">
          <w:rPr>
            <w:lang w:val="lt-LT"/>
          </w:rPr>
          <w:delText>content rendering</w:delText>
        </w:r>
      </w:del>
      <w:ins w:id="1416" w:author="Blažauskas Tomas [2]" w:date="2023-02-28T11:21:00Z">
        <w:r w:rsidR="001F661A" w:rsidRPr="001D68A7">
          <w:rPr>
            <w:lang w:val="lt-LT"/>
          </w:rPr>
          <w:t>scenes</w:t>
        </w:r>
      </w:ins>
      <w:r w:rsidRPr="001D68A7">
        <w:rPr>
          <w:lang w:val="lt-LT"/>
        </w:rPr>
        <w:t>, allowing movement between spatially positioned viewpoints</w:t>
      </w:r>
      <w:del w:id="1417" w:author="Blažauskas Tomas [2]" w:date="2023-02-28T11:26:00Z">
        <w:r w:rsidRPr="001D68A7" w:rsidDel="00707B63">
          <w:rPr>
            <w:lang w:val="lt-LT"/>
          </w:rPr>
          <w:delText xml:space="preserve"> that render stereoscopic panoramic videos generated in a three-dimensional scene</w:delText>
        </w:r>
      </w:del>
      <w:r w:rsidRPr="001D68A7">
        <w:rPr>
          <w:lang w:val="lt-LT"/>
        </w:rPr>
        <w:t xml:space="preserve">. </w:t>
      </w:r>
      <w:ins w:id="1418" w:author="Blažauskas Tomas [2]" w:date="2023-02-28T11:27:00Z">
        <w:r w:rsidR="00707B63" w:rsidRPr="001D68A7">
          <w:rPr>
            <w:lang w:val="lt-LT"/>
          </w:rPr>
          <w:t xml:space="preserve">For </w:t>
        </w:r>
      </w:ins>
      <w:del w:id="1419" w:author="Blažauskas Tomas [2]" w:date="2023-02-28T11:27:00Z">
        <w:r w:rsidRPr="001D68A7" w:rsidDel="00707B63">
          <w:rPr>
            <w:lang w:val="lt-LT"/>
          </w:rPr>
          <w:delText>C</w:delText>
        </w:r>
      </w:del>
      <w:ins w:id="1420" w:author="Blažauskas Tomas [2]" w:date="2023-02-28T11:27:00Z">
        <w:r w:rsidR="00707B63" w:rsidRPr="001D68A7">
          <w:rPr>
            <w:lang w:val="lt-LT"/>
          </w:rPr>
          <w:t>c</w:t>
        </w:r>
      </w:ins>
      <w:r w:rsidRPr="001D68A7">
        <w:rPr>
          <w:lang w:val="lt-LT"/>
        </w:rPr>
        <w:t>hanging the viewing position</w:t>
      </w:r>
      <w:ins w:id="1421" w:author="Tomas Blazauskas" w:date="2023-03-20T07:57:00Z">
        <w:r w:rsidR="000C7AAB">
          <w:rPr>
            <w:lang w:val="lt-LT"/>
          </w:rPr>
          <w:t>,</w:t>
        </w:r>
      </w:ins>
      <w:r w:rsidRPr="001D68A7">
        <w:rPr>
          <w:lang w:val="lt-LT"/>
        </w:rPr>
        <w:t xml:space="preserve"> </w:t>
      </w:r>
      <w:ins w:id="1422" w:author="Blažauskas Tomas [2]" w:date="2023-02-28T11:28:00Z">
        <w:r w:rsidR="00707B63" w:rsidRPr="001D68A7">
          <w:rPr>
            <w:lang w:val="lt-LT"/>
          </w:rPr>
          <w:t>we proposed clipping, blending and sequential transitions</w:t>
        </w:r>
      </w:ins>
      <w:del w:id="1423" w:author="Blažauskas Tomas [2]" w:date="2023-02-28T11:28:00Z">
        <w:r w:rsidRPr="001D68A7" w:rsidDel="00707B63">
          <w:rPr>
            <w:lang w:val="lt-LT"/>
          </w:rPr>
          <w:delText>during the proposed transformation displays a transformation video, generated in advance in the three-dimensional scene and selected from a list</w:delText>
        </w:r>
      </w:del>
      <w:r w:rsidRPr="001D68A7">
        <w:rPr>
          <w:lang w:val="lt-LT"/>
        </w:rPr>
        <w:t xml:space="preserve">, simulating a </w:t>
      </w:r>
      <w:del w:id="1424" w:author="Blažauskas Tomas [2]" w:date="2023-02-28T11:29:00Z">
        <w:r w:rsidRPr="001D68A7" w:rsidDel="00707B63">
          <w:rPr>
            <w:lang w:val="lt-LT"/>
          </w:rPr>
          <w:delText xml:space="preserve">sequential </w:delText>
        </w:r>
      </w:del>
      <w:ins w:id="1425" w:author="Blažauskas Tomas [2]" w:date="2023-02-28T11:29:00Z">
        <w:r w:rsidR="00707B63" w:rsidRPr="001D68A7">
          <w:rPr>
            <w:lang w:val="lt-LT"/>
          </w:rPr>
          <w:t xml:space="preserve">movement </w:t>
        </w:r>
      </w:ins>
      <w:r w:rsidRPr="001D68A7">
        <w:rPr>
          <w:lang w:val="lt-LT"/>
        </w:rPr>
        <w:t xml:space="preserve">and immediate </w:t>
      </w:r>
      <w:del w:id="1426" w:author="Blažauskas Tomas [2]" w:date="2023-02-28T11:29:00Z">
        <w:r w:rsidRPr="001D68A7" w:rsidDel="00707B63">
          <w:rPr>
            <w:lang w:val="lt-LT"/>
          </w:rPr>
          <w:delText xml:space="preserve">movement </w:delText>
        </w:r>
      </w:del>
      <w:ins w:id="1427" w:author="Blažauskas Tomas [2]" w:date="2023-02-28T11:29:00Z">
        <w:r w:rsidR="00707B63" w:rsidRPr="001D68A7">
          <w:rPr>
            <w:lang w:val="lt-LT"/>
          </w:rPr>
          <w:t xml:space="preserve">transition </w:t>
        </w:r>
      </w:ins>
      <w:r w:rsidRPr="001D68A7">
        <w:rPr>
          <w:lang w:val="lt-LT"/>
        </w:rPr>
        <w:t>in three-dimensional space.</w:t>
      </w:r>
    </w:p>
    <w:p w14:paraId="03081A45" w14:textId="308850C9" w:rsidR="00B95AD6" w:rsidRPr="001D68A7" w:rsidRDefault="00B95AD6" w:rsidP="008E38FE">
      <w:pPr>
        <w:pStyle w:val="MDPI31text"/>
        <w:rPr>
          <w:lang w:val="lt-LT"/>
        </w:rPr>
      </w:pPr>
      <w:del w:id="1428" w:author="Blažauskas Tomas [2]" w:date="2023-02-28T11:31:00Z">
        <w:r w:rsidRPr="001D68A7" w:rsidDel="008839B5">
          <w:rPr>
            <w:lang w:val="lt-LT"/>
          </w:rPr>
          <w:delText>It is hypothesized</w:delText>
        </w:r>
      </w:del>
      <w:ins w:id="1429" w:author="Blažauskas Tomas [2]" w:date="2023-02-28T11:31:00Z">
        <w:r w:rsidR="008839B5" w:rsidRPr="001D68A7">
          <w:rPr>
            <w:lang w:val="lt-LT"/>
          </w:rPr>
          <w:t xml:space="preserve">We make </w:t>
        </w:r>
      </w:ins>
      <w:ins w:id="1430" w:author="Tomas Blazauskas" w:date="2023-03-20T07:58:00Z">
        <w:r w:rsidR="000C7AAB">
          <w:rPr>
            <w:lang w:val="lt-LT"/>
          </w:rPr>
          <w:t xml:space="preserve">an </w:t>
        </w:r>
      </w:ins>
      <w:ins w:id="1431" w:author="Blažauskas Tomas [2]" w:date="2023-02-28T11:31:00Z">
        <w:r w:rsidR="008839B5" w:rsidRPr="001D68A7">
          <w:rPr>
            <w:lang w:val="lt-LT"/>
          </w:rPr>
          <w:t>assumption</w:t>
        </w:r>
      </w:ins>
      <w:r w:rsidRPr="001D68A7">
        <w:rPr>
          <w:lang w:val="lt-LT"/>
        </w:rPr>
        <w:t xml:space="preserve"> that this </w:t>
      </w:r>
      <w:del w:id="1432" w:author="Blažauskas Tomas [2]" w:date="2023-02-28T11:31:00Z">
        <w:r w:rsidRPr="001D68A7" w:rsidDel="008839B5">
          <w:rPr>
            <w:lang w:val="lt-LT"/>
          </w:rPr>
          <w:delText xml:space="preserve">newly proposed </w:delText>
        </w:r>
      </w:del>
      <w:r w:rsidRPr="001D68A7">
        <w:rPr>
          <w:lang w:val="lt-LT"/>
        </w:rPr>
        <w:t xml:space="preserve">method </w:t>
      </w:r>
      <w:del w:id="1433" w:author="Blažauskas Tomas [2]" w:date="2023-02-28T11:31:00Z">
        <w:r w:rsidRPr="001D68A7" w:rsidDel="008839B5">
          <w:rPr>
            <w:lang w:val="lt-LT"/>
          </w:rPr>
          <w:delText xml:space="preserve">of rendering three-dimensional dynamic scenes </w:delText>
        </w:r>
      </w:del>
      <w:r w:rsidRPr="001D68A7">
        <w:rPr>
          <w:lang w:val="lt-LT"/>
        </w:rPr>
        <w:t xml:space="preserve">allows the creation of high-fidelity dynamic </w:t>
      </w:r>
      <w:del w:id="1434" w:author="Blažauskas Tomas" w:date="2023-01-25T23:20:00Z">
        <w:r w:rsidRPr="001D68A7" w:rsidDel="006C72B7">
          <w:rPr>
            <w:lang w:val="lt-LT"/>
          </w:rPr>
          <w:delText>virtual reality</w:delText>
        </w:r>
      </w:del>
      <w:r w:rsidR="00E06DBE" w:rsidRPr="001D68A7">
        <w:rPr>
          <w:lang w:val="lt-LT"/>
        </w:rPr>
        <w:t>VR</w:t>
      </w:r>
      <w:r w:rsidRPr="001D68A7">
        <w:rPr>
          <w:lang w:val="lt-LT"/>
        </w:rPr>
        <w:t xml:space="preserve"> content suitable for use on simple devices with limited capacity, </w:t>
      </w:r>
      <w:ins w:id="1435" w:author="Blažauskas Tomas [2]" w:date="2023-02-28T11:33:00Z">
        <w:r w:rsidR="008839B5" w:rsidRPr="001D68A7">
          <w:rPr>
            <w:lang w:val="lt-LT"/>
          </w:rPr>
          <w:t xml:space="preserve">in contrast to </w:t>
        </w:r>
      </w:ins>
      <w:del w:id="1436" w:author="Blažauskas Tomas [2]" w:date="2023-02-28T11:33:00Z">
        <w:r w:rsidRPr="001D68A7" w:rsidDel="008839B5">
          <w:rPr>
            <w:lang w:val="lt-LT"/>
          </w:rPr>
          <w:delText xml:space="preserve">over and above </w:delText>
        </w:r>
      </w:del>
      <w:r w:rsidRPr="001D68A7">
        <w:rPr>
          <w:lang w:val="lt-LT"/>
        </w:rPr>
        <w:t xml:space="preserve">three-dimensional content </w:t>
      </w:r>
      <w:del w:id="1437" w:author="Blažauskas Tomas [2]" w:date="2023-02-28T11:33:00Z">
        <w:r w:rsidRPr="001D68A7" w:rsidDel="008839B5">
          <w:rPr>
            <w:lang w:val="lt-LT"/>
          </w:rPr>
          <w:delText>of the same level of detail</w:delText>
        </w:r>
      </w:del>
      <w:ins w:id="1438" w:author="Blažauskas Tomas [2]" w:date="2023-02-28T11:33:00Z">
        <w:r w:rsidR="008839B5" w:rsidRPr="001D68A7">
          <w:rPr>
            <w:lang w:val="lt-LT"/>
          </w:rPr>
          <w:t>dedicated for limited</w:t>
        </w:r>
        <w:del w:id="1439" w:author="Tomas Blazauskas" w:date="2023-03-20T07:58:00Z">
          <w:r w:rsidR="008839B5" w:rsidRPr="001D68A7" w:rsidDel="000C7AAB">
            <w:rPr>
              <w:lang w:val="lt-LT"/>
            </w:rPr>
            <w:delText xml:space="preserve"> </w:delText>
          </w:r>
        </w:del>
      </w:ins>
      <w:ins w:id="1440" w:author="Tomas Blazauskas" w:date="2023-03-20T07:58:00Z">
        <w:r w:rsidR="000C7AAB">
          <w:rPr>
            <w:lang w:val="lt-LT"/>
          </w:rPr>
          <w:t>-</w:t>
        </w:r>
      </w:ins>
      <w:ins w:id="1441" w:author="Blažauskas Tomas [2]" w:date="2023-02-28T11:33:00Z">
        <w:r w:rsidR="008839B5" w:rsidRPr="001D68A7">
          <w:rPr>
            <w:lang w:val="lt-LT"/>
          </w:rPr>
          <w:t>capacity devices</w:t>
        </w:r>
      </w:ins>
      <w:r w:rsidRPr="001D68A7">
        <w:rPr>
          <w:lang w:val="lt-LT"/>
        </w:rPr>
        <w:t>, without compromising the sense of presence</w:t>
      </w:r>
      <w:del w:id="1442" w:author="Blažauskas Tomas [2]" w:date="2023-02-28T11:32:00Z">
        <w:r w:rsidRPr="001D68A7" w:rsidDel="008839B5">
          <w:rPr>
            <w:lang w:val="lt-LT"/>
          </w:rPr>
          <w:delText xml:space="preserve"> the content creates in the environment</w:delText>
        </w:r>
      </w:del>
      <w:r w:rsidRPr="001D68A7">
        <w:rPr>
          <w:lang w:val="lt-LT"/>
        </w:rPr>
        <w:t xml:space="preserve">. The proposed </w:t>
      </w:r>
      <w:ins w:id="1443" w:author="Blažauskas Tomas [2]" w:date="2023-02-28T11:34:00Z">
        <w:r w:rsidR="008839B5" w:rsidRPr="001D68A7">
          <w:rPr>
            <w:lang w:val="lt-LT"/>
          </w:rPr>
          <w:t xml:space="preserve">method </w:t>
        </w:r>
      </w:ins>
      <w:del w:id="1444" w:author="Blažauskas Tomas [2]" w:date="2023-02-28T11:34:00Z">
        <w:r w:rsidRPr="001D68A7" w:rsidDel="008839B5">
          <w:rPr>
            <w:lang w:val="lt-LT"/>
          </w:rPr>
          <w:delText xml:space="preserve">content </w:delText>
        </w:r>
      </w:del>
      <w:ins w:id="1445" w:author="Blažauskas Tomas [2]" w:date="2023-02-28T11:34:00Z">
        <w:r w:rsidR="008839B5" w:rsidRPr="001D68A7">
          <w:rPr>
            <w:lang w:val="lt-LT"/>
          </w:rPr>
          <w:t xml:space="preserve">should </w:t>
        </w:r>
      </w:ins>
      <w:r w:rsidRPr="001D68A7">
        <w:rPr>
          <w:lang w:val="lt-LT"/>
        </w:rPr>
        <w:t>maintain</w:t>
      </w:r>
      <w:del w:id="1446" w:author="Blažauskas Tomas [2]" w:date="2023-02-28T11:34:00Z">
        <w:r w:rsidRPr="001D68A7" w:rsidDel="008839B5">
          <w:rPr>
            <w:lang w:val="lt-LT"/>
          </w:rPr>
          <w:delText>s</w:delText>
        </w:r>
      </w:del>
      <w:r w:rsidRPr="001D68A7">
        <w:rPr>
          <w:lang w:val="lt-LT"/>
        </w:rPr>
        <w:t xml:space="preserve"> a greater sense of presence </w:t>
      </w:r>
      <w:del w:id="1447" w:author="Blažauskas Tomas [2]" w:date="2023-02-28T11:35:00Z">
        <w:r w:rsidRPr="001D68A7" w:rsidDel="008839B5">
          <w:rPr>
            <w:lang w:val="lt-LT"/>
          </w:rPr>
          <w:delText xml:space="preserve">in the environment </w:delText>
        </w:r>
      </w:del>
      <w:r w:rsidRPr="001D68A7">
        <w:rPr>
          <w:lang w:val="lt-LT"/>
        </w:rPr>
        <w:t xml:space="preserve">than conventional methods of </w:t>
      </w:r>
      <w:del w:id="1448" w:author="Blažauskas Tomas [2]" w:date="2023-02-28T11:35:00Z">
        <w:r w:rsidRPr="001D68A7" w:rsidDel="008839B5">
          <w:rPr>
            <w:lang w:val="lt-LT"/>
          </w:rPr>
          <w:delText xml:space="preserve">transformation </w:delText>
        </w:r>
      </w:del>
      <w:ins w:id="1449" w:author="Blažauskas Tomas [2]" w:date="2023-02-28T11:35:00Z">
        <w:r w:rsidR="008839B5" w:rsidRPr="001D68A7">
          <w:rPr>
            <w:lang w:val="lt-LT"/>
          </w:rPr>
          <w:t xml:space="preserve">transition </w:t>
        </w:r>
      </w:ins>
      <w:r w:rsidRPr="001D68A7">
        <w:rPr>
          <w:lang w:val="lt-LT"/>
        </w:rPr>
        <w:t>between panoramic videos.</w:t>
      </w:r>
    </w:p>
    <w:p w14:paraId="697FAD59" w14:textId="12D2002A" w:rsidR="00B95AD6" w:rsidRPr="001D68A7" w:rsidRDefault="00B95AD6" w:rsidP="008E38FE">
      <w:pPr>
        <w:pStyle w:val="MDPI31text"/>
        <w:rPr>
          <w:lang w:val="lt-LT"/>
        </w:rPr>
      </w:pPr>
      <w:r w:rsidRPr="001D68A7">
        <w:rPr>
          <w:lang w:val="lt-LT"/>
        </w:rPr>
        <w:t>To confirm or refute th</w:t>
      </w:r>
      <w:del w:id="1450" w:author="Blažauskas Tomas [2]" w:date="2023-02-28T11:35:00Z">
        <w:r w:rsidRPr="001D68A7" w:rsidDel="008839B5">
          <w:rPr>
            <w:lang w:val="lt-LT"/>
          </w:rPr>
          <w:delText>e</w:delText>
        </w:r>
      </w:del>
      <w:ins w:id="1451" w:author="Blažauskas Tomas [2]" w:date="2023-02-28T11:35:00Z">
        <w:r w:rsidR="008839B5" w:rsidRPr="001D68A7">
          <w:rPr>
            <w:lang w:val="lt-LT"/>
          </w:rPr>
          <w:t>is</w:t>
        </w:r>
      </w:ins>
      <w:r w:rsidRPr="001D68A7">
        <w:rPr>
          <w:lang w:val="lt-LT"/>
        </w:rPr>
        <w:t xml:space="preserve"> </w:t>
      </w:r>
      <w:del w:id="1452" w:author="Blažauskas Tomas [2]" w:date="2023-02-28T11:35:00Z">
        <w:r w:rsidRPr="001D68A7" w:rsidDel="008839B5">
          <w:rPr>
            <w:lang w:val="lt-LT"/>
          </w:rPr>
          <w:delText>hypothesis</w:delText>
        </w:r>
      </w:del>
      <w:ins w:id="1453" w:author="Blažauskas Tomas [2]" w:date="2023-02-28T11:35:00Z">
        <w:r w:rsidR="008839B5" w:rsidRPr="001D68A7">
          <w:rPr>
            <w:lang w:val="lt-LT"/>
          </w:rPr>
          <w:t>assumption</w:t>
        </w:r>
      </w:ins>
      <w:r w:rsidRPr="001D68A7">
        <w:rPr>
          <w:lang w:val="lt-LT"/>
        </w:rPr>
        <w:t xml:space="preserve">, experimental studies </w:t>
      </w:r>
      <w:del w:id="1454" w:author="Blažauskas Tomas [2]" w:date="2023-02-28T11:36:00Z">
        <w:r w:rsidRPr="001D68A7" w:rsidDel="00444E0A">
          <w:rPr>
            <w:lang w:val="lt-LT"/>
          </w:rPr>
          <w:delText xml:space="preserve">are </w:delText>
        </w:r>
      </w:del>
      <w:ins w:id="1455" w:author="Blažauskas Tomas [2]" w:date="2023-02-28T11:36:00Z">
        <w:r w:rsidR="00444E0A" w:rsidRPr="001D68A7">
          <w:rPr>
            <w:lang w:val="lt-LT"/>
          </w:rPr>
          <w:t xml:space="preserve">were </w:t>
        </w:r>
      </w:ins>
      <w:r w:rsidRPr="001D68A7">
        <w:rPr>
          <w:lang w:val="lt-LT"/>
        </w:rPr>
        <w:t xml:space="preserve">carried out </w:t>
      </w:r>
      <w:ins w:id="1456" w:author="Blažauskas Tomas [2]" w:date="2023-02-28T11:37:00Z">
        <w:r w:rsidR="0011370F" w:rsidRPr="001D68A7">
          <w:rPr>
            <w:lang w:val="lt-LT"/>
          </w:rPr>
          <w:t xml:space="preserve">by testing </w:t>
        </w:r>
      </w:ins>
      <w:del w:id="1457" w:author="Blažauskas Tomas [2]" w:date="2023-02-28T11:37:00Z">
        <w:r w:rsidRPr="001D68A7" w:rsidDel="0011370F">
          <w:rPr>
            <w:lang w:val="lt-LT"/>
          </w:rPr>
          <w:delText xml:space="preserve">allowing </w:delText>
        </w:r>
      </w:del>
      <w:r w:rsidRPr="001D68A7">
        <w:rPr>
          <w:lang w:val="lt-LT"/>
        </w:rPr>
        <w:t xml:space="preserve">a group of subjects </w:t>
      </w:r>
      <w:del w:id="1458" w:author="Blažauskas Tomas [2]" w:date="2023-02-28T11:37:00Z">
        <w:r w:rsidRPr="001D68A7" w:rsidDel="0011370F">
          <w:rPr>
            <w:lang w:val="lt-LT"/>
          </w:rPr>
          <w:delText xml:space="preserve">to test </w:delText>
        </w:r>
      </w:del>
      <w:r w:rsidRPr="001D68A7">
        <w:rPr>
          <w:lang w:val="lt-LT"/>
        </w:rPr>
        <w:t xml:space="preserve">and </w:t>
      </w:r>
      <w:del w:id="1459" w:author="Blažauskas Tomas [2]" w:date="2023-02-28T11:37:00Z">
        <w:r w:rsidRPr="001D68A7" w:rsidDel="0011370F">
          <w:rPr>
            <w:lang w:val="lt-LT"/>
          </w:rPr>
          <w:delText xml:space="preserve">then </w:delText>
        </w:r>
      </w:del>
      <w:r w:rsidRPr="001D68A7">
        <w:rPr>
          <w:lang w:val="lt-LT"/>
        </w:rPr>
        <w:t>evaluat</w:t>
      </w:r>
      <w:del w:id="1460" w:author="Blažauskas Tomas [2]" w:date="2023-02-28T11:37:00Z">
        <w:r w:rsidRPr="001D68A7" w:rsidDel="0011370F">
          <w:rPr>
            <w:lang w:val="lt-LT"/>
          </w:rPr>
          <w:delText>e</w:delText>
        </w:r>
      </w:del>
      <w:ins w:id="1461" w:author="Blažauskas Tomas [2]" w:date="2023-02-28T11:37:00Z">
        <w:r w:rsidR="0011370F" w:rsidRPr="001D68A7">
          <w:rPr>
            <w:lang w:val="lt-LT"/>
          </w:rPr>
          <w:t>ing</w:t>
        </w:r>
      </w:ins>
      <w:r w:rsidRPr="001D68A7">
        <w:rPr>
          <w:lang w:val="lt-LT"/>
        </w:rPr>
        <w:t xml:space="preserve"> the proposed method</w:t>
      </w:r>
      <w:ins w:id="1462" w:author="Blažauskas Tomas [2]" w:date="2023-02-28T11:39:00Z">
        <w:r w:rsidR="0074687D" w:rsidRPr="001D68A7">
          <w:rPr>
            <w:lang w:val="lt-LT"/>
          </w:rPr>
          <w:t xml:space="preserve"> in terms of</w:t>
        </w:r>
      </w:ins>
      <w:r w:rsidRPr="001D68A7">
        <w:rPr>
          <w:lang w:val="lt-LT"/>
        </w:rPr>
        <w:t xml:space="preserve"> </w:t>
      </w:r>
      <w:del w:id="1463" w:author="Blažauskas Tomas [2]" w:date="2023-02-28T11:36:00Z">
        <w:r w:rsidRPr="001D68A7" w:rsidDel="0011370F">
          <w:rPr>
            <w:lang w:val="lt-LT"/>
          </w:rPr>
          <w:delText>of rendering virtual reality</w:delText>
        </w:r>
      </w:del>
      <w:ins w:id="1464" w:author="Blažauskas Tomas" w:date="2023-01-25T23:21:00Z">
        <w:del w:id="1465" w:author="Blažauskas Tomas [2]" w:date="2023-02-28T11:36:00Z">
          <w:r w:rsidR="007C08C3" w:rsidRPr="001D68A7" w:rsidDel="0011370F">
            <w:rPr>
              <w:lang w:val="lt-LT"/>
            </w:rPr>
            <w:delText>VR</w:delText>
          </w:r>
        </w:del>
      </w:ins>
      <w:del w:id="1466" w:author="Blažauskas Tomas [2]" w:date="2023-02-28T11:36:00Z">
        <w:r w:rsidRPr="001D68A7" w:rsidDel="0011370F">
          <w:rPr>
            <w:lang w:val="lt-LT"/>
          </w:rPr>
          <w:delText xml:space="preserve"> content with conventional methods, </w:delText>
        </w:r>
      </w:del>
      <w:del w:id="1467" w:author="Blažauskas Tomas [2]" w:date="2023-02-28T11:39:00Z">
        <w:r w:rsidRPr="001D68A7" w:rsidDel="0074687D">
          <w:rPr>
            <w:lang w:val="lt-LT"/>
          </w:rPr>
          <w:delText xml:space="preserve">comparing </w:delText>
        </w:r>
      </w:del>
      <w:r w:rsidRPr="001D68A7">
        <w:rPr>
          <w:lang w:val="lt-LT"/>
        </w:rPr>
        <w:t xml:space="preserve">the usability of the content, the sense of presence, the adverse physiological effects and the impact on the performance of the rendering equipment. For this purpose, </w:t>
      </w:r>
      <w:ins w:id="1468" w:author="Blažauskas Tomas [2]" w:date="2023-02-28T11:40:00Z">
        <w:r w:rsidR="0074687D" w:rsidRPr="001D68A7">
          <w:rPr>
            <w:lang w:val="lt-LT"/>
          </w:rPr>
          <w:t xml:space="preserve">we implemented </w:t>
        </w:r>
      </w:ins>
      <w:del w:id="1469" w:author="Blažauskas Tomas [2]" w:date="2023-02-28T11:40:00Z">
        <w:r w:rsidRPr="001D68A7" w:rsidDel="0074687D">
          <w:rPr>
            <w:lang w:val="lt-LT"/>
          </w:rPr>
          <w:delText xml:space="preserve">software implementing </w:delText>
        </w:r>
      </w:del>
      <w:r w:rsidRPr="001D68A7">
        <w:rPr>
          <w:lang w:val="lt-LT"/>
        </w:rPr>
        <w:t xml:space="preserve">conventional methods for rendering and navigating three-dimensional and two-dimensional content, as well as a </w:t>
      </w:r>
      <w:del w:id="1470" w:author="Blažauskas Tomas [2]" w:date="2023-02-28T11:40:00Z">
        <w:r w:rsidRPr="001D68A7" w:rsidDel="0074687D">
          <w:rPr>
            <w:lang w:val="lt-LT"/>
          </w:rPr>
          <w:delText xml:space="preserve">new </w:delText>
        </w:r>
      </w:del>
      <w:r w:rsidRPr="001D68A7">
        <w:rPr>
          <w:lang w:val="lt-LT"/>
        </w:rPr>
        <w:t>proposed method</w:t>
      </w:r>
      <w:del w:id="1471" w:author="Blažauskas Tomas [2]" w:date="2023-02-28T11:40:00Z">
        <w:r w:rsidRPr="001D68A7" w:rsidDel="0074687D">
          <w:rPr>
            <w:lang w:val="lt-LT"/>
          </w:rPr>
          <w:delText>, are used</w:delText>
        </w:r>
      </w:del>
      <w:r w:rsidRPr="001D68A7">
        <w:rPr>
          <w:lang w:val="lt-LT"/>
        </w:rPr>
        <w:t>.</w:t>
      </w:r>
    </w:p>
    <w:p w14:paraId="69DD6BCB" w14:textId="0C66332D" w:rsidR="00B95AD6" w:rsidRPr="001D68A7" w:rsidDel="006D5CD6" w:rsidRDefault="00B95AD6" w:rsidP="008E38FE">
      <w:pPr>
        <w:pStyle w:val="MDPI31text"/>
        <w:rPr>
          <w:del w:id="1472" w:author="Binkis Mikas" w:date="2023-03-19T22:45:00Z"/>
        </w:rPr>
      </w:pPr>
      <w:del w:id="1473" w:author="Blažauskas Tomas [2]" w:date="2023-02-28T11:44:00Z">
        <w:r w:rsidRPr="001D68A7" w:rsidDel="00EC5889">
          <w:delText>In this work, experiments are carried out to compare three-dimensional and two-dimensional virtual reality</w:delText>
        </w:r>
      </w:del>
      <w:ins w:id="1474" w:author="Blažauskas Tomas" w:date="2023-01-25T23:21:00Z">
        <w:del w:id="1475" w:author="Blažauskas Tomas [2]" w:date="2023-02-28T11:44:00Z">
          <w:r w:rsidR="007C08C3" w:rsidRPr="001D68A7" w:rsidDel="00EC5889">
            <w:delText>VR</w:delText>
          </w:r>
        </w:del>
      </w:ins>
      <w:del w:id="1476" w:author="Blažauskas Tomas [2]" w:date="2023-02-28T11:44:00Z">
        <w:r w:rsidRPr="001D68A7" w:rsidDel="00EC5889">
          <w:delText xml:space="preserve"> methods for content representation. The aim</w:delText>
        </w:r>
      </w:del>
      <w:ins w:id="1477" w:author="Blažauskas Tomas [2]" w:date="2023-02-28T11:44:00Z">
        <w:r w:rsidR="00EC5889" w:rsidRPr="001D68A7">
          <w:t xml:space="preserve">Another goal </w:t>
        </w:r>
      </w:ins>
      <w:del w:id="1478" w:author="Blažauskas Tomas [2]" w:date="2023-02-28T11:44:00Z">
        <w:r w:rsidRPr="001D68A7" w:rsidDel="00EC5889">
          <w:delText xml:space="preserve"> </w:delText>
        </w:r>
      </w:del>
      <w:r w:rsidRPr="001D68A7">
        <w:t xml:space="preserve">of the experiments </w:t>
      </w:r>
      <w:del w:id="1479" w:author="Blažauskas Tomas [2]" w:date="2023-02-28T11:44:00Z">
        <w:r w:rsidRPr="001D68A7" w:rsidDel="00EC5889">
          <w:delText>i</w:delText>
        </w:r>
      </w:del>
      <w:ins w:id="1480" w:author="Blažauskas Tomas [2]" w:date="2023-02-28T11:44:00Z">
        <w:r w:rsidR="00EC5889" w:rsidRPr="001D68A7">
          <w:t>wa</w:t>
        </w:r>
      </w:ins>
      <w:r w:rsidRPr="001D68A7">
        <w:t>s to evaluate whether the proposed two-dimensional content rendering method is the most pleasant to use</w:t>
      </w:r>
      <w:ins w:id="1481" w:author="Blažauskas Tomas [2]" w:date="2023-02-28T11:45:00Z">
        <w:r w:rsidR="00EC5889" w:rsidRPr="001D68A7">
          <w:t xml:space="preserve"> </w:t>
        </w:r>
      </w:ins>
      <w:del w:id="1482" w:author="Blažauskas Tomas [2]" w:date="2023-02-28T11:45:00Z">
        <w:r w:rsidRPr="001D68A7" w:rsidDel="00EC5889">
          <w:delText xml:space="preserve">, also, costs less computational resources for the system </w:delText>
        </w:r>
      </w:del>
      <w:r w:rsidRPr="001D68A7">
        <w:t xml:space="preserve">and can compete with three-dimensional content rendering. Therefore, the experiments in the study evaluate the usability, </w:t>
      </w:r>
      <w:proofErr w:type="gramStart"/>
      <w:r w:rsidRPr="001D68A7">
        <w:t>performance</w:t>
      </w:r>
      <w:proofErr w:type="gramEnd"/>
      <w:r w:rsidRPr="001D68A7">
        <w:t xml:space="preserve"> and sense of the presence of each implemented two-dimensional </w:t>
      </w:r>
      <w:del w:id="1483" w:author="Blažauskas Tomas" w:date="2023-01-25T23:21:00Z">
        <w:r w:rsidRPr="001D68A7" w:rsidDel="007C08C3">
          <w:delText>virtual reality</w:delText>
        </w:r>
      </w:del>
      <w:ins w:id="1484" w:author="Blažauskas Tomas" w:date="2023-01-25T23:21:00Z">
        <w:r w:rsidR="007C08C3" w:rsidRPr="001D68A7">
          <w:t>VR</w:t>
        </w:r>
      </w:ins>
      <w:r w:rsidRPr="001D68A7">
        <w:t xml:space="preserve"> content rendering method. At the same time, these properties </w:t>
      </w:r>
      <w:del w:id="1485" w:author="Blažauskas Tomas [2]" w:date="2023-02-28T11:46:00Z">
        <w:r w:rsidRPr="001D68A7" w:rsidDel="002C6604">
          <w:delText>a</w:delText>
        </w:r>
      </w:del>
      <w:ins w:id="1486" w:author="Blažauskas Tomas [2]" w:date="2023-02-28T11:46:00Z">
        <w:r w:rsidR="002C6604" w:rsidRPr="001D68A7">
          <w:t>we</w:t>
        </w:r>
      </w:ins>
      <w:r w:rsidRPr="001D68A7">
        <w:t xml:space="preserve">re also evaluated for the three-dimensional </w:t>
      </w:r>
      <w:ins w:id="1487" w:author="Blažauskas Tomas [2]" w:date="2023-02-28T11:46:00Z">
        <w:r w:rsidR="002C6604" w:rsidRPr="001D68A7">
          <w:t xml:space="preserve">VR </w:t>
        </w:r>
      </w:ins>
      <w:r w:rsidRPr="001D68A7">
        <w:t xml:space="preserve">content. During the experiments, the system </w:t>
      </w:r>
      <w:proofErr w:type="gramStart"/>
      <w:r w:rsidRPr="001D68A7">
        <w:t>collect</w:t>
      </w:r>
      <w:proofErr w:type="gramEnd"/>
      <w:del w:id="1488" w:author="Blažauskas Tomas [2]" w:date="2023-02-28T11:47:00Z">
        <w:r w:rsidRPr="001D68A7" w:rsidDel="000D074C">
          <w:delText>s</w:delText>
        </w:r>
      </w:del>
      <w:ins w:id="1489" w:author="Blažauskas Tomas [2]" w:date="2023-02-28T11:47:00Z">
        <w:r w:rsidR="000D074C" w:rsidRPr="001D68A7">
          <w:t>ed</w:t>
        </w:r>
      </w:ins>
      <w:r w:rsidRPr="001D68A7">
        <w:t xml:space="preserve"> performance data</w:t>
      </w:r>
      <w:del w:id="1490" w:author="Blažauskas Tomas [2]" w:date="2023-02-28T11:47:00Z">
        <w:r w:rsidRPr="001D68A7" w:rsidDel="000D074C">
          <w:delText xml:space="preserve"> and,</w:delText>
        </w:r>
      </w:del>
      <w:ins w:id="1491" w:author="Blažauskas Tomas [2]" w:date="2023-02-28T11:47:00Z">
        <w:r w:rsidR="000D074C" w:rsidRPr="001D68A7">
          <w:t>.</w:t>
        </w:r>
      </w:ins>
      <w:r w:rsidRPr="001D68A7">
        <w:t xml:space="preserve"> </w:t>
      </w:r>
      <w:del w:id="1492" w:author="Blažauskas Tomas [2]" w:date="2023-02-28T11:47:00Z">
        <w:r w:rsidRPr="001D68A7" w:rsidDel="000D074C">
          <w:delText xml:space="preserve">after </w:delText>
        </w:r>
      </w:del>
      <w:ins w:id="1493" w:author="Blažauskas Tomas [2]" w:date="2023-02-28T11:47:00Z">
        <w:r w:rsidR="000D074C" w:rsidRPr="001D68A7">
          <w:t xml:space="preserve">After </w:t>
        </w:r>
      </w:ins>
      <w:r w:rsidRPr="001D68A7">
        <w:t xml:space="preserve">performing certain tasks in the virtual environment, </w:t>
      </w:r>
      <w:ins w:id="1494" w:author="Blažauskas Tomas [2]" w:date="2023-02-28T11:48:00Z">
        <w:r w:rsidR="000D074C" w:rsidRPr="001D68A7">
          <w:t xml:space="preserve">the </w:t>
        </w:r>
      </w:ins>
      <w:del w:id="1495" w:author="Blažauskas Tomas [2]" w:date="2023-02-28T11:47:00Z">
        <w:r w:rsidRPr="001D68A7" w:rsidDel="000D074C">
          <w:delText xml:space="preserve">subjective </w:delText>
        </w:r>
      </w:del>
      <w:r w:rsidRPr="001D68A7">
        <w:t xml:space="preserve">surveys </w:t>
      </w:r>
      <w:del w:id="1496" w:author="Blažauskas Tomas [2]" w:date="2023-02-28T11:47:00Z">
        <w:r w:rsidRPr="001D68A7" w:rsidDel="000D074C">
          <w:delText xml:space="preserve">are </w:delText>
        </w:r>
      </w:del>
      <w:ins w:id="1497" w:author="Blažauskas Tomas [2]" w:date="2023-02-28T11:47:00Z">
        <w:r w:rsidR="000D074C" w:rsidRPr="001D68A7">
          <w:t xml:space="preserve">were </w:t>
        </w:r>
      </w:ins>
      <w:r w:rsidRPr="001D68A7">
        <w:t>completed to assess the usability of the rendering method</w:t>
      </w:r>
      <w:ins w:id="1498" w:author="Blažauskas Tomas [2]" w:date="2023-02-28T11:48:00Z">
        <w:del w:id="1499" w:author="Tomas Blazauskas" w:date="2023-03-20T07:58:00Z">
          <w:r w:rsidR="000D074C" w:rsidRPr="001D68A7" w:rsidDel="000C7AAB">
            <w:delText>e</w:delText>
          </w:r>
        </w:del>
      </w:ins>
      <w:ins w:id="1500" w:author="Tomas Blazauskas" w:date="2023-03-20T07:58:00Z">
        <w:r w:rsidR="000C7AAB">
          <w:t>s</w:t>
        </w:r>
      </w:ins>
      <w:r w:rsidRPr="001D68A7">
        <w:t xml:space="preserve"> and the user's sense of presence in the environment. </w:t>
      </w:r>
    </w:p>
    <w:p w14:paraId="44EAFD9C" w14:textId="77777777" w:rsidR="00B95AD6" w:rsidRPr="001D68A7" w:rsidRDefault="00B95AD6" w:rsidP="006D5CD6">
      <w:pPr>
        <w:pStyle w:val="MDPI31text"/>
      </w:pPr>
    </w:p>
    <w:p w14:paraId="2B786DAC" w14:textId="77777777" w:rsidR="00B95AD6" w:rsidRPr="001D68A7" w:rsidRDefault="00B95AD6" w:rsidP="008E38FE">
      <w:pPr>
        <w:pStyle w:val="MDPI31text"/>
      </w:pPr>
      <w:r w:rsidRPr="001D68A7">
        <w:t>The following experiments are carried out:</w:t>
      </w:r>
    </w:p>
    <w:p w14:paraId="28706D4C" w14:textId="095D3E75" w:rsidR="00115DAD" w:rsidRDefault="00B95AD6">
      <w:pPr>
        <w:pStyle w:val="MDPI37itemize"/>
        <w:numPr>
          <w:ilvl w:val="0"/>
          <w:numId w:val="33"/>
        </w:numPr>
        <w:spacing w:before="60"/>
        <w:ind w:left="3033" w:hanging="425"/>
        <w:rPr>
          <w:ins w:id="1501" w:author="Tomas Blazauskas" w:date="2023-03-20T06:28:00Z"/>
        </w:rPr>
      </w:pPr>
      <w:r w:rsidRPr="001D68A7">
        <w:t xml:space="preserve">System usability </w:t>
      </w:r>
      <w:ins w:id="1502" w:author="Tomas Blazauskas" w:date="2023-03-20T06:28:00Z">
        <w:r w:rsidR="00115DAD">
          <w:t xml:space="preserve">evaluation </w:t>
        </w:r>
      </w:ins>
      <w:ins w:id="1503" w:author="Tomas Blazauskas" w:date="2023-03-20T06:29:00Z">
        <w:r w:rsidR="00115DAD">
          <w:t xml:space="preserve">- </w:t>
        </w:r>
      </w:ins>
      <w:ins w:id="1504" w:author="Tomas Blazauskas" w:date="2023-03-20T06:30:00Z">
        <w:r w:rsidR="00115DAD" w:rsidRPr="001D68A7">
          <w:t>subjectively assessing the ease of use</w:t>
        </w:r>
        <w:r w:rsidR="00115DAD">
          <w:t xml:space="preserve"> </w:t>
        </w:r>
      </w:ins>
      <w:ins w:id="1505" w:author="Tomas Blazauskas" w:date="2023-03-20T06:28:00Z">
        <w:r w:rsidR="00115DAD">
          <w:t>using a System Usability Scale</w:t>
        </w:r>
      </w:ins>
      <w:ins w:id="1506" w:author="Tomas Blazauskas" w:date="2023-03-20T06:30:00Z">
        <w:r w:rsidR="00115DAD">
          <w:t>s</w:t>
        </w:r>
      </w:ins>
      <w:ins w:id="1507" w:author="Tomas Blazauskas" w:date="2023-03-20T06:28:00Z">
        <w:r w:rsidR="00115DAD">
          <w:t xml:space="preserve"> </w:t>
        </w:r>
      </w:ins>
      <w:ins w:id="1508" w:author="Tomas Blazauskas" w:date="2023-03-20T06:30:00Z">
        <w:r w:rsidR="00115DAD" w:rsidRPr="001D68A7">
          <w:t>[</w:t>
        </w:r>
        <w:r w:rsidR="00115DAD">
          <w:t>22</w:t>
        </w:r>
        <w:r w:rsidR="00115DAD" w:rsidRPr="001D68A7">
          <w:t>]</w:t>
        </w:r>
      </w:ins>
      <w:ins w:id="1509" w:author="Tomas Blazauskas" w:date="2023-03-20T06:28:00Z">
        <w:r w:rsidR="00115DAD">
          <w:t xml:space="preserve"> </w:t>
        </w:r>
        <w:proofErr w:type="gramStart"/>
        <w:r w:rsidR="00115DAD">
          <w:t>survey;</w:t>
        </w:r>
        <w:proofErr w:type="gramEnd"/>
      </w:ins>
    </w:p>
    <w:p w14:paraId="5180429A" w14:textId="5DB38162" w:rsidR="009577B5" w:rsidRDefault="00B95AD6">
      <w:pPr>
        <w:pStyle w:val="MDPI37itemize"/>
        <w:numPr>
          <w:ilvl w:val="0"/>
          <w:numId w:val="33"/>
        </w:numPr>
        <w:spacing w:before="60"/>
        <w:ind w:left="3033" w:hanging="425"/>
        <w:rPr>
          <w:ins w:id="1510" w:author="Tomas Blazauskas" w:date="2023-03-20T06:33:00Z"/>
        </w:rPr>
      </w:pPr>
      <w:del w:id="1511" w:author="Tomas Blazauskas" w:date="2023-03-20T06:28:00Z">
        <w:r w:rsidRPr="001D68A7" w:rsidDel="00115DAD">
          <w:delText>and s</w:delText>
        </w:r>
      </w:del>
      <w:ins w:id="1512" w:author="Tomas Blazauskas" w:date="2023-03-20T06:28:00Z">
        <w:r w:rsidR="00115DAD">
          <w:t>S</w:t>
        </w:r>
      </w:ins>
      <w:r w:rsidRPr="001D68A7">
        <w:t xml:space="preserve">ense of presence </w:t>
      </w:r>
      <w:del w:id="1513" w:author="Tomas Blazauskas" w:date="2023-03-20T06:29:00Z">
        <w:r w:rsidRPr="001D68A7" w:rsidDel="00115DAD">
          <w:delText xml:space="preserve">experiment </w:delText>
        </w:r>
      </w:del>
      <w:ins w:id="1514" w:author="Tomas Blazauskas" w:date="2023-03-20T06:29:00Z">
        <w:r w:rsidR="00115DAD">
          <w:t>evaluation</w:t>
        </w:r>
        <w:r w:rsidR="00115DAD" w:rsidRPr="001D68A7">
          <w:t xml:space="preserve"> </w:t>
        </w:r>
      </w:ins>
      <w:r w:rsidRPr="001D68A7">
        <w:t xml:space="preserve">- </w:t>
      </w:r>
      <w:ins w:id="1515" w:author="Tomas Blazauskas" w:date="2023-03-20T06:31:00Z">
        <w:r w:rsidR="00115DAD" w:rsidRPr="001D68A7">
          <w:t xml:space="preserve">subjectively assessing the </w:t>
        </w:r>
        <w:r w:rsidR="00115DAD">
          <w:t>sense of presence</w:t>
        </w:r>
      </w:ins>
      <w:del w:id="1516" w:author="Tomas Blazauskas" w:date="2023-03-20T06:30:00Z">
        <w:r w:rsidRPr="001D68A7" w:rsidDel="00115DAD">
          <w:delText xml:space="preserve">subjectively assessing the ease of use </w:delText>
        </w:r>
      </w:del>
      <w:del w:id="1517" w:author="Blažauskas Tomas [2]" w:date="2023-02-28T11:49:00Z">
        <w:r w:rsidRPr="001D68A7" w:rsidDel="009577B5">
          <w:delText>of the methods</w:delText>
        </w:r>
      </w:del>
      <w:del w:id="1518" w:author="Tomas Blazauskas" w:date="2023-03-20T06:31:00Z">
        <w:r w:rsidRPr="001D68A7" w:rsidDel="00115DAD">
          <w:delText xml:space="preserve">, </w:delText>
        </w:r>
      </w:del>
      <w:del w:id="1519" w:author="Blažauskas Tomas [2]" w:date="2023-02-28T11:49:00Z">
        <w:r w:rsidRPr="001D68A7" w:rsidDel="009577B5">
          <w:delText xml:space="preserve">the symptoms of cyber-sickness induced by the methods </w:delText>
        </w:r>
      </w:del>
      <w:del w:id="1520" w:author="Tomas Blazauskas" w:date="2023-03-20T06:31:00Z">
        <w:r w:rsidRPr="001D68A7" w:rsidDel="00115DAD">
          <w:delText>and</w:delText>
        </w:r>
      </w:del>
      <w:ins w:id="1521" w:author="Tomas Blazauskas" w:date="2023-03-20T06:31:00Z">
        <w:r w:rsidR="00115DAD" w:rsidRPr="00115DAD">
          <w:t xml:space="preserve"> </w:t>
        </w:r>
        <w:r w:rsidR="00115DAD" w:rsidRPr="001D68A7">
          <w:t xml:space="preserve">using </w:t>
        </w:r>
        <w:proofErr w:type="spellStart"/>
        <w:r w:rsidR="00115DAD" w:rsidRPr="001D68A7">
          <w:t>Igroup</w:t>
        </w:r>
        <w:proofErr w:type="spellEnd"/>
        <w:r w:rsidR="00115DAD" w:rsidRPr="001D68A7">
          <w:t xml:space="preserve"> Presence Questionnaire (IPQ)</w:t>
        </w:r>
      </w:ins>
      <w:del w:id="1522" w:author="Tomas Blazauskas" w:date="2023-03-20T06:31:00Z">
        <w:r w:rsidRPr="001D68A7" w:rsidDel="00115DAD">
          <w:delText xml:space="preserve"> the sense of presence</w:delText>
        </w:r>
      </w:del>
      <w:del w:id="1523" w:author="Blažauskas Tomas [2]" w:date="2023-02-28T11:50:00Z">
        <w:r w:rsidRPr="001D68A7" w:rsidDel="009577B5">
          <w:delText xml:space="preserve"> induced by the methods in the virtual space</w:delText>
        </w:r>
      </w:del>
      <w:ins w:id="1524" w:author="Blažauskas Tomas [2]" w:date="2023-02-28T11:50:00Z">
        <w:r w:rsidR="009577B5" w:rsidRPr="001D68A7">
          <w:t>;</w:t>
        </w:r>
      </w:ins>
    </w:p>
    <w:p w14:paraId="4A777F51" w14:textId="30FA20C5" w:rsidR="000B5DE7" w:rsidRPr="007533BB" w:rsidDel="000E6E26" w:rsidRDefault="000B5DE7">
      <w:pPr>
        <w:pStyle w:val="MDPI37itemize"/>
        <w:numPr>
          <w:ilvl w:val="0"/>
          <w:numId w:val="33"/>
        </w:numPr>
        <w:spacing w:before="60"/>
        <w:ind w:left="3033" w:hanging="425"/>
        <w:rPr>
          <w:del w:id="1525" w:author="Blažauskas Tomas [2]" w:date="2023-07-12T12:31:00Z"/>
          <w:highlight w:val="red"/>
          <w:rPrChange w:id="1526" w:author="Binkis Mikas" w:date="2023-07-12T12:21:00Z">
            <w:rPr>
              <w:del w:id="1527" w:author="Blažauskas Tomas [2]" w:date="2023-07-12T12:31:00Z"/>
            </w:rPr>
          </w:rPrChange>
        </w:rPr>
        <w:pPrChange w:id="1528" w:author="Binkis Mikas" w:date="2023-03-19T22:44:00Z">
          <w:pPr>
            <w:pStyle w:val="MDPI31text"/>
            <w:numPr>
              <w:numId w:val="24"/>
            </w:numPr>
            <w:ind w:left="3753" w:hanging="360"/>
          </w:pPr>
        </w:pPrChange>
      </w:pPr>
      <w:ins w:id="1529" w:author="Tomas Blazauskas" w:date="2023-03-20T06:35:00Z">
        <w:del w:id="1530" w:author="Blažauskas Tomas [2]" w:date="2023-07-12T12:31:00Z">
          <w:r w:rsidRPr="007533BB" w:rsidDel="000E6E26">
            <w:rPr>
              <w:highlight w:val="red"/>
              <w:rPrChange w:id="1531" w:author="Binkis Mikas" w:date="2023-07-12T12:21:00Z">
                <w:rPr/>
              </w:rPrChange>
            </w:rPr>
            <w:delText xml:space="preserve">System comfort </w:delText>
          </w:r>
        </w:del>
      </w:ins>
      <w:ins w:id="1532" w:author="Tomas Blazauskas" w:date="2023-03-20T06:34:00Z">
        <w:del w:id="1533" w:author="Blažauskas Tomas [2]" w:date="2023-07-12T12:31:00Z">
          <w:r w:rsidRPr="007533BB" w:rsidDel="000E6E26">
            <w:rPr>
              <w:highlight w:val="red"/>
              <w:rPrChange w:id="1534" w:author="Binkis Mikas" w:date="2023-07-12T12:21:00Z">
                <w:rPr/>
              </w:rPrChange>
            </w:rPr>
            <w:delText>evaluation</w:delText>
          </w:r>
        </w:del>
      </w:ins>
      <w:ins w:id="1535" w:author="Tomas Blazauskas" w:date="2023-03-20T06:35:00Z">
        <w:del w:id="1536" w:author="Blažauskas Tomas [2]" w:date="2023-07-12T12:31:00Z">
          <w:r w:rsidRPr="007533BB" w:rsidDel="000E6E26">
            <w:rPr>
              <w:highlight w:val="red"/>
              <w:rPrChange w:id="1537" w:author="Binkis Mikas" w:date="2023-07-12T12:21:00Z">
                <w:rPr/>
              </w:rPrChange>
            </w:rPr>
            <w:delText xml:space="preserve"> – subjectively assessing how </w:delText>
          </w:r>
        </w:del>
      </w:ins>
      <w:ins w:id="1538" w:author="Tomas Blazauskas" w:date="2023-03-20T06:36:00Z">
        <w:del w:id="1539" w:author="Blažauskas Tomas [2]" w:date="2023-07-12T12:31:00Z">
          <w:r w:rsidRPr="007533BB" w:rsidDel="000E6E26">
            <w:rPr>
              <w:highlight w:val="red"/>
              <w:rPrChange w:id="1540" w:author="Binkis Mikas" w:date="2023-07-12T12:21:00Z">
                <w:rPr/>
              </w:rPrChange>
            </w:rPr>
            <w:delText xml:space="preserve">the user feels during the experiment sessions </w:delText>
          </w:r>
        </w:del>
      </w:ins>
      <w:ins w:id="1541" w:author="Tomas Blazauskas" w:date="2023-03-20T06:35:00Z">
        <w:del w:id="1542" w:author="Blažauskas Tomas [2]" w:date="2023-07-12T12:31:00Z">
          <w:r w:rsidRPr="007533BB" w:rsidDel="000E6E26">
            <w:rPr>
              <w:highlight w:val="red"/>
              <w:rPrChange w:id="1543" w:author="Binkis Mikas" w:date="2023-07-12T12:21:00Z">
                <w:rPr/>
              </w:rPrChange>
            </w:rPr>
            <w:delText xml:space="preserve">using </w:delText>
          </w:r>
        </w:del>
      </w:ins>
      <w:ins w:id="1544" w:author="Tomas Blazauskas" w:date="2023-03-20T06:36:00Z">
        <w:del w:id="1545" w:author="Blažauskas Tomas [2]" w:date="2023-07-12T12:31:00Z">
          <w:r w:rsidRPr="007533BB" w:rsidDel="000E6E26">
            <w:rPr>
              <w:highlight w:val="red"/>
              <w:rPrChange w:id="1546" w:author="Binkis Mikas" w:date="2023-07-12T12:21:00Z">
                <w:rPr/>
              </w:rPrChange>
            </w:rPr>
            <w:delText>the simulator sickness questionnaire [24];</w:delText>
          </w:r>
        </w:del>
      </w:ins>
    </w:p>
    <w:p w14:paraId="7428E9F7" w14:textId="1CC4CED3" w:rsidR="00B95AD6" w:rsidRPr="001D68A7" w:rsidDel="00115DAD" w:rsidRDefault="00B95AD6">
      <w:pPr>
        <w:pStyle w:val="MDPI37itemize"/>
        <w:numPr>
          <w:ilvl w:val="0"/>
          <w:numId w:val="33"/>
        </w:numPr>
        <w:ind w:left="3033" w:hanging="425"/>
        <w:rPr>
          <w:del w:id="1547" w:author="Tomas Blazauskas" w:date="2023-03-20T06:28:00Z"/>
        </w:rPr>
        <w:pPrChange w:id="1548" w:author="Binkis Mikas" w:date="2023-03-20T00:41:00Z">
          <w:pPr>
            <w:pStyle w:val="MDPI31text"/>
            <w:numPr>
              <w:numId w:val="24"/>
            </w:numPr>
            <w:ind w:left="3753" w:hanging="360"/>
          </w:pPr>
        </w:pPrChange>
      </w:pPr>
      <w:del w:id="1549" w:author="Tomas Blazauskas" w:date="2023-03-20T06:28:00Z">
        <w:r w:rsidRPr="001D68A7" w:rsidDel="00115DAD">
          <w:delText xml:space="preserve">Stereoscopic Imaging </w:delText>
        </w:r>
      </w:del>
      <w:ins w:id="1550" w:author="Blažauskas Tomas [2]" w:date="2023-02-28T11:50:00Z">
        <w:del w:id="1551" w:author="Tomas Blazauskas" w:date="2023-03-20T06:28:00Z">
          <w:r w:rsidR="002A4ECC" w:rsidRPr="001D68A7" w:rsidDel="00115DAD">
            <w:delText xml:space="preserve">imaging </w:delText>
          </w:r>
        </w:del>
      </w:ins>
      <w:del w:id="1552" w:author="Tomas Blazauskas" w:date="2023-03-20T06:28:00Z">
        <w:r w:rsidRPr="001D68A7" w:rsidDel="00115DAD">
          <w:delText xml:space="preserve">Subjective </w:delText>
        </w:r>
      </w:del>
      <w:ins w:id="1553" w:author="Blažauskas Tomas [2]" w:date="2023-02-28T11:50:00Z">
        <w:del w:id="1554" w:author="Tomas Blazauskas" w:date="2023-03-20T06:28:00Z">
          <w:r w:rsidR="002A4ECC" w:rsidRPr="001D68A7" w:rsidDel="00115DAD">
            <w:delText xml:space="preserve">subjective </w:delText>
          </w:r>
        </w:del>
      </w:ins>
      <w:del w:id="1555" w:author="Tomas Blazauskas" w:date="2023-03-20T06:28:00Z">
        <w:r w:rsidRPr="001D68A7" w:rsidDel="00115DAD">
          <w:delText xml:space="preserve">Acceptance </w:delText>
        </w:r>
      </w:del>
      <w:ins w:id="1556" w:author="Blažauskas Tomas [2]" w:date="2023-02-28T11:50:00Z">
        <w:del w:id="1557" w:author="Tomas Blazauskas" w:date="2023-03-20T06:28:00Z">
          <w:r w:rsidR="002A4ECC" w:rsidRPr="001D68A7" w:rsidDel="00115DAD">
            <w:delText xml:space="preserve">acceptance </w:delText>
          </w:r>
        </w:del>
      </w:ins>
      <w:del w:id="1558" w:author="Tomas Blazauskas" w:date="2023-03-20T06:28:00Z">
        <w:r w:rsidRPr="001D68A7" w:rsidDel="00115DAD">
          <w:delText>Tendency Study</w:delText>
        </w:r>
      </w:del>
      <w:ins w:id="1559" w:author="Blažauskas Tomas [2]" w:date="2023-02-28T11:51:00Z">
        <w:del w:id="1560" w:author="Tomas Blazauskas" w:date="2023-03-20T06:28:00Z">
          <w:r w:rsidR="002A4ECC" w:rsidRPr="001D68A7" w:rsidDel="00115DAD">
            <w:delText>experiment</w:delText>
          </w:r>
        </w:del>
      </w:ins>
      <w:del w:id="1561" w:author="Tomas Blazauskas" w:date="2023-03-20T06:28:00Z">
        <w:r w:rsidRPr="001D68A7" w:rsidDel="00115DAD">
          <w:delText xml:space="preserve"> - subjectively assessing the acceptability tendency of using stereoscopic imaging over monoscopic imaging to create the illusion of a </w:delText>
        </w:r>
      </w:del>
      <w:ins w:id="1562" w:author="Blažauskas Tomas [2]" w:date="2023-02-28T11:51:00Z">
        <w:del w:id="1563" w:author="Tomas Blazauskas" w:date="2023-03-20T06:28:00Z">
          <w:r w:rsidR="002A4ECC" w:rsidRPr="001D68A7" w:rsidDel="00115DAD">
            <w:delText xml:space="preserve">spatial </w:delText>
          </w:r>
        </w:del>
      </w:ins>
      <w:del w:id="1564" w:author="Tomas Blazauskas" w:date="2023-03-20T06:28:00Z">
        <w:r w:rsidRPr="001D68A7" w:rsidDel="00115DAD">
          <w:delText>three-dimensional image</w:delText>
        </w:r>
      </w:del>
      <w:ins w:id="1565" w:author="Blažauskas Tomas [2]" w:date="2023-02-28T11:51:00Z">
        <w:del w:id="1566" w:author="Tomas Blazauskas" w:date="2023-03-20T06:28:00Z">
          <w:r w:rsidR="002A4ECC" w:rsidRPr="001D68A7" w:rsidDel="00115DAD">
            <w:delText>environment</w:delText>
          </w:r>
        </w:del>
      </w:ins>
      <w:del w:id="1567" w:author="Tomas Blazauskas" w:date="2023-03-20T06:28:00Z">
        <w:r w:rsidRPr="001D68A7" w:rsidDel="00115DAD">
          <w:delText>, in a sample of subjects taking part in an experiment</w:delText>
        </w:r>
      </w:del>
      <w:ins w:id="1568" w:author="Blažauskas Tomas [2]" w:date="2023-02-28T11:51:00Z">
        <w:del w:id="1569" w:author="Tomas Blazauskas" w:date="2023-03-20T06:28:00Z">
          <w:r w:rsidR="002A4ECC" w:rsidRPr="001D68A7" w:rsidDel="00115DAD">
            <w:delText>;</w:delText>
          </w:r>
        </w:del>
      </w:ins>
    </w:p>
    <w:p w14:paraId="548BD82E" w14:textId="55AF1598" w:rsidR="00B95AD6" w:rsidRPr="001D68A7" w:rsidRDefault="00B95AD6">
      <w:pPr>
        <w:pStyle w:val="MDPI37itemize"/>
        <w:numPr>
          <w:ilvl w:val="0"/>
          <w:numId w:val="33"/>
        </w:numPr>
        <w:ind w:left="3033" w:hanging="425"/>
        <w:pPrChange w:id="1570" w:author="Binkis Mikas" w:date="2023-03-20T00:41:00Z">
          <w:pPr>
            <w:pStyle w:val="MDPI31text"/>
            <w:numPr>
              <w:numId w:val="24"/>
            </w:numPr>
            <w:ind w:left="3753" w:hanging="360"/>
          </w:pPr>
        </w:pPrChange>
      </w:pPr>
      <w:r w:rsidRPr="001D68A7">
        <w:t xml:space="preserve">Performance experiment - objectively assessing the impact of different </w:t>
      </w:r>
      <w:ins w:id="1571" w:author="Blažauskas Tomas [2]" w:date="2023-02-28T11:53:00Z">
        <w:r w:rsidR="002A4ECC" w:rsidRPr="001D68A7">
          <w:t xml:space="preserve">detail </w:t>
        </w:r>
      </w:ins>
      <w:r w:rsidRPr="001D68A7">
        <w:t xml:space="preserve">levels </w:t>
      </w:r>
      <w:del w:id="1572" w:author="Blažauskas Tomas [2]" w:date="2023-02-28T11:53:00Z">
        <w:r w:rsidRPr="001D68A7" w:rsidDel="002A4ECC">
          <w:delText xml:space="preserve">of detail </w:delText>
        </w:r>
      </w:del>
      <w:del w:id="1573" w:author="Blažauskas Tomas [2]" w:date="2023-02-28T11:52:00Z">
        <w:r w:rsidRPr="001D68A7" w:rsidDel="002A4ECC">
          <w:delText>in</w:delText>
        </w:r>
      </w:del>
      <w:ins w:id="1574" w:author="Blažauskas Tomas [2]" w:date="2023-02-28T11:53:00Z">
        <w:r w:rsidR="002A4ECC" w:rsidRPr="001D68A7">
          <w:t>of</w:t>
        </w:r>
      </w:ins>
      <w:r w:rsidRPr="001D68A7">
        <w:t xml:space="preserve"> three-dimensional and two-dimensional </w:t>
      </w:r>
      <w:del w:id="1575" w:author="Blažauskas Tomas" w:date="2023-01-25T23:21:00Z">
        <w:r w:rsidRPr="001D68A7" w:rsidDel="007C08C3">
          <w:delText>virtual reality</w:delText>
        </w:r>
      </w:del>
      <w:ins w:id="1576" w:author="Blažauskas Tomas" w:date="2023-01-25T23:21:00Z">
        <w:r w:rsidR="007C08C3" w:rsidRPr="001D68A7">
          <w:t>VR</w:t>
        </w:r>
      </w:ins>
      <w:r w:rsidRPr="001D68A7">
        <w:t xml:space="preserve"> content on the frame rate and stability</w:t>
      </w:r>
      <w:del w:id="1577" w:author="Tomas Blazauskas" w:date="2023-03-20T06:36:00Z">
        <w:r w:rsidRPr="001D68A7" w:rsidDel="000B5DE7">
          <w:delText xml:space="preserve"> of the rendered frames</w:delText>
        </w:r>
      </w:del>
      <w:ins w:id="1578" w:author="Tomas Blazauskas" w:date="2023-03-20T06:36:00Z">
        <w:r w:rsidR="000B5DE7">
          <w:t>.</w:t>
        </w:r>
      </w:ins>
    </w:p>
    <w:p w14:paraId="02B6DFC1" w14:textId="77777777" w:rsidR="00B95AD6" w:rsidRPr="001D68A7" w:rsidRDefault="00B95AD6" w:rsidP="008E38FE">
      <w:pPr>
        <w:pStyle w:val="MDPI21heading1"/>
        <w:jc w:val="both"/>
        <w:rPr>
          <w:b w:val="0"/>
          <w:i/>
        </w:rPr>
      </w:pPr>
      <w:r w:rsidRPr="001D68A7">
        <w:rPr>
          <w:b w:val="0"/>
          <w:i/>
        </w:rPr>
        <w:lastRenderedPageBreak/>
        <w:t>2.2. Ethical Considerations</w:t>
      </w:r>
    </w:p>
    <w:p w14:paraId="741B5F58" w14:textId="248B90C0" w:rsidR="00B95AD6" w:rsidRPr="001D68A7" w:rsidRDefault="00C70047">
      <w:pPr>
        <w:pStyle w:val="MDPI21heading1"/>
        <w:spacing w:before="0" w:after="0"/>
        <w:ind w:firstLine="425"/>
        <w:jc w:val="both"/>
        <w:rPr>
          <w:b w:val="0"/>
        </w:rPr>
        <w:pPrChange w:id="1579" w:author="Binkis Mikas" w:date="2023-03-19T22:17:00Z">
          <w:pPr>
            <w:pStyle w:val="MDPI21heading1"/>
            <w:ind w:firstLine="425"/>
            <w:jc w:val="both"/>
          </w:pPr>
        </w:pPrChange>
      </w:pPr>
      <w:ins w:id="1580" w:author="Blažauskas Tomas [2]" w:date="2023-02-28T15:24:00Z">
        <w:r w:rsidRPr="001D68A7">
          <w:rPr>
            <w:b w:val="0"/>
          </w:rPr>
          <w:t xml:space="preserve">The paper </w:t>
        </w:r>
      </w:ins>
      <w:ins w:id="1581" w:author="Blažauskas Tomas [2]" w:date="2023-02-28T15:27:00Z">
        <w:r w:rsidRPr="001D68A7">
          <w:rPr>
            <w:b w:val="0"/>
          </w:rPr>
          <w:t>wa</w:t>
        </w:r>
      </w:ins>
      <w:ins w:id="1582" w:author="Blažauskas Tomas [2]" w:date="2023-02-28T15:24:00Z">
        <w:r w:rsidRPr="001D68A7">
          <w:rPr>
            <w:b w:val="0"/>
          </w:rPr>
          <w:t xml:space="preserve">s developed according to the institutional ethics requirements by following the requirements for researchers on ethics issues. </w:t>
        </w:r>
      </w:ins>
      <w:del w:id="1583" w:author="Blažauskas Tomas [2]" w:date="2023-02-28T15:24:00Z">
        <w:r w:rsidR="00B95AD6" w:rsidRPr="001D68A7" w:rsidDel="00C70047">
          <w:rPr>
            <w:b w:val="0"/>
          </w:rPr>
          <w:delText xml:space="preserve">No personal data was collected. When providing cases all details </w:delText>
        </w:r>
      </w:del>
      <w:del w:id="1584" w:author="Blažauskas Tomas [2]" w:date="2023-02-28T11:59:00Z">
        <w:r w:rsidR="00B95AD6" w:rsidRPr="001D68A7" w:rsidDel="00185B97">
          <w:rPr>
            <w:b w:val="0"/>
          </w:rPr>
          <w:delText>a</w:delText>
        </w:r>
      </w:del>
      <w:del w:id="1585" w:author="Blažauskas Tomas [2]" w:date="2023-02-28T15:24:00Z">
        <w:r w:rsidR="00B95AD6" w:rsidRPr="001D68A7" w:rsidDel="00C70047">
          <w:rPr>
            <w:b w:val="0"/>
          </w:rPr>
          <w:delText>re anonymized even though their solutions have been publicly presented a number of times and there are various publicly available presentations</w:delText>
        </w:r>
      </w:del>
      <w:ins w:id="1586" w:author="Blažauskas Tomas [2]" w:date="2023-02-28T15:24:00Z">
        <w:r w:rsidRPr="001D68A7">
          <w:rPr>
            <w:b w:val="0"/>
          </w:rPr>
          <w:t xml:space="preserve">The collected data doesn’t </w:t>
        </w:r>
      </w:ins>
      <w:ins w:id="1587" w:author="Blažauskas Tomas [2]" w:date="2023-02-28T15:25:00Z">
        <w:r w:rsidRPr="001D68A7">
          <w:rPr>
            <w:b w:val="0"/>
          </w:rPr>
          <w:t xml:space="preserve">store any evidence to relate it </w:t>
        </w:r>
        <w:del w:id="1588" w:author="Tomas Blazauskas" w:date="2023-03-20T07:57:00Z">
          <w:r w:rsidRPr="001D68A7" w:rsidDel="00AE709B">
            <w:rPr>
              <w:b w:val="0"/>
            </w:rPr>
            <w:delText>with</w:delText>
          </w:r>
        </w:del>
      </w:ins>
      <w:ins w:id="1589" w:author="Tomas Blazauskas" w:date="2023-03-20T07:57:00Z">
        <w:r w:rsidR="00AE709B">
          <w:rPr>
            <w:b w:val="0"/>
          </w:rPr>
          <w:t>to</w:t>
        </w:r>
      </w:ins>
      <w:ins w:id="1590" w:author="Blažauskas Tomas [2]" w:date="2023-02-28T15:25:00Z">
        <w:r w:rsidRPr="001D68A7">
          <w:rPr>
            <w:b w:val="0"/>
          </w:rPr>
          <w:t xml:space="preserve"> experiment participants</w:t>
        </w:r>
      </w:ins>
      <w:r w:rsidR="00B95AD6" w:rsidRPr="001D68A7">
        <w:rPr>
          <w:b w:val="0"/>
        </w:rPr>
        <w:t>.</w:t>
      </w:r>
    </w:p>
    <w:p w14:paraId="60F28E9D" w14:textId="77777777" w:rsidR="00B95AD6" w:rsidRPr="001D68A7" w:rsidRDefault="00B95AD6" w:rsidP="008E38FE">
      <w:pPr>
        <w:pStyle w:val="MDPI21heading1"/>
        <w:jc w:val="both"/>
        <w:rPr>
          <w:b w:val="0"/>
          <w:i/>
        </w:rPr>
      </w:pPr>
      <w:r w:rsidRPr="001D68A7">
        <w:rPr>
          <w:b w:val="0"/>
          <w:i/>
        </w:rPr>
        <w:t>2.3. Data Collection</w:t>
      </w:r>
    </w:p>
    <w:p w14:paraId="245EE948" w14:textId="45807E78" w:rsidR="00B95AD6" w:rsidRPr="001D68A7" w:rsidRDefault="00B17C03">
      <w:pPr>
        <w:pStyle w:val="MDPI21heading1"/>
        <w:spacing w:before="0" w:after="0"/>
        <w:ind w:firstLine="425"/>
        <w:jc w:val="both"/>
        <w:rPr>
          <w:b w:val="0"/>
        </w:rPr>
        <w:pPrChange w:id="1591" w:author="Binkis Mikas" w:date="2023-03-19T22:17:00Z">
          <w:pPr>
            <w:pStyle w:val="MDPI21heading1"/>
            <w:ind w:firstLine="425"/>
            <w:jc w:val="both"/>
          </w:pPr>
        </w:pPrChange>
      </w:pPr>
      <w:ins w:id="1592" w:author="Blažauskas Tomas [2]" w:date="2023-02-28T14:45:00Z">
        <w:r w:rsidRPr="001D68A7">
          <w:rPr>
            <w:b w:val="0"/>
          </w:rPr>
          <w:t xml:space="preserve">No personal data was collected </w:t>
        </w:r>
        <w:proofErr w:type="spellStart"/>
        <w:r w:rsidRPr="001D68A7">
          <w:rPr>
            <w:b w:val="0"/>
          </w:rPr>
          <w:t>aut</w:t>
        </w:r>
        <w:del w:id="1593" w:author="Tomas Blazauskas" w:date="2023-03-20T07:56:00Z">
          <w:r w:rsidRPr="001D68A7" w:rsidDel="00AE709B">
            <w:rPr>
              <w:b w:val="0"/>
            </w:rPr>
            <w:delText>h</w:delText>
          </w:r>
        </w:del>
        <w:r w:rsidRPr="001D68A7">
          <w:rPr>
            <w:b w:val="0"/>
          </w:rPr>
          <w:t>omaticaly</w:t>
        </w:r>
        <w:proofErr w:type="spellEnd"/>
        <w:r w:rsidRPr="001D68A7">
          <w:rPr>
            <w:b w:val="0"/>
          </w:rPr>
          <w:t xml:space="preserve"> by the software. </w:t>
        </w:r>
      </w:ins>
      <w:r w:rsidR="00B95AD6" w:rsidRPr="001D68A7">
        <w:rPr>
          <w:b w:val="0"/>
        </w:rPr>
        <w:t xml:space="preserve">The </w:t>
      </w:r>
      <w:del w:id="1594" w:author="Blažauskas Tomas [2]" w:date="2023-02-28T14:46:00Z">
        <w:r w:rsidR="00B95AD6" w:rsidRPr="001D68A7" w:rsidDel="00B17C03">
          <w:rPr>
            <w:b w:val="0"/>
          </w:rPr>
          <w:delText xml:space="preserve">research </w:delText>
        </w:r>
      </w:del>
      <w:ins w:id="1595" w:author="Blažauskas Tomas [2]" w:date="2023-02-28T14:46:00Z">
        <w:r w:rsidRPr="001D68A7">
          <w:rPr>
            <w:b w:val="0"/>
          </w:rPr>
          <w:t xml:space="preserve">survey </w:t>
        </w:r>
      </w:ins>
      <w:r w:rsidR="00B95AD6" w:rsidRPr="001D68A7">
        <w:rPr>
          <w:b w:val="0"/>
        </w:rPr>
        <w:t xml:space="preserve">data was collected during the research implementation process and experiment by the researchers, whose reflections and the account of the process is also </w:t>
      </w:r>
      <w:ins w:id="1596" w:author="Tomas Blazauskas" w:date="2023-03-20T07:56:00Z">
        <w:r w:rsidR="00AE709B">
          <w:rPr>
            <w:b w:val="0"/>
          </w:rPr>
          <w:t xml:space="preserve">an </w:t>
        </w:r>
      </w:ins>
      <w:r w:rsidR="00B95AD6" w:rsidRPr="001D68A7">
        <w:rPr>
          <w:b w:val="0"/>
        </w:rPr>
        <w:t xml:space="preserve">important source of data used in the paper. During the </w:t>
      </w:r>
      <w:del w:id="1597" w:author="Blažauskas Tomas [2]" w:date="2023-02-28T14:46:00Z">
        <w:r w:rsidR="00B95AD6" w:rsidRPr="001D68A7" w:rsidDel="00B17C03">
          <w:rPr>
            <w:b w:val="0"/>
          </w:rPr>
          <w:delText>implementation</w:delText>
        </w:r>
      </w:del>
      <w:ins w:id="1598" w:author="Blažauskas Tomas [2]" w:date="2023-02-28T14:46:00Z">
        <w:r w:rsidRPr="001D68A7">
          <w:rPr>
            <w:b w:val="0"/>
          </w:rPr>
          <w:t>survey</w:t>
        </w:r>
      </w:ins>
      <w:r w:rsidR="00B95AD6" w:rsidRPr="001D68A7">
        <w:rPr>
          <w:b w:val="0"/>
        </w:rPr>
        <w:t>, researchers administered questionnaires.</w:t>
      </w:r>
      <w:del w:id="1599" w:author="Blažauskas Tomas [2]" w:date="2023-02-28T14:46:00Z">
        <w:r w:rsidR="00B95AD6" w:rsidRPr="001D68A7" w:rsidDel="00B17C03">
          <w:rPr>
            <w:b w:val="0"/>
          </w:rPr>
          <w:delText xml:space="preserve"> Other relevant details are needed to adjust the working progress if needed. All the collected data was anonymized by one of the researchers by applying statistical analysis methods.</w:delText>
        </w:r>
      </w:del>
      <w:ins w:id="1600" w:author="Blažauskas Tomas [2]" w:date="2023-02-28T14:47:00Z">
        <w:r w:rsidRPr="001D68A7">
          <w:rPr>
            <w:b w:val="0"/>
          </w:rPr>
          <w:t xml:space="preserve"> The data </w:t>
        </w:r>
      </w:ins>
      <w:ins w:id="1601" w:author="Blažauskas Tomas [2]" w:date="2023-02-28T14:48:00Z">
        <w:r w:rsidRPr="001D68A7">
          <w:rPr>
            <w:b w:val="0"/>
          </w:rPr>
          <w:t xml:space="preserve">of the same survey participant </w:t>
        </w:r>
      </w:ins>
      <w:ins w:id="1602" w:author="Blažauskas Tomas [2]" w:date="2023-02-28T14:47:00Z">
        <w:r w:rsidRPr="001D68A7">
          <w:rPr>
            <w:b w:val="0"/>
          </w:rPr>
          <w:t>were related by using a random id cho</w:t>
        </w:r>
      </w:ins>
      <w:ins w:id="1603" w:author="Blažauskas Tomas [2]" w:date="2023-02-28T14:48:00Z">
        <w:r w:rsidRPr="001D68A7">
          <w:rPr>
            <w:b w:val="0"/>
          </w:rPr>
          <w:t>sen by the participants.</w:t>
        </w:r>
      </w:ins>
      <w:ins w:id="1604" w:author="Blažauskas Tomas [2]" w:date="2023-02-28T14:49:00Z">
        <w:r w:rsidR="008D0790" w:rsidRPr="001D68A7">
          <w:rPr>
            <w:b w:val="0"/>
          </w:rPr>
          <w:t xml:space="preserve"> There was no evidence registered that could be used to r</w:t>
        </w:r>
      </w:ins>
      <w:ins w:id="1605" w:author="Blažauskas Tomas [2]" w:date="2023-02-28T14:50:00Z">
        <w:r w:rsidR="008D0790" w:rsidRPr="001D68A7">
          <w:rPr>
            <w:b w:val="0"/>
          </w:rPr>
          <w:t>elate a person with survey data.</w:t>
        </w:r>
      </w:ins>
    </w:p>
    <w:p w14:paraId="3FE6F016" w14:textId="2E93884A" w:rsidR="00B95AD6" w:rsidRPr="001D68A7" w:rsidRDefault="00B95AD6" w:rsidP="008E38FE">
      <w:pPr>
        <w:pStyle w:val="MDPI21heading1"/>
        <w:jc w:val="both"/>
        <w:rPr>
          <w:b w:val="0"/>
          <w:i/>
        </w:rPr>
      </w:pPr>
      <w:r w:rsidRPr="001D68A7">
        <w:rPr>
          <w:b w:val="0"/>
          <w:i/>
        </w:rPr>
        <w:t>2.4. Instrument</w:t>
      </w:r>
      <w:ins w:id="1606" w:author="Blažauskas Tomas [2]" w:date="2023-02-28T14:43:00Z">
        <w:r w:rsidR="00B17C03" w:rsidRPr="001D68A7">
          <w:rPr>
            <w:b w:val="0"/>
            <w:i/>
          </w:rPr>
          <w:t>s</w:t>
        </w:r>
      </w:ins>
      <w:r w:rsidRPr="001D68A7">
        <w:rPr>
          <w:b w:val="0"/>
          <w:i/>
        </w:rPr>
        <w:t xml:space="preserve"> Used</w:t>
      </w:r>
    </w:p>
    <w:p w14:paraId="0CC2556A" w14:textId="356DF0F6" w:rsidR="00B95AD6" w:rsidRPr="001D68A7" w:rsidDel="00062320" w:rsidRDefault="00B95AD6">
      <w:pPr>
        <w:pStyle w:val="MDPI21heading1"/>
        <w:spacing w:before="0" w:after="0"/>
        <w:ind w:firstLine="425"/>
        <w:jc w:val="both"/>
        <w:rPr>
          <w:del w:id="1607" w:author="Tomas Blazauskas" w:date="2023-03-19T08:45:00Z"/>
          <w:b w:val="0"/>
        </w:rPr>
        <w:pPrChange w:id="1608" w:author="Binkis Mikas" w:date="2023-03-19T22:17:00Z">
          <w:pPr>
            <w:pStyle w:val="MDPI21heading1"/>
            <w:ind w:firstLine="425"/>
            <w:jc w:val="both"/>
          </w:pPr>
        </w:pPrChange>
      </w:pPr>
      <w:del w:id="1609" w:author="Blažauskas Tomas [2]" w:date="2023-02-28T14:51:00Z">
        <w:r w:rsidRPr="001D68A7" w:rsidDel="008D0790">
          <w:rPr>
            <w:b w:val="0"/>
          </w:rPr>
          <w:delText xml:space="preserve">The theoretical framework was built related to the system's usability and sense. Moreover, detailed three-dimensional content was discussed in rendering, allowing movement between spatially positioned viewpoints that render stereoscopic panoramic videos generated in a three-dimensional scene. Changing the viewing position during the proposed transformation displays a transformation video, generated in advance in the three-dimensional scene and selected from a list, simulating a sequential and immediate movement in three-dimensional space. The experiment was implemented to get the conclusions of the System usability and sense of presence study </w:delText>
        </w:r>
      </w:del>
      <w:ins w:id="1610" w:author="Blažauskas Tomas [2]" w:date="2023-02-28T14:51:00Z">
        <w:del w:id="1611" w:author="Tomas Blazauskas" w:date="2023-03-20T07:56:00Z">
          <w:r w:rsidR="008D0790" w:rsidRPr="001D68A7" w:rsidDel="00AE709B">
            <w:rPr>
              <w:b w:val="0"/>
            </w:rPr>
            <w:delText>The performance data were collected aut</w:delText>
          </w:r>
        </w:del>
        <w:del w:id="1612" w:author="Tomas Blazauskas" w:date="2023-03-20T07:55:00Z">
          <w:r w:rsidR="008D0790" w:rsidRPr="001D68A7" w:rsidDel="00AE709B">
            <w:rPr>
              <w:b w:val="0"/>
            </w:rPr>
            <w:delText>h</w:delText>
          </w:r>
        </w:del>
        <w:del w:id="1613" w:author="Tomas Blazauskas" w:date="2023-03-20T07:56:00Z">
          <w:r w:rsidR="008D0790" w:rsidRPr="001D68A7" w:rsidDel="00AE709B">
            <w:rPr>
              <w:b w:val="0"/>
            </w:rPr>
            <w:delText xml:space="preserve">omatically by the software. </w:delText>
          </w:r>
        </w:del>
      </w:ins>
      <w:ins w:id="1614" w:author="Blažauskas Tomas [2]" w:date="2023-02-28T14:52:00Z">
        <w:r w:rsidR="008D0790" w:rsidRPr="001D68A7">
          <w:rPr>
            <w:b w:val="0"/>
          </w:rPr>
          <w:t xml:space="preserve">There were three surveys presented to the participants. </w:t>
        </w:r>
      </w:ins>
      <w:ins w:id="1615" w:author="Blažauskas Tomas [2]" w:date="2023-02-28T14:53:00Z">
        <w:r w:rsidR="008D0790" w:rsidRPr="001D68A7">
          <w:rPr>
            <w:b w:val="0"/>
          </w:rPr>
          <w:t>System usability scales [</w:t>
        </w:r>
        <w:del w:id="1616" w:author="Binkis Mikas" w:date="2023-03-19T22:18:00Z">
          <w:r w:rsidR="008D0790" w:rsidRPr="001D68A7" w:rsidDel="004802F4">
            <w:rPr>
              <w:b w:val="0"/>
            </w:rPr>
            <w:delText>??</w:delText>
          </w:r>
        </w:del>
      </w:ins>
      <w:ins w:id="1617" w:author="Binkis Mikas" w:date="2023-03-19T22:28:00Z">
        <w:r w:rsidR="00447FA2">
          <w:rPr>
            <w:b w:val="0"/>
          </w:rPr>
          <w:t>22</w:t>
        </w:r>
      </w:ins>
      <w:ins w:id="1618" w:author="Blažauskas Tomas [2]" w:date="2023-02-28T14:53:00Z">
        <w:r w:rsidR="008D0790" w:rsidRPr="001D68A7">
          <w:rPr>
            <w:b w:val="0"/>
          </w:rPr>
          <w:t xml:space="preserve">] questionnaire was used to explore </w:t>
        </w:r>
      </w:ins>
      <w:ins w:id="1619" w:author="Tomas Blazauskas" w:date="2023-03-20T07:55:00Z">
        <w:r w:rsidR="00AE709B">
          <w:rPr>
            <w:b w:val="0"/>
          </w:rPr>
          <w:t xml:space="preserve">the </w:t>
        </w:r>
      </w:ins>
      <w:ins w:id="1620" w:author="Blažauskas Tomas [2]" w:date="2023-02-28T14:53:00Z">
        <w:r w:rsidR="008D0790" w:rsidRPr="001D68A7">
          <w:rPr>
            <w:b w:val="0"/>
          </w:rPr>
          <w:t xml:space="preserve">system’s usability. </w:t>
        </w:r>
      </w:ins>
      <w:ins w:id="1621" w:author="Blažauskas Tomas [2]" w:date="2023-02-28T14:57:00Z">
        <w:r w:rsidR="008D0790" w:rsidRPr="001D68A7">
          <w:rPr>
            <w:b w:val="0"/>
          </w:rPr>
          <w:t xml:space="preserve">The </w:t>
        </w:r>
      </w:ins>
      <w:ins w:id="1622" w:author="Blažauskas Tomas [2]" w:date="2023-02-28T14:58:00Z">
        <w:r w:rsidR="008D0790" w:rsidRPr="001D68A7">
          <w:rPr>
            <w:b w:val="0"/>
          </w:rPr>
          <w:t xml:space="preserve">sense of presence was investigated using </w:t>
        </w:r>
        <w:proofErr w:type="spellStart"/>
        <w:r w:rsidR="008D0790" w:rsidRPr="001D68A7">
          <w:rPr>
            <w:b w:val="0"/>
          </w:rPr>
          <w:t>Igroup</w:t>
        </w:r>
        <w:proofErr w:type="spellEnd"/>
        <w:r w:rsidR="008D0790" w:rsidRPr="001D68A7">
          <w:rPr>
            <w:b w:val="0"/>
          </w:rPr>
          <w:t xml:space="preserve"> Presence Questionnaire (IPQ) [</w:t>
        </w:r>
        <w:del w:id="1623" w:author="Binkis Mikas" w:date="2023-03-19T22:37:00Z">
          <w:r w:rsidR="008D0790" w:rsidRPr="001D68A7" w:rsidDel="00064B8A">
            <w:rPr>
              <w:b w:val="0"/>
            </w:rPr>
            <w:delText>??</w:delText>
          </w:r>
        </w:del>
      </w:ins>
      <w:ins w:id="1624" w:author="Binkis Mikas" w:date="2023-03-19T22:37:00Z">
        <w:r w:rsidR="00064B8A">
          <w:rPr>
            <w:b w:val="0"/>
          </w:rPr>
          <w:t xml:space="preserve">23]. </w:t>
        </w:r>
      </w:ins>
      <w:ins w:id="1625" w:author="Blažauskas Tomas [2]" w:date="2023-02-28T14:58:00Z">
        <w:del w:id="1626" w:author="Binkis Mikas" w:date="2023-03-19T22:36:00Z">
          <w:r w:rsidR="008D0790" w:rsidRPr="001D68A7" w:rsidDel="00064B8A">
            <w:rPr>
              <w:b w:val="0"/>
            </w:rPr>
            <w:delText xml:space="preserve"> </w:delText>
          </w:r>
          <w:r w:rsidR="008D0790" w:rsidRPr="007533BB" w:rsidDel="00064B8A">
            <w:rPr>
              <w:highlight w:val="red"/>
              <w:rPrChange w:id="1627" w:author="Binkis Mikas" w:date="2023-07-12T12:22:00Z">
                <w:rPr/>
              </w:rPrChange>
            </w:rPr>
            <w:fldChar w:fldCharType="begin"/>
          </w:r>
          <w:r w:rsidR="008D0790" w:rsidRPr="007533BB" w:rsidDel="00064B8A">
            <w:rPr>
              <w:highlight w:val="red"/>
              <w:rPrChange w:id="1628" w:author="Binkis Mikas" w:date="2023-07-12T12:22:00Z">
                <w:rPr/>
              </w:rPrChange>
            </w:rPr>
            <w:delInstrText xml:space="preserve"> HYPERLINK "http://www.igroup.org/pq/ipq/index.php" </w:delInstrText>
          </w:r>
          <w:r w:rsidR="008D0790" w:rsidRPr="000E6E26" w:rsidDel="00064B8A">
            <w:rPr>
              <w:highlight w:val="red"/>
            </w:rPr>
          </w:r>
          <w:r w:rsidR="008D0790" w:rsidRPr="007533BB" w:rsidDel="00064B8A">
            <w:rPr>
              <w:highlight w:val="red"/>
              <w:rPrChange w:id="1629" w:author="Binkis Mikas" w:date="2023-07-12T12:22:00Z">
                <w:rPr/>
              </w:rPrChange>
            </w:rPr>
            <w:fldChar w:fldCharType="separate"/>
          </w:r>
          <w:r w:rsidR="008D0790" w:rsidRPr="007533BB" w:rsidDel="00064B8A">
            <w:rPr>
              <w:rStyle w:val="Hyperlink"/>
              <w:highlight w:val="red"/>
              <w:rPrChange w:id="1630" w:author="Binkis Mikas" w:date="2023-07-12T12:22:00Z">
                <w:rPr>
                  <w:rStyle w:val="Hyperlink"/>
                </w:rPr>
              </w:rPrChange>
            </w:rPr>
            <w:delText>http://www.igroup.org/pq/ipq/index.php</w:delText>
          </w:r>
          <w:r w:rsidR="008D0790" w:rsidRPr="007533BB" w:rsidDel="00064B8A">
            <w:rPr>
              <w:highlight w:val="red"/>
              <w:rPrChange w:id="1631" w:author="Binkis Mikas" w:date="2023-07-12T12:22:00Z">
                <w:rPr/>
              </w:rPrChange>
            </w:rPr>
            <w:fldChar w:fldCharType="end"/>
          </w:r>
          <w:r w:rsidR="008D0790" w:rsidRPr="007533BB" w:rsidDel="00064B8A">
            <w:rPr>
              <w:highlight w:val="red"/>
              <w:rPrChange w:id="1632" w:author="Binkis Mikas" w:date="2023-07-12T12:22:00Z">
                <w:rPr/>
              </w:rPrChange>
            </w:rPr>
            <w:delText xml:space="preserve">]. </w:delText>
          </w:r>
        </w:del>
      </w:ins>
      <w:ins w:id="1633" w:author="Binkis Mikas" w:date="2023-03-19T22:31:00Z">
        <w:del w:id="1634" w:author="Blažauskas Tomas [2]" w:date="2023-07-12T12:31:00Z">
          <w:r w:rsidR="006A503A" w:rsidRPr="007533BB" w:rsidDel="000E6E26">
            <w:rPr>
              <w:highlight w:val="red"/>
              <w:rPrChange w:id="1635" w:author="Binkis Mikas" w:date="2023-07-12T12:22:00Z">
                <w:rPr/>
              </w:rPrChange>
            </w:rPr>
            <w:delText>24</w:delText>
          </w:r>
        </w:del>
      </w:ins>
      <w:ins w:id="1636" w:author="Tomas Blazauskas" w:date="2023-03-19T08:45:00Z">
        <w:del w:id="1637" w:author="Blažauskas Tomas [2]" w:date="2023-07-12T12:31:00Z">
          <w:r w:rsidR="00062320" w:rsidRPr="001D68A7" w:rsidDel="000E6E26">
            <w:rPr>
              <w:b w:val="0"/>
            </w:rPr>
            <w:delText xml:space="preserve"> </w:delText>
          </w:r>
        </w:del>
      </w:ins>
    </w:p>
    <w:p w14:paraId="1751FF4D" w14:textId="4693BDF3" w:rsidR="00B95AD6" w:rsidRPr="001D68A7" w:rsidDel="00062320" w:rsidRDefault="00B95AD6">
      <w:pPr>
        <w:pStyle w:val="MDPI21heading1"/>
        <w:spacing w:before="0" w:after="0"/>
        <w:ind w:firstLine="425"/>
        <w:jc w:val="both"/>
        <w:rPr>
          <w:del w:id="1638" w:author="Tomas Blazauskas" w:date="2023-03-19T08:45:00Z"/>
          <w:b w:val="0"/>
          <w:i/>
        </w:rPr>
        <w:pPrChange w:id="1639" w:author="Binkis Mikas" w:date="2023-03-19T22:17:00Z">
          <w:pPr>
            <w:pStyle w:val="MDPI21heading1"/>
            <w:jc w:val="both"/>
          </w:pPr>
        </w:pPrChange>
      </w:pPr>
      <w:del w:id="1640" w:author="Tomas Blazauskas" w:date="2023-03-19T08:45:00Z">
        <w:r w:rsidRPr="001D68A7" w:rsidDel="00062320">
          <w:rPr>
            <w:b w:val="0"/>
            <w:i/>
          </w:rPr>
          <w:delText>2.5. Data Analysis</w:delText>
        </w:r>
      </w:del>
    </w:p>
    <w:p w14:paraId="50954C03" w14:textId="4857E45F" w:rsidR="00B95AD6" w:rsidRPr="001D68A7" w:rsidRDefault="00C70047">
      <w:pPr>
        <w:pStyle w:val="MDPI21heading1"/>
        <w:spacing w:before="0" w:after="0"/>
        <w:ind w:firstLine="425"/>
        <w:jc w:val="both"/>
        <w:rPr>
          <w:b w:val="0"/>
        </w:rPr>
        <w:pPrChange w:id="1641" w:author="Binkis Mikas" w:date="2023-03-19T22:17:00Z">
          <w:pPr>
            <w:pStyle w:val="MDPI21heading1"/>
            <w:ind w:firstLine="425"/>
            <w:jc w:val="both"/>
          </w:pPr>
        </w:pPrChange>
      </w:pPr>
      <w:ins w:id="1642" w:author="Blažauskas Tomas [2]" w:date="2023-02-28T15:26:00Z">
        <w:r w:rsidRPr="001D68A7">
          <w:rPr>
            <w:b w:val="0"/>
          </w:rPr>
          <w:t xml:space="preserve">Power BI software was used for </w:t>
        </w:r>
      </w:ins>
      <w:ins w:id="1643" w:author="Blažauskas Tomas [2]" w:date="2023-02-28T15:30:00Z">
        <w:r w:rsidR="00BE2AD4" w:rsidRPr="001D68A7">
          <w:rPr>
            <w:b w:val="0"/>
          </w:rPr>
          <w:t xml:space="preserve">statistical </w:t>
        </w:r>
      </w:ins>
      <w:ins w:id="1644" w:author="Blažauskas Tomas [2]" w:date="2023-02-28T15:26:00Z">
        <w:r w:rsidRPr="001D68A7">
          <w:rPr>
            <w:b w:val="0"/>
          </w:rPr>
          <w:t>data analysis of the surveys.</w:t>
        </w:r>
      </w:ins>
      <w:del w:id="1645" w:author="Blažauskas Tomas [2]" w:date="2023-02-28T15:26:00Z">
        <w:r w:rsidR="00B95AD6" w:rsidRPr="001D68A7" w:rsidDel="00C70047">
          <w:rPr>
            <w:b w:val="0"/>
          </w:rPr>
          <w:delText xml:space="preserve">The data used were anonymized and analysed to make a design in the evaluation processes. The framework of the research was based on two main focuses, namely, two-dimensional and three-dimensional images </w:delText>
        </w:r>
      </w:del>
    </w:p>
    <w:p w14:paraId="5D45A132" w14:textId="4B058977" w:rsidR="00B95AD6" w:rsidRPr="001D68A7" w:rsidRDefault="00B95AD6" w:rsidP="00B95AD6">
      <w:pPr>
        <w:pStyle w:val="MDPI21heading1"/>
        <w:rPr>
          <w:ins w:id="1646" w:author="Tomas Blazauskas" w:date="2023-03-19T08:40:00Z"/>
        </w:rPr>
      </w:pPr>
      <w:r w:rsidRPr="001D68A7">
        <w:t>3. Experiment results</w:t>
      </w:r>
    </w:p>
    <w:p w14:paraId="6B15B095" w14:textId="77777777" w:rsidR="00062320" w:rsidRPr="001D68A7" w:rsidRDefault="00062320" w:rsidP="00062320">
      <w:pPr>
        <w:pStyle w:val="MDPI21heading1"/>
        <w:rPr>
          <w:ins w:id="1647" w:author="Tomas Blazauskas" w:date="2023-03-19T08:40:00Z"/>
          <w:b w:val="0"/>
          <w:bCs/>
          <w:i/>
          <w:iCs/>
        </w:rPr>
      </w:pPr>
      <w:ins w:id="1648" w:author="Tomas Blazauskas" w:date="2023-03-19T08:40:00Z">
        <w:r w:rsidRPr="001D68A7">
          <w:rPr>
            <w:b w:val="0"/>
            <w:bCs/>
            <w:i/>
            <w:iCs/>
          </w:rPr>
          <w:t>3.1 Usability testing</w:t>
        </w:r>
      </w:ins>
    </w:p>
    <w:p w14:paraId="2E777678" w14:textId="59705E1E" w:rsidR="00062320" w:rsidRPr="001D68A7" w:rsidDel="00062320" w:rsidRDefault="00062320">
      <w:pPr>
        <w:pStyle w:val="MDPI21heading1"/>
        <w:spacing w:before="0" w:after="0"/>
        <w:rPr>
          <w:del w:id="1649" w:author="Tomas Blazauskas" w:date="2023-03-19T08:40:00Z"/>
        </w:rPr>
        <w:pPrChange w:id="1650" w:author="Binkis Mikas" w:date="2023-03-19T22:40:00Z">
          <w:pPr>
            <w:pStyle w:val="MDPI21heading1"/>
          </w:pPr>
        </w:pPrChange>
      </w:pPr>
    </w:p>
    <w:p w14:paraId="68BC2835" w14:textId="094D7A4C" w:rsidR="00B95AD6" w:rsidRPr="001D68A7" w:rsidRDefault="00B95AD6">
      <w:pPr>
        <w:pStyle w:val="MDPI21heading1"/>
        <w:spacing w:before="0" w:after="0"/>
        <w:ind w:firstLine="425"/>
        <w:jc w:val="both"/>
        <w:rPr>
          <w:b w:val="0"/>
        </w:rPr>
        <w:pPrChange w:id="1651" w:author="Binkis Mikas" w:date="2023-03-19T22:40:00Z">
          <w:pPr>
            <w:pStyle w:val="MDPI21heading1"/>
            <w:ind w:firstLine="425"/>
            <w:jc w:val="both"/>
          </w:pPr>
        </w:pPrChange>
      </w:pPr>
      <w:r w:rsidRPr="001D68A7">
        <w:rPr>
          <w:b w:val="0"/>
        </w:rPr>
        <w:t xml:space="preserve">The aim of the study is to evaluate the usability of two-dimensional methods for rendering </w:t>
      </w:r>
      <w:del w:id="1652" w:author="Blažauskas Tomas" w:date="2023-01-25T23:21:00Z">
        <w:r w:rsidRPr="001D68A7" w:rsidDel="007C08C3">
          <w:rPr>
            <w:b w:val="0"/>
          </w:rPr>
          <w:delText>virtual reality</w:delText>
        </w:r>
      </w:del>
      <w:ins w:id="1653" w:author="Blažauskas Tomas" w:date="2023-01-25T23:21:00Z">
        <w:r w:rsidR="007C08C3" w:rsidRPr="001D68A7">
          <w:rPr>
            <w:b w:val="0"/>
          </w:rPr>
          <w:t>VR</w:t>
        </w:r>
      </w:ins>
      <w:r w:rsidRPr="001D68A7">
        <w:rPr>
          <w:b w:val="0"/>
        </w:rPr>
        <w:t xml:space="preserve"> content and the sense of presence </w:t>
      </w:r>
      <w:del w:id="1654" w:author="Tomas Blazauskas" w:date="2023-03-19T10:28:00Z">
        <w:r w:rsidRPr="001D68A7" w:rsidDel="00B01C5B">
          <w:rPr>
            <w:b w:val="0"/>
          </w:rPr>
          <w:delText>created by replacing the rendered image with different views</w:delText>
        </w:r>
      </w:del>
      <w:ins w:id="1655" w:author="Tomas Blazauskas" w:date="2023-03-19T10:28:00Z">
        <w:r w:rsidR="00B01C5B" w:rsidRPr="001D68A7">
          <w:rPr>
            <w:b w:val="0"/>
          </w:rPr>
          <w:t>they induce</w:t>
        </w:r>
      </w:ins>
      <w:r w:rsidRPr="001D68A7">
        <w:rPr>
          <w:b w:val="0"/>
        </w:rPr>
        <w:t>. The study aims to answer the following questions through experiments:</w:t>
      </w:r>
    </w:p>
    <w:p w14:paraId="020CD3A6" w14:textId="0004E813" w:rsidR="00B95AD6" w:rsidRPr="00E54332" w:rsidRDefault="00B95AD6">
      <w:pPr>
        <w:pStyle w:val="MDPI37itemize"/>
        <w:numPr>
          <w:ilvl w:val="0"/>
          <w:numId w:val="34"/>
        </w:numPr>
        <w:spacing w:before="60"/>
        <w:pPrChange w:id="1656" w:author="Binkis Mikas" w:date="2023-03-19T22:45:00Z">
          <w:pPr>
            <w:pStyle w:val="MDPI21heading1"/>
            <w:jc w:val="both"/>
          </w:pPr>
        </w:pPrChange>
      </w:pPr>
      <w:del w:id="1657" w:author="Binkis Mikas" w:date="2023-03-19T22:40:00Z">
        <w:r w:rsidRPr="00E54332" w:rsidDel="00C029BB">
          <w:delText>1.</w:delText>
        </w:r>
        <w:r w:rsidRPr="00E54332" w:rsidDel="00C029BB">
          <w:tab/>
        </w:r>
      </w:del>
      <w:r w:rsidRPr="00E54332">
        <w:t xml:space="preserve">Which is the easiest method to use for </w:t>
      </w:r>
      <w:ins w:id="1658" w:author="Tomas Blazauskas" w:date="2023-03-19T10:31:00Z">
        <w:r w:rsidR="001C74AD" w:rsidRPr="00E54332">
          <w:t>video transitions occu</w:t>
        </w:r>
      </w:ins>
      <w:ins w:id="1659" w:author="Tomas Blazauskas" w:date="2023-03-20T07:54:00Z">
        <w:r w:rsidR="004D25A7">
          <w:t>r</w:t>
        </w:r>
      </w:ins>
      <w:ins w:id="1660" w:author="Tomas Blazauskas" w:date="2023-03-19T10:31:00Z">
        <w:r w:rsidR="001C74AD" w:rsidRPr="00E54332">
          <w:t xml:space="preserve">ring while </w:t>
        </w:r>
      </w:ins>
      <w:r w:rsidRPr="00E54332">
        <w:t xml:space="preserve">changing </w:t>
      </w:r>
      <w:del w:id="1661" w:author="Tomas Blazauskas" w:date="2023-03-19T10:28:00Z">
        <w:r w:rsidRPr="00E54332" w:rsidDel="00B01C5B">
          <w:delText>two-dimensional content images</w:delText>
        </w:r>
      </w:del>
      <w:ins w:id="1662" w:author="Tomas Blazauskas" w:date="2023-03-19T10:28:00Z">
        <w:r w:rsidR="00B01C5B" w:rsidRPr="00E54332">
          <w:t>camera positions</w:t>
        </w:r>
      </w:ins>
      <w:r w:rsidRPr="00E54332">
        <w:t xml:space="preserve">? </w:t>
      </w:r>
    </w:p>
    <w:p w14:paraId="4BFFF850" w14:textId="56A36E70" w:rsidR="00B95AD6" w:rsidRPr="00E54332" w:rsidRDefault="00B95AD6">
      <w:pPr>
        <w:pStyle w:val="MDPI37itemize"/>
        <w:numPr>
          <w:ilvl w:val="0"/>
          <w:numId w:val="34"/>
        </w:numPr>
        <w:ind w:left="3033" w:hanging="425"/>
        <w:pPrChange w:id="1663" w:author="Binkis Mikas" w:date="2023-03-20T00:41:00Z">
          <w:pPr>
            <w:pStyle w:val="MDPI21heading1"/>
            <w:jc w:val="both"/>
          </w:pPr>
        </w:pPrChange>
      </w:pPr>
      <w:del w:id="1664" w:author="Binkis Mikas" w:date="2023-03-19T22:40:00Z">
        <w:r w:rsidRPr="00E54332" w:rsidDel="00C029BB">
          <w:delText>2.</w:delText>
        </w:r>
        <w:r w:rsidRPr="00E54332" w:rsidDel="00C029BB">
          <w:tab/>
        </w:r>
      </w:del>
      <w:r w:rsidRPr="00E54332">
        <w:t xml:space="preserve">Which navigational object, static </w:t>
      </w:r>
      <w:proofErr w:type="gramStart"/>
      <w:r w:rsidRPr="00E54332">
        <w:t>lines</w:t>
      </w:r>
      <w:proofErr w:type="gramEnd"/>
      <w:r w:rsidRPr="00E54332">
        <w:t xml:space="preserve"> or dynamic arrows, is preferable and more intuitive and easier to use? </w:t>
      </w:r>
    </w:p>
    <w:p w14:paraId="778DAF80" w14:textId="56D0A770" w:rsidR="00B95AD6" w:rsidRPr="00E54332" w:rsidRDefault="00B95AD6">
      <w:pPr>
        <w:pStyle w:val="MDPI37itemize"/>
        <w:numPr>
          <w:ilvl w:val="0"/>
          <w:numId w:val="34"/>
        </w:numPr>
        <w:ind w:left="3033" w:hanging="425"/>
        <w:pPrChange w:id="1665" w:author="Binkis Mikas" w:date="2023-03-20T00:41:00Z">
          <w:pPr>
            <w:pStyle w:val="MDPI21heading1"/>
            <w:jc w:val="both"/>
          </w:pPr>
        </w:pPrChange>
      </w:pPr>
      <w:del w:id="1666" w:author="Binkis Mikas" w:date="2023-03-19T22:40:00Z">
        <w:r w:rsidRPr="00E54332" w:rsidDel="00C029BB">
          <w:delText>3.</w:delText>
        </w:r>
        <w:r w:rsidRPr="00E54332" w:rsidDel="00C029BB">
          <w:tab/>
        </w:r>
      </w:del>
      <w:r w:rsidRPr="00E54332">
        <w:t xml:space="preserve">Which method of </w:t>
      </w:r>
      <w:del w:id="1667" w:author="Tomas Blazauskas" w:date="2023-03-19T10:30:00Z">
        <w:r w:rsidRPr="00E54332" w:rsidDel="001C74AD">
          <w:delText>changing the two-dimensional content of an image</w:delText>
        </w:r>
      </w:del>
      <w:ins w:id="1668" w:author="Tomas Blazauskas" w:date="2023-03-19T10:30:00Z">
        <w:r w:rsidR="001C74AD" w:rsidRPr="00E54332">
          <w:t>video transition</w:t>
        </w:r>
      </w:ins>
      <w:r w:rsidRPr="00E54332">
        <w:t xml:space="preserve"> has the least negative physiological consequences and is more comfortable to use? </w:t>
      </w:r>
    </w:p>
    <w:p w14:paraId="7FCB4149" w14:textId="1DB44AFB" w:rsidR="00B95AD6" w:rsidRPr="00E54332" w:rsidRDefault="00B95AD6">
      <w:pPr>
        <w:pStyle w:val="MDPI37itemize"/>
        <w:numPr>
          <w:ilvl w:val="0"/>
          <w:numId w:val="34"/>
        </w:numPr>
        <w:spacing w:after="60"/>
        <w:ind w:left="3033" w:hanging="425"/>
        <w:pPrChange w:id="1669" w:author="Binkis Mikas" w:date="2023-03-20T00:41:00Z">
          <w:pPr>
            <w:pStyle w:val="MDPI21heading1"/>
            <w:jc w:val="both"/>
          </w:pPr>
        </w:pPrChange>
      </w:pPr>
      <w:del w:id="1670" w:author="Binkis Mikas" w:date="2023-03-19T22:40:00Z">
        <w:r w:rsidRPr="00E54332" w:rsidDel="00C029BB">
          <w:delText>4.</w:delText>
        </w:r>
        <w:r w:rsidRPr="00E54332" w:rsidDel="00C029BB">
          <w:tab/>
        </w:r>
      </w:del>
      <w:r w:rsidRPr="00E54332">
        <w:t xml:space="preserve">Does the </w:t>
      </w:r>
      <w:del w:id="1671" w:author="Tomas Blazauskas" w:date="2023-03-19T10:33:00Z">
        <w:r w:rsidRPr="00E54332" w:rsidDel="001C74AD">
          <w:delText xml:space="preserve">immediate </w:delText>
        </w:r>
      </w:del>
      <w:r w:rsidRPr="00E54332">
        <w:t xml:space="preserve">two-dimensional content </w:t>
      </w:r>
      <w:del w:id="1672" w:author="Tomas Blazauskas" w:date="2023-03-19T10:32:00Z">
        <w:r w:rsidRPr="00E54332" w:rsidDel="001C74AD">
          <w:delText xml:space="preserve">replacement method using </w:delText>
        </w:r>
      </w:del>
      <w:ins w:id="1673" w:author="Tomas Blazauskas" w:date="2023-03-19T10:32:00Z">
        <w:r w:rsidR="001C74AD" w:rsidRPr="00E54332">
          <w:t xml:space="preserve">representation and locomotion using presented transitions </w:t>
        </w:r>
      </w:ins>
      <w:del w:id="1674" w:author="Tomas Blazauskas" w:date="2023-03-19T10:32:00Z">
        <w:r w:rsidRPr="00E54332" w:rsidDel="001C74AD">
          <w:delText>video create</w:delText>
        </w:r>
      </w:del>
      <w:ins w:id="1675" w:author="Tomas Blazauskas" w:date="2023-03-19T10:32:00Z">
        <w:r w:rsidR="001C74AD" w:rsidRPr="00E54332">
          <w:t>induce</w:t>
        </w:r>
      </w:ins>
      <w:r w:rsidRPr="00E54332">
        <w:t xml:space="preserve"> a stronger sense of presence in the environment </w:t>
      </w:r>
      <w:del w:id="1676" w:author="Tomas Blazauskas" w:date="2023-03-19T10:34:00Z">
        <w:r w:rsidRPr="00E54332" w:rsidDel="001C74AD">
          <w:delText>than other two-dimensional content representation</w:delText>
        </w:r>
      </w:del>
      <w:ins w:id="1677" w:author="Tomas Blazauskas" w:date="2023-03-19T10:34:00Z">
        <w:r w:rsidR="001C74AD" w:rsidRPr="00E54332">
          <w:t>in comparison to other</w:t>
        </w:r>
      </w:ins>
      <w:r w:rsidRPr="00E54332">
        <w:t xml:space="preserve"> methods? </w:t>
      </w:r>
    </w:p>
    <w:p w14:paraId="4B94D5A5" w14:textId="3989648B" w:rsidR="00627638" w:rsidRPr="001D68A7" w:rsidDel="00784C74" w:rsidRDefault="00627638">
      <w:pPr>
        <w:pStyle w:val="MDPI21heading1"/>
        <w:jc w:val="center"/>
        <w:rPr>
          <w:del w:id="1678" w:author="Binkis Mikas" w:date="2023-03-19T23:01:00Z"/>
          <w:b w:val="0"/>
        </w:rPr>
        <w:pPrChange w:id="1679" w:author="Binkis Mikas" w:date="2023-03-19T22:57:00Z">
          <w:pPr>
            <w:pStyle w:val="MDPI21heading1"/>
            <w:ind w:firstLine="425"/>
          </w:pPr>
        </w:pPrChange>
      </w:pPr>
      <w:del w:id="1680" w:author="Binkis Mikas" w:date="2023-03-19T23:01:00Z">
        <w:r w:rsidRPr="001D68A7" w:rsidDel="00784C74">
          <w:rPr>
            <w:lang w:eastAsia="en-US"/>
          </w:rPr>
          <w:drawing>
            <wp:inline distT="114300" distB="114300" distL="114300" distR="114300" wp14:anchorId="68DF582C" wp14:editId="07777777">
              <wp:extent cx="2346599" cy="1846052"/>
              <wp:effectExtent l="19050" t="0" r="0" b="0"/>
              <wp:docPr id="57" name="Picture 57"/>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srcRect/>
                      <a:stretch>
                        <a:fillRect/>
                      </a:stretch>
                    </pic:blipFill>
                    <pic:spPr>
                      <a:xfrm>
                        <a:off x="0" y="0"/>
                        <a:ext cx="2352609" cy="1850780"/>
                      </a:xfrm>
                      <a:prstGeom prst="rect">
                        <a:avLst/>
                      </a:prstGeom>
                      <a:ln/>
                    </pic:spPr>
                  </pic:pic>
                </a:graphicData>
              </a:graphic>
            </wp:inline>
          </w:drawing>
        </w:r>
      </w:del>
    </w:p>
    <w:p w14:paraId="288233DB" w14:textId="2A28816C" w:rsidR="00627638" w:rsidRPr="001D68A7" w:rsidDel="00784C74" w:rsidRDefault="00627638">
      <w:pPr>
        <w:pStyle w:val="MDPI31text"/>
        <w:spacing w:before="120" w:after="240"/>
        <w:ind w:firstLine="0"/>
        <w:jc w:val="left"/>
        <w:rPr>
          <w:del w:id="1681" w:author="Binkis Mikas" w:date="2023-03-19T23:01:00Z"/>
          <w:sz w:val="18"/>
        </w:rPr>
        <w:pPrChange w:id="1682" w:author="Binkis Mikas" w:date="2023-03-19T22:51:00Z">
          <w:pPr>
            <w:pStyle w:val="MDPI21heading1"/>
            <w:ind w:firstLine="425"/>
          </w:pPr>
        </w:pPrChange>
      </w:pPr>
      <w:del w:id="1683" w:author="Binkis Mikas" w:date="2023-03-19T23:01:00Z">
        <w:r w:rsidRPr="00784C74" w:rsidDel="00784C74">
          <w:rPr>
            <w:b/>
            <w:bCs/>
            <w:sz w:val="18"/>
          </w:rPr>
          <w:delText>Figure 7</w:delText>
        </w:r>
        <w:r w:rsidRPr="00115DAD" w:rsidDel="00784C74">
          <w:rPr>
            <w:b/>
            <w:bCs/>
            <w:sz w:val="18"/>
          </w:rPr>
          <w:delText>.</w:delText>
        </w:r>
        <w:r w:rsidRPr="001D68A7" w:rsidDel="00784C74">
          <w:rPr>
            <w:sz w:val="18"/>
          </w:rPr>
          <w:delText xml:space="preserve"> Location of viewing positions at </w:delText>
        </w:r>
        <w:r w:rsidRPr="00E76AEF" w:rsidDel="00784C74">
          <w:rPr>
            <w:sz w:val="18"/>
            <w:lang w:val="lt-LT"/>
            <w:rPrChange w:id="1684" w:author="Binkis Mikas" w:date="2023-03-19T22:51:00Z">
              <w:rPr>
                <w:sz w:val="18"/>
              </w:rPr>
            </w:rPrChange>
          </w:rPr>
          <w:delText>shorter</w:delText>
        </w:r>
        <w:r w:rsidRPr="001D68A7" w:rsidDel="00784C74">
          <w:rPr>
            <w:sz w:val="18"/>
          </w:rPr>
          <w:delText xml:space="preserve"> (0.52m) and longer (1m) distances</w:delText>
        </w:r>
      </w:del>
    </w:p>
    <w:p w14:paraId="21D51F9F" w14:textId="5CD96B3C" w:rsidR="00B95AD6" w:rsidDel="00784C74" w:rsidRDefault="00B95AD6" w:rsidP="009A1833">
      <w:pPr>
        <w:pStyle w:val="MDPI21heading1"/>
        <w:spacing w:before="0" w:after="0"/>
        <w:ind w:firstLine="425"/>
        <w:jc w:val="both"/>
        <w:rPr>
          <w:del w:id="1685" w:author="Tomas Blazauskas" w:date="2023-03-19T19:51:00Z"/>
          <w:b w:val="0"/>
        </w:rPr>
      </w:pPr>
      <w:r w:rsidRPr="001D68A7">
        <w:rPr>
          <w:b w:val="0"/>
        </w:rPr>
        <w:t xml:space="preserve">The content presented to the user </w:t>
      </w:r>
      <w:del w:id="1686" w:author="Tomas Blazauskas" w:date="2023-03-19T10:36:00Z">
        <w:r w:rsidRPr="001D68A7" w:rsidDel="001C74AD">
          <w:rPr>
            <w:b w:val="0"/>
          </w:rPr>
          <w:delText xml:space="preserve">in </w:delText>
        </w:r>
      </w:del>
      <w:ins w:id="1687" w:author="Tomas Blazauskas" w:date="2023-03-19T10:36:00Z">
        <w:r w:rsidR="001C74AD" w:rsidRPr="001D68A7">
          <w:rPr>
            <w:b w:val="0"/>
          </w:rPr>
          <w:t xml:space="preserve">during </w:t>
        </w:r>
      </w:ins>
      <w:r w:rsidRPr="001D68A7">
        <w:rPr>
          <w:b w:val="0"/>
        </w:rPr>
        <w:t xml:space="preserve">the </w:t>
      </w:r>
      <w:del w:id="1688" w:author="Tomas Blazauskas" w:date="2023-03-19T10:36:00Z">
        <w:r w:rsidRPr="001D68A7" w:rsidDel="001C74AD">
          <w:rPr>
            <w:b w:val="0"/>
          </w:rPr>
          <w:delText xml:space="preserve">trial </w:delText>
        </w:r>
      </w:del>
      <w:ins w:id="1689" w:author="Tomas Blazauskas" w:date="2023-03-19T10:36:00Z">
        <w:r w:rsidR="001C74AD" w:rsidRPr="001D68A7">
          <w:rPr>
            <w:b w:val="0"/>
          </w:rPr>
          <w:t xml:space="preserve">experiments </w:t>
        </w:r>
      </w:ins>
      <w:r w:rsidRPr="001D68A7">
        <w:rPr>
          <w:b w:val="0"/>
        </w:rPr>
        <w:t xml:space="preserve">is a </w:t>
      </w:r>
      <w:del w:id="1690" w:author="Blažauskas Tomas" w:date="2023-01-25T23:21:00Z">
        <w:r w:rsidRPr="001D68A7" w:rsidDel="007C08C3">
          <w:rPr>
            <w:b w:val="0"/>
          </w:rPr>
          <w:delText>virtual reality</w:delText>
        </w:r>
      </w:del>
      <w:ins w:id="1691" w:author="Blažauskas Tomas" w:date="2023-01-25T23:21:00Z">
        <w:r w:rsidR="007C08C3" w:rsidRPr="001D68A7">
          <w:rPr>
            <w:b w:val="0"/>
          </w:rPr>
          <w:t>VR</w:t>
        </w:r>
      </w:ins>
      <w:r w:rsidRPr="001D68A7">
        <w:rPr>
          <w:b w:val="0"/>
        </w:rPr>
        <w:t xml:space="preserve"> three-dimensional scene </w:t>
      </w:r>
      <w:del w:id="1692" w:author="Tomas Blazauskas" w:date="2023-03-19T10:39:00Z">
        <w:r w:rsidRPr="001D68A7" w:rsidDel="005B6AD2">
          <w:rPr>
            <w:b w:val="0"/>
          </w:rPr>
          <w:delText xml:space="preserve">with </w:delText>
        </w:r>
      </w:del>
      <w:ins w:id="1693" w:author="Tomas Blazauskas" w:date="2023-03-19T10:39:00Z">
        <w:r w:rsidR="005B6AD2" w:rsidRPr="001D68A7">
          <w:rPr>
            <w:b w:val="0"/>
          </w:rPr>
          <w:t xml:space="preserve">containing </w:t>
        </w:r>
      </w:ins>
      <w:r w:rsidRPr="001D68A7">
        <w:rPr>
          <w:b w:val="0"/>
        </w:rPr>
        <w:t>a single moving object</w:t>
      </w:r>
      <w:del w:id="1694" w:author="Tomas Blazauskas" w:date="2023-03-19T19:51:00Z">
        <w:r w:rsidRPr="001D68A7" w:rsidDel="00D15056">
          <w:rPr>
            <w:b w:val="0"/>
          </w:rPr>
          <w:delText xml:space="preserve"> (Fig. 8)</w:delText>
        </w:r>
      </w:del>
      <w:r w:rsidRPr="001D68A7">
        <w:rPr>
          <w:b w:val="0"/>
        </w:rPr>
        <w:t xml:space="preserve">. </w:t>
      </w:r>
      <w:ins w:id="1695" w:author="Tomas Blazauskas" w:date="2023-03-19T10:39:00Z">
        <w:r w:rsidR="005B6AD2" w:rsidRPr="001D68A7">
          <w:rPr>
            <w:b w:val="0"/>
          </w:rPr>
          <w:t xml:space="preserve">For presenting </w:t>
        </w:r>
      </w:ins>
      <w:del w:id="1696" w:author="Tomas Blazauskas" w:date="2023-03-19T10:39:00Z">
        <w:r w:rsidRPr="001D68A7" w:rsidDel="005B6AD2">
          <w:rPr>
            <w:b w:val="0"/>
          </w:rPr>
          <w:delText xml:space="preserve">In </w:delText>
        </w:r>
      </w:del>
      <w:r w:rsidRPr="001D68A7">
        <w:rPr>
          <w:b w:val="0"/>
        </w:rPr>
        <w:t xml:space="preserve">the two-dimensional </w:t>
      </w:r>
      <w:del w:id="1697" w:author="Tomas Blazauskas" w:date="2023-03-19T10:39:00Z">
        <w:r w:rsidRPr="001D68A7" w:rsidDel="005B6AD2">
          <w:rPr>
            <w:b w:val="0"/>
          </w:rPr>
          <w:delText xml:space="preserve">version of the </w:delText>
        </w:r>
      </w:del>
      <w:r w:rsidRPr="001D68A7">
        <w:rPr>
          <w:b w:val="0"/>
        </w:rPr>
        <w:t xml:space="preserve">content, the scene has six and twelve viewing positions. From each position, the user can move to </w:t>
      </w:r>
      <w:ins w:id="1698" w:author="Tomas Blazauskas" w:date="2023-03-19T10:40:00Z">
        <w:r w:rsidR="005B6AD2" w:rsidRPr="001D68A7">
          <w:rPr>
            <w:b w:val="0"/>
          </w:rPr>
          <w:t xml:space="preserve">the </w:t>
        </w:r>
      </w:ins>
      <w:r w:rsidRPr="001D68A7">
        <w:rPr>
          <w:b w:val="0"/>
        </w:rPr>
        <w:t xml:space="preserve">two adjacent positions. </w:t>
      </w:r>
      <w:del w:id="1699" w:author="Tomas Blazauskas" w:date="2023-03-19T10:40:00Z">
        <w:r w:rsidRPr="001D68A7" w:rsidDel="005B6AD2">
          <w:rPr>
            <w:b w:val="0"/>
          </w:rPr>
          <w:delText>In these</w:delText>
        </w:r>
      </w:del>
      <w:ins w:id="1700" w:author="Tomas Blazauskas" w:date="2023-03-19T10:40:00Z">
        <w:r w:rsidR="005B6AD2" w:rsidRPr="001D68A7">
          <w:rPr>
            <w:b w:val="0"/>
          </w:rPr>
          <w:t>For each</w:t>
        </w:r>
      </w:ins>
      <w:r w:rsidRPr="001D68A7">
        <w:rPr>
          <w:b w:val="0"/>
        </w:rPr>
        <w:t xml:space="preserve"> position</w:t>
      </w:r>
      <w:del w:id="1701" w:author="Tomas Blazauskas" w:date="2023-03-19T10:40:00Z">
        <w:r w:rsidRPr="001D68A7" w:rsidDel="005B6AD2">
          <w:rPr>
            <w:b w:val="0"/>
          </w:rPr>
          <w:delText>s</w:delText>
        </w:r>
      </w:del>
      <w:r w:rsidRPr="001D68A7">
        <w:rPr>
          <w:b w:val="0"/>
        </w:rPr>
        <w:t xml:space="preserve">, </w:t>
      </w:r>
      <w:ins w:id="1702" w:author="Tomas Blazauskas" w:date="2023-03-20T07:51:00Z">
        <w:r w:rsidR="004D25A7">
          <w:rPr>
            <w:b w:val="0"/>
          </w:rPr>
          <w:t xml:space="preserve">a </w:t>
        </w:r>
      </w:ins>
      <w:r w:rsidRPr="001D68A7">
        <w:rPr>
          <w:b w:val="0"/>
        </w:rPr>
        <w:t>stereoscopic top-bottom panoramic video</w:t>
      </w:r>
      <w:del w:id="1703" w:author="Tomas Blazauskas" w:date="2023-03-19T10:40:00Z">
        <w:r w:rsidRPr="001D68A7" w:rsidDel="005B6AD2">
          <w:rPr>
            <w:b w:val="0"/>
          </w:rPr>
          <w:delText>s</w:delText>
        </w:r>
      </w:del>
      <w:r w:rsidRPr="001D68A7">
        <w:rPr>
          <w:b w:val="0"/>
        </w:rPr>
        <w:t xml:space="preserve"> </w:t>
      </w:r>
      <w:del w:id="1704" w:author="Tomas Blazauskas" w:date="2023-03-19T10:40:00Z">
        <w:r w:rsidRPr="001D68A7" w:rsidDel="005B6AD2">
          <w:rPr>
            <w:b w:val="0"/>
          </w:rPr>
          <w:delText xml:space="preserve">are </w:delText>
        </w:r>
      </w:del>
      <w:ins w:id="1705" w:author="Tomas Blazauskas" w:date="2023-03-19T10:40:00Z">
        <w:r w:rsidR="005B6AD2" w:rsidRPr="001D68A7">
          <w:rPr>
            <w:b w:val="0"/>
          </w:rPr>
          <w:t xml:space="preserve">was </w:t>
        </w:r>
      </w:ins>
      <w:r w:rsidRPr="001D68A7">
        <w:rPr>
          <w:b w:val="0"/>
        </w:rPr>
        <w:t>generated</w:t>
      </w:r>
      <w:ins w:id="1706" w:author="Tomas Blazauskas" w:date="2023-03-19T10:41:00Z">
        <w:r w:rsidR="005B6AD2" w:rsidRPr="001D68A7">
          <w:rPr>
            <w:b w:val="0"/>
          </w:rPr>
          <w:t>.</w:t>
        </w:r>
      </w:ins>
      <w:r w:rsidRPr="001D68A7">
        <w:rPr>
          <w:b w:val="0"/>
        </w:rPr>
        <w:t xml:space="preserve"> </w:t>
      </w:r>
      <w:del w:id="1707" w:author="Tomas Blazauskas" w:date="2023-03-19T10:41:00Z">
        <w:r w:rsidRPr="001D68A7" w:rsidDel="005B6AD2">
          <w:rPr>
            <w:b w:val="0"/>
          </w:rPr>
          <w:delText>in the three-dimensional scene, with the right eye at t</w:delText>
        </w:r>
      </w:del>
      <w:ins w:id="1708" w:author="Tomas Blazauskas" w:date="2023-03-19T10:41:00Z">
        <w:r w:rsidR="005B6AD2" w:rsidRPr="001D68A7">
          <w:rPr>
            <w:b w:val="0"/>
          </w:rPr>
          <w:t>T</w:t>
        </w:r>
      </w:ins>
      <w:r w:rsidRPr="001D68A7">
        <w:rPr>
          <w:b w:val="0"/>
        </w:rPr>
        <w:t>he top</w:t>
      </w:r>
      <w:ins w:id="1709" w:author="Tomas Blazauskas" w:date="2023-03-19T10:42:00Z">
        <w:r w:rsidR="005B6AD2" w:rsidRPr="001D68A7">
          <w:rPr>
            <w:b w:val="0"/>
          </w:rPr>
          <w:t xml:space="preserve"> part of the video</w:t>
        </w:r>
      </w:ins>
      <w:r w:rsidRPr="001D68A7">
        <w:rPr>
          <w:b w:val="0"/>
        </w:rPr>
        <w:t xml:space="preserve"> </w:t>
      </w:r>
      <w:ins w:id="1710" w:author="Tomas Blazauskas" w:date="2023-03-19T10:41:00Z">
        <w:r w:rsidR="005B6AD2" w:rsidRPr="001D68A7">
          <w:rPr>
            <w:b w:val="0"/>
          </w:rPr>
          <w:t xml:space="preserve">was dedicated to the right eye </w:t>
        </w:r>
      </w:ins>
      <w:r w:rsidRPr="001D68A7">
        <w:rPr>
          <w:b w:val="0"/>
        </w:rPr>
        <w:t xml:space="preserve">and the </w:t>
      </w:r>
      <w:ins w:id="1711" w:author="Tomas Blazauskas" w:date="2023-03-19T10:41:00Z">
        <w:r w:rsidR="005B6AD2" w:rsidRPr="001D68A7">
          <w:rPr>
            <w:b w:val="0"/>
          </w:rPr>
          <w:t xml:space="preserve">bottom – to the </w:t>
        </w:r>
      </w:ins>
      <w:r w:rsidRPr="001D68A7">
        <w:rPr>
          <w:b w:val="0"/>
        </w:rPr>
        <w:t>left eye</w:t>
      </w:r>
      <w:del w:id="1712" w:author="Tomas Blazauskas" w:date="2023-03-19T10:42:00Z">
        <w:r w:rsidRPr="001D68A7" w:rsidDel="005B6AD2">
          <w:rPr>
            <w:b w:val="0"/>
          </w:rPr>
          <w:delText xml:space="preserve"> at the bottom</w:delText>
        </w:r>
      </w:del>
      <w:r w:rsidRPr="001D68A7">
        <w:rPr>
          <w:b w:val="0"/>
        </w:rPr>
        <w:t>. The distance between the left and right cameras</w:t>
      </w:r>
      <w:ins w:id="1713" w:author="Tomas Blazauskas" w:date="2023-03-19T10:43:00Z">
        <w:r w:rsidR="005B6AD2" w:rsidRPr="001D68A7">
          <w:rPr>
            <w:b w:val="0"/>
          </w:rPr>
          <w:t>,</w:t>
        </w:r>
      </w:ins>
      <w:r w:rsidRPr="001D68A7">
        <w:rPr>
          <w:b w:val="0"/>
        </w:rPr>
        <w:t xml:space="preserve"> </w:t>
      </w:r>
      <w:del w:id="1714" w:author="Tomas Blazauskas" w:date="2023-03-19T10:43:00Z">
        <w:r w:rsidRPr="001D68A7" w:rsidDel="005B6AD2">
          <w:rPr>
            <w:b w:val="0"/>
          </w:rPr>
          <w:delText xml:space="preserve">is </w:delText>
        </w:r>
      </w:del>
      <w:r w:rsidRPr="001D68A7">
        <w:rPr>
          <w:b w:val="0"/>
        </w:rPr>
        <w:t>specified at the time of generation</w:t>
      </w:r>
      <w:ins w:id="1715" w:author="Tomas Blazauskas" w:date="2023-03-19T10:43:00Z">
        <w:r w:rsidR="005B6AD2" w:rsidRPr="001D68A7">
          <w:rPr>
            <w:b w:val="0"/>
          </w:rPr>
          <w:t>,</w:t>
        </w:r>
      </w:ins>
      <w:r w:rsidRPr="001D68A7">
        <w:rPr>
          <w:b w:val="0"/>
        </w:rPr>
        <w:t xml:space="preserve"> </w:t>
      </w:r>
      <w:ins w:id="1716" w:author="Tomas Blazauskas" w:date="2023-03-19T10:43:00Z">
        <w:r w:rsidR="005B6AD2" w:rsidRPr="001D68A7">
          <w:rPr>
            <w:b w:val="0"/>
          </w:rPr>
          <w:t>w</w:t>
        </w:r>
      </w:ins>
      <w:r w:rsidRPr="001D68A7">
        <w:rPr>
          <w:b w:val="0"/>
        </w:rPr>
        <w:t xml:space="preserve">as 0,65 mm. The distances between the viewing positions </w:t>
      </w:r>
      <w:del w:id="1717" w:author="Tomas Blazauskas" w:date="2023-03-19T10:43:00Z">
        <w:r w:rsidRPr="001D68A7" w:rsidDel="005B6AD2">
          <w:rPr>
            <w:b w:val="0"/>
          </w:rPr>
          <w:delText>a</w:delText>
        </w:r>
      </w:del>
      <w:ins w:id="1718" w:author="Tomas Blazauskas" w:date="2023-03-19T10:43:00Z">
        <w:r w:rsidR="005B6AD2" w:rsidRPr="001D68A7">
          <w:rPr>
            <w:b w:val="0"/>
          </w:rPr>
          <w:t>we</w:t>
        </w:r>
      </w:ins>
      <w:r w:rsidRPr="001D68A7">
        <w:rPr>
          <w:b w:val="0"/>
        </w:rPr>
        <w:t>re constant</w:t>
      </w:r>
      <w:ins w:id="1719" w:author="Tomas Blazauskas" w:date="2023-03-20T07:51:00Z">
        <w:r w:rsidR="004D25A7">
          <w:rPr>
            <w:b w:val="0"/>
          </w:rPr>
          <w:t>,</w:t>
        </w:r>
      </w:ins>
      <w:r w:rsidRPr="001D68A7">
        <w:rPr>
          <w:b w:val="0"/>
        </w:rPr>
        <w:t xml:space="preserve"> and the viewing positions </w:t>
      </w:r>
      <w:del w:id="1720" w:author="Tomas Blazauskas" w:date="2023-03-19T10:43:00Z">
        <w:r w:rsidRPr="001D68A7" w:rsidDel="005B6AD2">
          <w:rPr>
            <w:b w:val="0"/>
          </w:rPr>
          <w:delText>a</w:delText>
        </w:r>
      </w:del>
      <w:ins w:id="1721" w:author="Tomas Blazauskas" w:date="2023-03-19T10:43:00Z">
        <w:r w:rsidR="005B6AD2" w:rsidRPr="001D68A7">
          <w:rPr>
            <w:b w:val="0"/>
          </w:rPr>
          <w:t>we</w:t>
        </w:r>
      </w:ins>
      <w:r w:rsidRPr="001D68A7">
        <w:rPr>
          <w:b w:val="0"/>
        </w:rPr>
        <w:t xml:space="preserve">re arranged in </w:t>
      </w:r>
      <w:del w:id="1722" w:author="Tomas Blazauskas" w:date="2023-03-20T07:52:00Z">
        <w:r w:rsidRPr="001D68A7" w:rsidDel="004D25A7">
          <w:rPr>
            <w:b w:val="0"/>
          </w:rPr>
          <w:delText xml:space="preserve">a </w:delText>
        </w:r>
      </w:del>
      <w:r w:rsidRPr="001D68A7">
        <w:rPr>
          <w:b w:val="0"/>
        </w:rPr>
        <w:t xml:space="preserve">hexagonal and </w:t>
      </w:r>
      <w:del w:id="1723" w:author="Tomas Blazauskas" w:date="2023-03-20T07:52:00Z">
        <w:r w:rsidRPr="001D68A7" w:rsidDel="004D25A7">
          <w:rPr>
            <w:b w:val="0"/>
          </w:rPr>
          <w:delText xml:space="preserve">a </w:delText>
        </w:r>
      </w:del>
      <w:r w:rsidRPr="001D68A7">
        <w:rPr>
          <w:b w:val="0"/>
        </w:rPr>
        <w:t>dihedral pattern</w:t>
      </w:r>
      <w:ins w:id="1724" w:author="Tomas Blazauskas" w:date="2023-03-19T10:43:00Z">
        <w:r w:rsidR="005B6AD2" w:rsidRPr="001D68A7">
          <w:rPr>
            <w:b w:val="0"/>
          </w:rPr>
          <w:t>s</w:t>
        </w:r>
      </w:ins>
      <w:r w:rsidRPr="001D68A7">
        <w:rPr>
          <w:b w:val="0"/>
        </w:rPr>
        <w:t>. In a scene with 6 viewing positions</w:t>
      </w:r>
      <w:ins w:id="1725" w:author="Tomas Blazauskas" w:date="2023-03-20T07:54:00Z">
        <w:r w:rsidR="004D25A7">
          <w:rPr>
            <w:b w:val="0"/>
          </w:rPr>
          <w:t>,</w:t>
        </w:r>
      </w:ins>
      <w:del w:id="1726" w:author="Tomas Blazauskas" w:date="2023-03-20T07:52:00Z">
        <w:r w:rsidRPr="001D68A7" w:rsidDel="004D25A7">
          <w:rPr>
            <w:b w:val="0"/>
          </w:rPr>
          <w:delText>,</w:delText>
        </w:r>
      </w:del>
      <w:r w:rsidRPr="001D68A7">
        <w:rPr>
          <w:b w:val="0"/>
        </w:rPr>
        <w:t xml:space="preserve"> the distances between them </w:t>
      </w:r>
      <w:del w:id="1727" w:author="Tomas Blazauskas" w:date="2023-03-19T10:44:00Z">
        <w:r w:rsidRPr="001D68A7" w:rsidDel="005B6AD2">
          <w:rPr>
            <w:b w:val="0"/>
          </w:rPr>
          <w:delText>a</w:delText>
        </w:r>
      </w:del>
      <w:ins w:id="1728" w:author="Tomas Blazauskas" w:date="2023-03-19T10:44:00Z">
        <w:r w:rsidR="005B6AD2" w:rsidRPr="001D68A7">
          <w:rPr>
            <w:b w:val="0"/>
          </w:rPr>
          <w:t>we</w:t>
        </w:r>
      </w:ins>
      <w:r w:rsidRPr="001D68A7">
        <w:rPr>
          <w:b w:val="0"/>
        </w:rPr>
        <w:t>re 1 m</w:t>
      </w:r>
      <w:ins w:id="1729" w:author="Tomas Blazauskas" w:date="2023-03-19T10:44:00Z">
        <w:r w:rsidR="005B6AD2" w:rsidRPr="001D68A7">
          <w:rPr>
            <w:b w:val="0"/>
          </w:rPr>
          <w:t>eter.</w:t>
        </w:r>
      </w:ins>
      <w:r w:rsidRPr="001D68A7">
        <w:rPr>
          <w:b w:val="0"/>
        </w:rPr>
        <w:t xml:space="preserve"> </w:t>
      </w:r>
      <w:ins w:id="1730" w:author="Tomas Blazauskas" w:date="2023-03-19T10:44:00Z">
        <w:r w:rsidR="005B6AD2" w:rsidRPr="001D68A7">
          <w:rPr>
            <w:b w:val="0"/>
          </w:rPr>
          <w:t xml:space="preserve">The distances </w:t>
        </w:r>
      </w:ins>
      <w:del w:id="1731" w:author="Tomas Blazauskas" w:date="2023-03-19T10:44:00Z">
        <w:r w:rsidRPr="001D68A7" w:rsidDel="005B6AD2">
          <w:rPr>
            <w:b w:val="0"/>
          </w:rPr>
          <w:delText xml:space="preserve">and </w:delText>
        </w:r>
      </w:del>
      <w:r w:rsidRPr="001D68A7">
        <w:rPr>
          <w:b w:val="0"/>
        </w:rPr>
        <w:t>in a scene with 12 viewing positions</w:t>
      </w:r>
      <w:del w:id="1732" w:author="Tomas Blazauskas" w:date="2023-03-20T07:53:00Z">
        <w:r w:rsidRPr="001D68A7" w:rsidDel="004D25A7">
          <w:rPr>
            <w:b w:val="0"/>
          </w:rPr>
          <w:delText>,</w:delText>
        </w:r>
      </w:del>
      <w:r w:rsidRPr="001D68A7">
        <w:rPr>
          <w:b w:val="0"/>
        </w:rPr>
        <w:t xml:space="preserve"> </w:t>
      </w:r>
      <w:del w:id="1733" w:author="Tomas Blazauskas" w:date="2023-03-19T10:44:00Z">
        <w:r w:rsidRPr="001D68A7" w:rsidDel="005B6AD2">
          <w:rPr>
            <w:b w:val="0"/>
          </w:rPr>
          <w:delText>the distances between them a</w:delText>
        </w:r>
      </w:del>
      <w:ins w:id="1734" w:author="Tomas Blazauskas" w:date="2023-03-19T10:44:00Z">
        <w:r w:rsidR="005B6AD2" w:rsidRPr="001D68A7">
          <w:rPr>
            <w:b w:val="0"/>
          </w:rPr>
          <w:t>we</w:t>
        </w:r>
      </w:ins>
      <w:r w:rsidRPr="001D68A7">
        <w:rPr>
          <w:b w:val="0"/>
        </w:rPr>
        <w:t>re 0,52 m</w:t>
      </w:r>
      <w:ins w:id="1735" w:author="Tomas Blazauskas" w:date="2023-03-19T10:45:00Z">
        <w:r w:rsidR="005B6AD2" w:rsidRPr="001D68A7">
          <w:rPr>
            <w:b w:val="0"/>
          </w:rPr>
          <w:t>eter</w:t>
        </w:r>
      </w:ins>
      <w:ins w:id="1736" w:author="Tomas Blazauskas" w:date="2023-03-20T07:53:00Z">
        <w:r w:rsidR="004D25A7">
          <w:rPr>
            <w:b w:val="0"/>
          </w:rPr>
          <w:t>s</w:t>
        </w:r>
      </w:ins>
      <w:r w:rsidRPr="001D68A7">
        <w:rPr>
          <w:b w:val="0"/>
        </w:rPr>
        <w:t xml:space="preserve"> (Fig. </w:t>
      </w:r>
      <w:del w:id="1737" w:author="Binkis Mikas" w:date="2023-03-20T00:29:00Z">
        <w:r w:rsidRPr="001D68A7" w:rsidDel="002C6DC9">
          <w:rPr>
            <w:b w:val="0"/>
          </w:rPr>
          <w:delText>7</w:delText>
        </w:r>
      </w:del>
      <w:ins w:id="1738" w:author="Binkis Mikas" w:date="2023-03-20T00:29:00Z">
        <w:r w:rsidR="002C6DC9">
          <w:rPr>
            <w:b w:val="0"/>
          </w:rPr>
          <w:t>8</w:t>
        </w:r>
      </w:ins>
      <w:r w:rsidRPr="001D68A7">
        <w:rPr>
          <w:b w:val="0"/>
        </w:rPr>
        <w:t xml:space="preserve">). Panoramic videos of viewing positions </w:t>
      </w:r>
      <w:del w:id="1739" w:author="Tomas Blazauskas" w:date="2023-03-19T10:45:00Z">
        <w:r w:rsidRPr="001D68A7" w:rsidDel="005B6AD2">
          <w:rPr>
            <w:b w:val="0"/>
          </w:rPr>
          <w:delText xml:space="preserve">meet </w:delText>
        </w:r>
      </w:del>
      <w:ins w:id="1740" w:author="Tomas Blazauskas" w:date="2023-03-19T10:45:00Z">
        <w:r w:rsidR="005B6AD2" w:rsidRPr="001D68A7">
          <w:rPr>
            <w:b w:val="0"/>
          </w:rPr>
          <w:t xml:space="preserve">conform to </w:t>
        </w:r>
      </w:ins>
      <w:r w:rsidRPr="001D68A7">
        <w:rPr>
          <w:b w:val="0"/>
        </w:rPr>
        <w:t xml:space="preserve">the minimum requirements discussed. The videos </w:t>
      </w:r>
      <w:del w:id="1741" w:author="Tomas Blazauskas" w:date="2023-03-19T10:45:00Z">
        <w:r w:rsidRPr="001D68A7" w:rsidDel="005B6AD2">
          <w:rPr>
            <w:b w:val="0"/>
          </w:rPr>
          <w:delText>a</w:delText>
        </w:r>
      </w:del>
      <w:ins w:id="1742" w:author="Tomas Blazauskas" w:date="2023-03-19T10:45:00Z">
        <w:r w:rsidR="005B6AD2" w:rsidRPr="001D68A7">
          <w:rPr>
            <w:b w:val="0"/>
          </w:rPr>
          <w:t>we</w:t>
        </w:r>
      </w:ins>
      <w:r w:rsidRPr="001D68A7">
        <w:rPr>
          <w:b w:val="0"/>
        </w:rPr>
        <w:t>re generated at a resolution of 3840x3840 pixels</w:t>
      </w:r>
      <w:ins w:id="1743" w:author="Tomas Blazauskas" w:date="2023-03-19T10:45:00Z">
        <w:r w:rsidR="005B6AD2" w:rsidRPr="001D68A7">
          <w:rPr>
            <w:b w:val="0"/>
          </w:rPr>
          <w:t>, using</w:t>
        </w:r>
      </w:ins>
      <w:r w:rsidRPr="001D68A7">
        <w:rPr>
          <w:b w:val="0"/>
        </w:rPr>
        <w:t xml:space="preserve"> </w:t>
      </w:r>
      <w:del w:id="1744" w:author="Tomas Blazauskas" w:date="2023-03-19T10:45:00Z">
        <w:r w:rsidRPr="001D68A7" w:rsidDel="005B6AD2">
          <w:rPr>
            <w:b w:val="0"/>
          </w:rPr>
          <w:delText xml:space="preserve">at </w:delText>
        </w:r>
      </w:del>
      <w:r w:rsidRPr="001D68A7">
        <w:rPr>
          <w:b w:val="0"/>
        </w:rPr>
        <w:t xml:space="preserve">a frame rate of 30 frames per second. The duration of the videos generated is 30 seconds </w:t>
      </w:r>
      <w:del w:id="1745" w:author="Tomas Blazauskas" w:date="2023-03-19T10:46:00Z">
        <w:r w:rsidRPr="001D68A7" w:rsidDel="005B6AD2">
          <w:rPr>
            <w:b w:val="0"/>
          </w:rPr>
          <w:delText>at</w:delText>
        </w:r>
      </w:del>
      <w:ins w:id="1746" w:author="Tomas Blazauskas" w:date="2023-03-19T10:46:00Z">
        <w:r w:rsidR="005B6AD2" w:rsidRPr="001D68A7">
          <w:rPr>
            <w:b w:val="0"/>
          </w:rPr>
          <w:t>for</w:t>
        </w:r>
      </w:ins>
      <w:r w:rsidRPr="001D68A7">
        <w:rPr>
          <w:b w:val="0"/>
        </w:rPr>
        <w:t xml:space="preserve"> all viewing positions. The animation </w:t>
      </w:r>
      <w:del w:id="1747" w:author="Tomas Blazauskas" w:date="2023-03-19T10:46:00Z">
        <w:r w:rsidRPr="001D68A7" w:rsidDel="005B6AD2">
          <w:rPr>
            <w:b w:val="0"/>
          </w:rPr>
          <w:delText xml:space="preserve">in the scene </w:delText>
        </w:r>
      </w:del>
      <w:r w:rsidRPr="001D68A7">
        <w:rPr>
          <w:b w:val="0"/>
        </w:rPr>
        <w:t>is 30 seconds long</w:t>
      </w:r>
      <w:ins w:id="1748" w:author="Tomas Blazauskas" w:date="2023-03-19T10:46:00Z">
        <w:r w:rsidR="005B6AD2" w:rsidRPr="001D68A7">
          <w:rPr>
            <w:b w:val="0"/>
          </w:rPr>
          <w:t xml:space="preserve"> as well</w:t>
        </w:r>
      </w:ins>
      <w:r w:rsidRPr="001D68A7">
        <w:rPr>
          <w:b w:val="0"/>
        </w:rPr>
        <w:t xml:space="preserve">. The animation is </w:t>
      </w:r>
      <w:ins w:id="1749" w:author="Tomas Blazauskas" w:date="2023-03-19T10:47:00Z">
        <w:r w:rsidR="005B6AD2" w:rsidRPr="001D68A7">
          <w:rPr>
            <w:b w:val="0"/>
          </w:rPr>
          <w:t>made in such a way that it can be repeated (</w:t>
        </w:r>
      </w:ins>
      <w:del w:id="1750" w:author="Tomas Blazauskas" w:date="2023-03-19T10:48:00Z">
        <w:r w:rsidRPr="001D68A7" w:rsidDel="005B6AD2">
          <w:rPr>
            <w:b w:val="0"/>
          </w:rPr>
          <w:delText xml:space="preserve">in the same position in </w:delText>
        </w:r>
      </w:del>
      <w:r w:rsidRPr="001D68A7">
        <w:rPr>
          <w:b w:val="0"/>
        </w:rPr>
        <w:t>the first and last frames</w:t>
      </w:r>
      <w:ins w:id="1751" w:author="Tomas Blazauskas" w:date="2023-03-19T10:48:00Z">
        <w:r w:rsidR="005B6AD2" w:rsidRPr="001D68A7">
          <w:rPr>
            <w:b w:val="0"/>
          </w:rPr>
          <w:t xml:space="preserve"> are the same) </w:t>
        </w:r>
      </w:ins>
      <w:del w:id="1752" w:author="Tomas Blazauskas" w:date="2023-03-19T10:48:00Z">
        <w:r w:rsidRPr="001D68A7" w:rsidDel="005B6AD2">
          <w:rPr>
            <w:b w:val="0"/>
          </w:rPr>
          <w:delText xml:space="preserve">. Therefore, the videos can be repeated </w:delText>
        </w:r>
      </w:del>
      <w:r w:rsidRPr="001D68A7">
        <w:rPr>
          <w:b w:val="0"/>
        </w:rPr>
        <w:t xml:space="preserve">without causing </w:t>
      </w:r>
      <w:ins w:id="1753" w:author="Tomas Blazauskas" w:date="2023-03-20T07:53:00Z">
        <w:r w:rsidR="004D25A7">
          <w:rPr>
            <w:b w:val="0"/>
          </w:rPr>
          <w:t xml:space="preserve">a </w:t>
        </w:r>
      </w:ins>
      <w:del w:id="1754" w:author="Tomas Blazauskas" w:date="2023-03-19T10:51:00Z">
        <w:r w:rsidRPr="001D68A7" w:rsidDel="00A42555">
          <w:rPr>
            <w:b w:val="0"/>
          </w:rPr>
          <w:delText>interference</w:delText>
        </w:r>
      </w:del>
      <w:ins w:id="1755" w:author="Tomas Blazauskas" w:date="2023-03-19T10:51:00Z">
        <w:r w:rsidR="00A42555" w:rsidRPr="001D68A7">
          <w:rPr>
            <w:b w:val="0"/>
          </w:rPr>
          <w:t>jitter</w:t>
        </w:r>
      </w:ins>
      <w:r w:rsidRPr="001D68A7">
        <w:rPr>
          <w:b w:val="0"/>
        </w:rPr>
        <w:t xml:space="preserve">. The videos </w:t>
      </w:r>
      <w:del w:id="1756" w:author="Tomas Blazauskas" w:date="2023-03-19T10:51:00Z">
        <w:r w:rsidRPr="001D68A7" w:rsidDel="00A42555">
          <w:rPr>
            <w:b w:val="0"/>
          </w:rPr>
          <w:delText xml:space="preserve">are </w:delText>
        </w:r>
      </w:del>
      <w:ins w:id="1757" w:author="Tomas Blazauskas" w:date="2023-03-20T07:53:00Z">
        <w:r w:rsidR="004D25A7">
          <w:rPr>
            <w:b w:val="0"/>
          </w:rPr>
          <w:t>were</w:t>
        </w:r>
      </w:ins>
      <w:ins w:id="1758" w:author="Tomas Blazauskas" w:date="2023-03-19T10:51:00Z">
        <w:r w:rsidR="00A42555" w:rsidRPr="001D68A7">
          <w:rPr>
            <w:b w:val="0"/>
          </w:rPr>
          <w:t xml:space="preserve"> </w:t>
        </w:r>
      </w:ins>
      <w:r w:rsidRPr="001D68A7">
        <w:rPr>
          <w:b w:val="0"/>
        </w:rPr>
        <w:t xml:space="preserve">generated at 12-bit bandwidth. The videos used for the transitions between viewing positions </w:t>
      </w:r>
      <w:del w:id="1759" w:author="Tomas Blazauskas" w:date="2023-03-19T10:51:00Z">
        <w:r w:rsidRPr="001D68A7" w:rsidDel="00A42555">
          <w:rPr>
            <w:b w:val="0"/>
          </w:rPr>
          <w:delText xml:space="preserve">are </w:delText>
        </w:r>
      </w:del>
      <w:ins w:id="1760" w:author="Tomas Blazauskas" w:date="2023-03-19T10:51:00Z">
        <w:r w:rsidR="00A42555" w:rsidRPr="001D68A7">
          <w:rPr>
            <w:b w:val="0"/>
          </w:rPr>
          <w:t xml:space="preserve">were </w:t>
        </w:r>
      </w:ins>
      <w:r w:rsidRPr="001D68A7">
        <w:rPr>
          <w:b w:val="0"/>
        </w:rPr>
        <w:t>generated by moving the camera from one position to another at a constant rate</w:t>
      </w:r>
      <w:del w:id="1761" w:author="Tomas Blazauskas" w:date="2023-03-19T10:52:00Z">
        <w:r w:rsidRPr="001D68A7" w:rsidDel="00A42555">
          <w:rPr>
            <w:b w:val="0"/>
          </w:rPr>
          <w:delText xml:space="preserve">, every second, </w:delText>
        </w:r>
      </w:del>
      <w:ins w:id="1762" w:author="Tomas Blazauskas" w:date="2023-03-19T10:52:00Z">
        <w:r w:rsidR="00A42555" w:rsidRPr="001D68A7">
          <w:rPr>
            <w:b w:val="0"/>
          </w:rPr>
          <w:t xml:space="preserve"> </w:t>
        </w:r>
      </w:ins>
      <w:r w:rsidRPr="001D68A7">
        <w:rPr>
          <w:b w:val="0"/>
        </w:rPr>
        <w:t>throughout the animation (720 videos in total for a 12-position configuration, 360 videos for a 6-position configuration).</w:t>
      </w:r>
    </w:p>
    <w:p w14:paraId="302EE5F7" w14:textId="11903272" w:rsidR="00784C74" w:rsidRDefault="00784C74" w:rsidP="009A1833">
      <w:pPr>
        <w:pStyle w:val="MDPI21heading1"/>
        <w:spacing w:before="0" w:after="0"/>
        <w:ind w:firstLine="425"/>
        <w:jc w:val="both"/>
        <w:rPr>
          <w:ins w:id="1763" w:author="Binkis Mikas" w:date="2023-03-19T23:01:00Z"/>
          <w:b w:val="0"/>
        </w:rPr>
      </w:pPr>
    </w:p>
    <w:p w14:paraId="0AAD57F2" w14:textId="77777777" w:rsidR="00784C74" w:rsidRPr="001D68A7" w:rsidRDefault="00784C74">
      <w:pPr>
        <w:pStyle w:val="MDPI21heading1"/>
        <w:rPr>
          <w:ins w:id="1764" w:author="Binkis Mikas" w:date="2023-03-19T23:01:00Z"/>
          <w:b w:val="0"/>
        </w:rPr>
        <w:pPrChange w:id="1765" w:author="Binkis Mikas" w:date="2023-03-20T00:27:00Z">
          <w:pPr>
            <w:pStyle w:val="MDPI21heading1"/>
            <w:jc w:val="center"/>
          </w:pPr>
        </w:pPrChange>
      </w:pPr>
      <w:ins w:id="1766" w:author="Binkis Mikas" w:date="2023-03-19T23:01:00Z">
        <w:r w:rsidRPr="001D68A7">
          <w:rPr>
            <w:b w:val="0"/>
            <w:noProof/>
            <w:lang w:eastAsia="en-US" w:bidi="ar-SA"/>
          </w:rPr>
          <w:lastRenderedPageBreak/>
          <w:drawing>
            <wp:inline distT="114300" distB="114300" distL="114300" distR="114300" wp14:anchorId="07ACB7EE" wp14:editId="0818E647">
              <wp:extent cx="2346599" cy="1846052"/>
              <wp:effectExtent l="19050" t="0" r="0" b="0"/>
              <wp:docPr id="32" name="Picture 32"/>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srcRect/>
                      <a:stretch>
                        <a:fillRect/>
                      </a:stretch>
                    </pic:blipFill>
                    <pic:spPr>
                      <a:xfrm>
                        <a:off x="0" y="0"/>
                        <a:ext cx="2352609" cy="1850780"/>
                      </a:xfrm>
                      <a:prstGeom prst="rect">
                        <a:avLst/>
                      </a:prstGeom>
                      <a:ln/>
                    </pic:spPr>
                  </pic:pic>
                </a:graphicData>
              </a:graphic>
            </wp:inline>
          </w:drawing>
        </w:r>
      </w:ins>
    </w:p>
    <w:p w14:paraId="3713A4F9" w14:textId="1F2C5723" w:rsidR="00784C74" w:rsidRPr="001D68A7" w:rsidRDefault="00784C74" w:rsidP="00784C74">
      <w:pPr>
        <w:pStyle w:val="MDPI31text"/>
        <w:spacing w:before="120" w:after="240"/>
        <w:ind w:firstLine="0"/>
        <w:jc w:val="left"/>
        <w:rPr>
          <w:ins w:id="1767" w:author="Binkis Mikas" w:date="2023-03-19T23:01:00Z"/>
          <w:b/>
          <w:sz w:val="18"/>
        </w:rPr>
      </w:pPr>
      <w:ins w:id="1768" w:author="Binkis Mikas" w:date="2023-03-19T23:01:00Z">
        <w:r w:rsidRPr="00AC4C2B">
          <w:rPr>
            <w:b/>
            <w:bCs/>
            <w:sz w:val="18"/>
          </w:rPr>
          <w:t xml:space="preserve">Figure </w:t>
        </w:r>
      </w:ins>
      <w:ins w:id="1769" w:author="Binkis Mikas" w:date="2023-03-20T00:29:00Z">
        <w:r w:rsidR="002C6DC9">
          <w:rPr>
            <w:b/>
            <w:bCs/>
            <w:sz w:val="18"/>
          </w:rPr>
          <w:t>8</w:t>
        </w:r>
      </w:ins>
      <w:ins w:id="1770" w:author="Binkis Mikas" w:date="2023-03-19T23:01:00Z">
        <w:r w:rsidRPr="00AC4C2B">
          <w:rPr>
            <w:b/>
            <w:bCs/>
            <w:sz w:val="18"/>
          </w:rPr>
          <w:t>.</w:t>
        </w:r>
        <w:r w:rsidRPr="001D68A7">
          <w:rPr>
            <w:sz w:val="18"/>
          </w:rPr>
          <w:t xml:space="preserve"> Location of viewing positions at </w:t>
        </w:r>
        <w:r w:rsidRPr="00AC4C2B">
          <w:rPr>
            <w:sz w:val="18"/>
            <w:lang w:val="lt-LT"/>
          </w:rPr>
          <w:t>shorter</w:t>
        </w:r>
        <w:r w:rsidRPr="001D68A7">
          <w:rPr>
            <w:sz w:val="18"/>
          </w:rPr>
          <w:t xml:space="preserve"> (0.52</w:t>
        </w:r>
        <w:r>
          <w:rPr>
            <w:b/>
            <w:sz w:val="18"/>
          </w:rPr>
          <w:t xml:space="preserve"> </w:t>
        </w:r>
        <w:r w:rsidRPr="001D68A7">
          <w:rPr>
            <w:sz w:val="18"/>
          </w:rPr>
          <w:t>m) and longer (1</w:t>
        </w:r>
        <w:r>
          <w:rPr>
            <w:b/>
            <w:sz w:val="18"/>
          </w:rPr>
          <w:t xml:space="preserve"> </w:t>
        </w:r>
        <w:r w:rsidRPr="001D68A7">
          <w:rPr>
            <w:sz w:val="18"/>
          </w:rPr>
          <w:t>m) distances</w:t>
        </w:r>
      </w:ins>
    </w:p>
    <w:p w14:paraId="3DEEC669" w14:textId="334E1D75" w:rsidR="00627638" w:rsidRPr="001D68A7" w:rsidDel="00D15056" w:rsidRDefault="00627638">
      <w:pPr>
        <w:pStyle w:val="MDPI21heading1"/>
        <w:spacing w:before="0" w:after="0"/>
        <w:ind w:left="0"/>
        <w:jc w:val="both"/>
        <w:rPr>
          <w:del w:id="1771" w:author="Tomas Blazauskas" w:date="2023-03-19T19:51:00Z"/>
          <w:b w:val="0"/>
        </w:rPr>
        <w:pPrChange w:id="1772" w:author="Binkis Mikas" w:date="2023-03-19T23:01:00Z">
          <w:pPr>
            <w:pStyle w:val="MDPI21heading1"/>
            <w:ind w:firstLine="425"/>
            <w:jc w:val="center"/>
          </w:pPr>
        </w:pPrChange>
      </w:pPr>
      <w:del w:id="1773" w:author="Tomas Blazauskas" w:date="2023-03-19T19:51:00Z">
        <w:r w:rsidRPr="001D68A7" w:rsidDel="00D15056">
          <w:rPr>
            <w:b w:val="0"/>
            <w:lang w:eastAsia="en-US"/>
          </w:rPr>
          <w:drawing>
            <wp:inline distT="114300" distB="114300" distL="114300" distR="114300" wp14:anchorId="62903131" wp14:editId="07777777">
              <wp:extent cx="3549815" cy="2344783"/>
              <wp:effectExtent l="0" t="0" r="0" b="0"/>
              <wp:docPr id="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cstate="print"/>
                      <a:srcRect/>
                      <a:stretch>
                        <a:fillRect/>
                      </a:stretch>
                    </pic:blipFill>
                    <pic:spPr>
                      <a:xfrm>
                        <a:off x="0" y="0"/>
                        <a:ext cx="3578027" cy="2363418"/>
                      </a:xfrm>
                      <a:prstGeom prst="rect">
                        <a:avLst/>
                      </a:prstGeom>
                      <a:ln/>
                    </pic:spPr>
                  </pic:pic>
                </a:graphicData>
              </a:graphic>
            </wp:inline>
          </w:drawing>
        </w:r>
      </w:del>
    </w:p>
    <w:p w14:paraId="3EC9440E" w14:textId="3FED8CE5" w:rsidR="00627638" w:rsidRPr="001D68A7" w:rsidDel="00784C74" w:rsidRDefault="00627638">
      <w:pPr>
        <w:pStyle w:val="MDPI21heading1"/>
        <w:spacing w:before="0" w:after="0"/>
        <w:ind w:left="0"/>
        <w:jc w:val="both"/>
        <w:rPr>
          <w:del w:id="1774" w:author="Binkis Mikas" w:date="2023-03-19T23:02:00Z"/>
          <w:b w:val="0"/>
          <w:sz w:val="18"/>
        </w:rPr>
        <w:pPrChange w:id="1775" w:author="Binkis Mikas" w:date="2023-03-19T23:01:00Z">
          <w:pPr>
            <w:pStyle w:val="MDPI21heading1"/>
            <w:ind w:firstLine="425"/>
          </w:pPr>
        </w:pPrChange>
      </w:pPr>
      <w:del w:id="1776" w:author="Binkis Mikas" w:date="2023-03-19T23:02:00Z">
        <w:r w:rsidRPr="001D68A7" w:rsidDel="00784C74">
          <w:rPr>
            <w:sz w:val="18"/>
          </w:rPr>
          <w:delText>Figure 8</w:delText>
        </w:r>
        <w:r w:rsidRPr="001D68A7" w:rsidDel="00784C74">
          <w:rPr>
            <w:b w:val="0"/>
            <w:sz w:val="18"/>
          </w:rPr>
          <w:delText>.The scene used in the virtual reality</w:delText>
        </w:r>
      </w:del>
      <w:ins w:id="1777" w:author="Blažauskas Tomas" w:date="2023-01-25T23:21:00Z">
        <w:del w:id="1778" w:author="Binkis Mikas" w:date="2023-03-19T23:02:00Z">
          <w:r w:rsidR="007C08C3" w:rsidRPr="001D68A7" w:rsidDel="00784C74">
            <w:rPr>
              <w:b w:val="0"/>
              <w:sz w:val="18"/>
            </w:rPr>
            <w:delText>VR</w:delText>
          </w:r>
        </w:del>
      </w:ins>
      <w:del w:id="1779" w:author="Binkis Mikas" w:date="2023-03-19T23:02:00Z">
        <w:r w:rsidRPr="001D68A7" w:rsidDel="00784C74">
          <w:rPr>
            <w:b w:val="0"/>
            <w:sz w:val="18"/>
          </w:rPr>
          <w:delText xml:space="preserve"> experiments.</w:delText>
        </w:r>
      </w:del>
    </w:p>
    <w:p w14:paraId="01D538FC" w14:textId="1DACF3F5" w:rsidR="00B95AD6" w:rsidRPr="001D68A7" w:rsidRDefault="00B95AD6">
      <w:pPr>
        <w:pStyle w:val="MDPI21heading1"/>
        <w:spacing w:before="0" w:after="0"/>
        <w:ind w:firstLine="425"/>
        <w:jc w:val="both"/>
        <w:rPr>
          <w:b w:val="0"/>
        </w:rPr>
        <w:pPrChange w:id="1780" w:author="Binkis Mikas" w:date="2023-03-19T22:17:00Z">
          <w:pPr>
            <w:pStyle w:val="MDPI21heading1"/>
            <w:ind w:firstLine="425"/>
            <w:jc w:val="both"/>
          </w:pPr>
        </w:pPrChange>
      </w:pPr>
      <w:r w:rsidRPr="001D68A7">
        <w:rPr>
          <w:b w:val="0"/>
        </w:rPr>
        <w:t xml:space="preserve">The duration of one transformation </w:t>
      </w:r>
      <w:del w:id="1781" w:author="Tomas Blazauskas" w:date="2023-03-19T10:52:00Z">
        <w:r w:rsidRPr="001D68A7" w:rsidDel="00A42555">
          <w:rPr>
            <w:b w:val="0"/>
          </w:rPr>
          <w:delText>i</w:delText>
        </w:r>
      </w:del>
      <w:ins w:id="1782" w:author="Tomas Blazauskas" w:date="2023-03-19T10:52:00Z">
        <w:r w:rsidR="00A42555" w:rsidRPr="001D68A7">
          <w:rPr>
            <w:b w:val="0"/>
          </w:rPr>
          <w:t>wa</w:t>
        </w:r>
      </w:ins>
      <w:r w:rsidRPr="001D68A7">
        <w:rPr>
          <w:b w:val="0"/>
        </w:rPr>
        <w:t>s</w:t>
      </w:r>
      <w:ins w:id="1783" w:author="Tomas Blazauskas" w:date="2023-03-19T10:52:00Z">
        <w:r w:rsidR="00A42555" w:rsidRPr="001D68A7">
          <w:rPr>
            <w:b w:val="0"/>
          </w:rPr>
          <w:t xml:space="preserve"> set to</w:t>
        </w:r>
      </w:ins>
      <w:r w:rsidRPr="001D68A7">
        <w:rPr>
          <w:b w:val="0"/>
        </w:rPr>
        <w:t xml:space="preserve"> 1 second. The parameters used in the configuration file during the rendering of two-dimensional content are shown in Table 3. The</w:t>
      </w:r>
      <w:del w:id="1784" w:author="Tomas Blazauskas" w:date="2023-03-19T10:52:00Z">
        <w:r w:rsidRPr="001D68A7" w:rsidDel="00A42555">
          <w:rPr>
            <w:b w:val="0"/>
          </w:rPr>
          <w:delText>ir</w:delText>
        </w:r>
      </w:del>
      <w:r w:rsidRPr="001D68A7">
        <w:rPr>
          <w:b w:val="0"/>
        </w:rPr>
        <w:t xml:space="preserve"> values were determined during </w:t>
      </w:r>
      <w:ins w:id="1785" w:author="Tomas Blazauskas" w:date="2023-03-19T11:26:00Z">
        <w:r w:rsidR="007C0596" w:rsidRPr="001D68A7">
          <w:rPr>
            <w:b w:val="0"/>
          </w:rPr>
          <w:t xml:space="preserve">manual </w:t>
        </w:r>
      </w:ins>
      <w:r w:rsidRPr="001D68A7">
        <w:rPr>
          <w:b w:val="0"/>
        </w:rPr>
        <w:t>testing</w:t>
      </w:r>
      <w:ins w:id="1786" w:author="Tomas Blazauskas" w:date="2023-03-19T11:26:00Z">
        <w:r w:rsidR="007C0596" w:rsidRPr="001D68A7">
          <w:rPr>
            <w:b w:val="0"/>
          </w:rPr>
          <w:t>,</w:t>
        </w:r>
      </w:ins>
      <w:r w:rsidRPr="001D68A7">
        <w:rPr>
          <w:b w:val="0"/>
        </w:rPr>
        <w:t xml:space="preserve"> </w:t>
      </w:r>
      <w:del w:id="1787" w:author="Tomas Blazauskas" w:date="2023-03-19T10:53:00Z">
        <w:r w:rsidRPr="001D68A7" w:rsidDel="00A42555">
          <w:rPr>
            <w:b w:val="0"/>
          </w:rPr>
          <w:delText xml:space="preserve">in order </w:delText>
        </w:r>
      </w:del>
      <w:ins w:id="1788" w:author="Tomas Blazauskas" w:date="2023-03-19T10:53:00Z">
        <w:r w:rsidR="00A42555" w:rsidRPr="001D68A7">
          <w:rPr>
            <w:b w:val="0"/>
          </w:rPr>
          <w:t xml:space="preserve">seeking </w:t>
        </w:r>
      </w:ins>
      <w:r w:rsidRPr="001D68A7">
        <w:rPr>
          <w:b w:val="0"/>
        </w:rPr>
        <w:t xml:space="preserve">to </w:t>
      </w:r>
      <w:proofErr w:type="spellStart"/>
      <w:r w:rsidRPr="001D68A7">
        <w:rPr>
          <w:b w:val="0"/>
        </w:rPr>
        <w:t>optimise</w:t>
      </w:r>
      <w:proofErr w:type="spellEnd"/>
      <w:r w:rsidRPr="001D68A7">
        <w:rPr>
          <w:b w:val="0"/>
        </w:rPr>
        <w:t xml:space="preserve"> the experience of moving in space, reduce the time between movement and application response, and make the </w:t>
      </w:r>
      <w:del w:id="1789" w:author="Tomas Blazauskas" w:date="2023-03-19T10:53:00Z">
        <w:r w:rsidRPr="001D68A7" w:rsidDel="00A42555">
          <w:rPr>
            <w:b w:val="0"/>
          </w:rPr>
          <w:delText>change of viewing position</w:delText>
        </w:r>
      </w:del>
      <w:ins w:id="1790" w:author="Tomas Blazauskas" w:date="2023-03-19T10:53:00Z">
        <w:r w:rsidR="00A42555" w:rsidRPr="001D68A7">
          <w:rPr>
            <w:b w:val="0"/>
          </w:rPr>
          <w:t>transition</w:t>
        </w:r>
      </w:ins>
      <w:r w:rsidRPr="001D68A7">
        <w:rPr>
          <w:b w:val="0"/>
        </w:rPr>
        <w:t xml:space="preserve"> as natural as possible.</w:t>
      </w:r>
      <w:ins w:id="1791" w:author="Tomas Blazauskas" w:date="2023-03-19T11:21:00Z">
        <w:r w:rsidR="00E41377" w:rsidRPr="001D68A7">
          <w:rPr>
            <w:b w:val="0"/>
          </w:rPr>
          <w:t xml:space="preserve"> The </w:t>
        </w:r>
        <w:r w:rsidR="00E41377" w:rsidRPr="001D68A7">
          <w:rPr>
            <w:b w:val="0"/>
            <w:i/>
            <w:iCs/>
            <w:rPrChange w:id="1792" w:author="Binkis Mikas" w:date="2023-03-19T21:43:00Z">
              <w:rPr>
                <w:b w:val="0"/>
              </w:rPr>
            </w:rPrChange>
          </w:rPr>
          <w:t>transition start</w:t>
        </w:r>
        <w:r w:rsidR="00E41377" w:rsidRPr="001D68A7">
          <w:rPr>
            <w:b w:val="0"/>
          </w:rPr>
          <w:t xml:space="preserve"> value</w:t>
        </w:r>
      </w:ins>
      <w:ins w:id="1793" w:author="Tomas Blazauskas" w:date="2023-03-19T11:22:00Z">
        <w:r w:rsidR="00E41377" w:rsidRPr="001D68A7">
          <w:rPr>
            <w:b w:val="0"/>
          </w:rPr>
          <w:t xml:space="preserve"> represents the</w:t>
        </w:r>
      </w:ins>
      <w:ins w:id="1794" w:author="Tomas Blazauskas" w:date="2023-03-19T11:23:00Z">
        <w:r w:rsidR="00E41377" w:rsidRPr="001D68A7">
          <w:rPr>
            <w:b w:val="0"/>
          </w:rPr>
          <w:t xml:space="preserve"> percentage of the</w:t>
        </w:r>
      </w:ins>
      <w:ins w:id="1795" w:author="Tomas Blazauskas" w:date="2023-03-19T11:22:00Z">
        <w:r w:rsidR="00E41377" w:rsidRPr="001D68A7">
          <w:rPr>
            <w:b w:val="0"/>
          </w:rPr>
          <w:t xml:space="preserve"> distance between </w:t>
        </w:r>
      </w:ins>
      <w:ins w:id="1796" w:author="Tomas Blazauskas" w:date="2023-03-19T11:23:00Z">
        <w:r w:rsidR="00E41377" w:rsidRPr="001D68A7">
          <w:rPr>
            <w:b w:val="0"/>
          </w:rPr>
          <w:t>two adj</w:t>
        </w:r>
      </w:ins>
      <w:ins w:id="1797" w:author="Tomas Blazauskas" w:date="2023-03-20T07:48:00Z">
        <w:r w:rsidR="00A54459">
          <w:rPr>
            <w:b w:val="0"/>
          </w:rPr>
          <w:t>acent</w:t>
        </w:r>
      </w:ins>
      <w:ins w:id="1798" w:author="Tomas Blazauskas" w:date="2023-03-19T11:23:00Z">
        <w:r w:rsidR="00E41377" w:rsidRPr="001D68A7">
          <w:rPr>
            <w:b w:val="0"/>
          </w:rPr>
          <w:t xml:space="preserve"> </w:t>
        </w:r>
      </w:ins>
      <w:ins w:id="1799" w:author="Tomas Blazauskas" w:date="2023-03-19T11:22:00Z">
        <w:r w:rsidR="00E41377" w:rsidRPr="001D68A7">
          <w:rPr>
            <w:b w:val="0"/>
          </w:rPr>
          <w:t>viewing position</w:t>
        </w:r>
      </w:ins>
      <w:ins w:id="1800" w:author="Tomas Blazauskas" w:date="2023-03-19T11:23:00Z">
        <w:r w:rsidR="00E41377" w:rsidRPr="001D68A7">
          <w:rPr>
            <w:b w:val="0"/>
          </w:rPr>
          <w:t>s.</w:t>
        </w:r>
      </w:ins>
      <w:ins w:id="1801" w:author="Tomas Blazauskas" w:date="2023-03-19T11:24:00Z">
        <w:r w:rsidR="00E41377" w:rsidRPr="001D68A7">
          <w:rPr>
            <w:b w:val="0"/>
          </w:rPr>
          <w:t xml:space="preserve"> </w:t>
        </w:r>
      </w:ins>
      <w:ins w:id="1802" w:author="Tomas Blazauskas" w:date="2023-03-20T07:48:00Z">
        <w:r w:rsidR="00A54459">
          <w:rPr>
            <w:b w:val="0"/>
          </w:rPr>
          <w:t>A</w:t>
        </w:r>
      </w:ins>
      <w:ins w:id="1803" w:author="Tomas Blazauskas" w:date="2023-03-19T11:24:00Z">
        <w:r w:rsidR="00E41377" w:rsidRPr="001D68A7">
          <w:rPr>
            <w:b w:val="0"/>
          </w:rPr>
          <w:t xml:space="preserve"> value of 0.5 means – </w:t>
        </w:r>
      </w:ins>
      <w:ins w:id="1804" w:author="Tomas Blazauskas" w:date="2023-03-20T07:49:00Z">
        <w:r w:rsidR="00A54459">
          <w:rPr>
            <w:b w:val="0"/>
          </w:rPr>
          <w:t xml:space="preserve">the </w:t>
        </w:r>
      </w:ins>
      <w:ins w:id="1805" w:author="Tomas Blazauskas" w:date="2023-03-19T11:24:00Z">
        <w:r w:rsidR="00E41377" w:rsidRPr="001D68A7">
          <w:rPr>
            <w:b w:val="0"/>
          </w:rPr>
          <w:t>transition must start after</w:t>
        </w:r>
      </w:ins>
      <w:ins w:id="1806" w:author="Tomas Blazauskas" w:date="2023-03-20T07:49:00Z">
        <w:r w:rsidR="00A54459">
          <w:rPr>
            <w:b w:val="0"/>
          </w:rPr>
          <w:t xml:space="preserve"> the</w:t>
        </w:r>
      </w:ins>
      <w:ins w:id="1807" w:author="Tomas Blazauskas" w:date="2023-03-19T11:24:00Z">
        <w:r w:rsidR="00E41377" w:rsidRPr="001D68A7">
          <w:rPr>
            <w:b w:val="0"/>
          </w:rPr>
          <w:t xml:space="preserve"> </w:t>
        </w:r>
      </w:ins>
      <w:ins w:id="1808" w:author="Tomas Blazauskas" w:date="2023-03-19T11:32:00Z">
        <w:r w:rsidR="004D6A0E" w:rsidRPr="001D68A7">
          <w:rPr>
            <w:b w:val="0"/>
          </w:rPr>
          <w:t>user passes</w:t>
        </w:r>
      </w:ins>
      <w:ins w:id="1809" w:author="Tomas Blazauskas" w:date="2023-03-19T11:25:00Z">
        <w:r w:rsidR="00AD61F7" w:rsidRPr="001D68A7">
          <w:rPr>
            <w:b w:val="0"/>
          </w:rPr>
          <w:t xml:space="preserve"> the middle point of the</w:t>
        </w:r>
      </w:ins>
      <w:ins w:id="1810" w:author="Tomas Blazauskas" w:date="2023-03-20T07:49:00Z">
        <w:r w:rsidR="00A54459">
          <w:rPr>
            <w:b w:val="0"/>
          </w:rPr>
          <w:t xml:space="preserve"> </w:t>
        </w:r>
      </w:ins>
      <w:ins w:id="1811" w:author="Tomas Blazauskas" w:date="2023-03-19T11:25:00Z">
        <w:r w:rsidR="00AD61F7" w:rsidRPr="001D68A7">
          <w:rPr>
            <w:b w:val="0"/>
          </w:rPr>
          <w:t>path</w:t>
        </w:r>
      </w:ins>
      <w:ins w:id="1812" w:author="Tomas Blazauskas" w:date="2023-03-19T11:24:00Z">
        <w:r w:rsidR="00E41377" w:rsidRPr="001D68A7">
          <w:rPr>
            <w:b w:val="0"/>
          </w:rPr>
          <w:t>.</w:t>
        </w:r>
      </w:ins>
      <w:ins w:id="1813" w:author="Tomas Blazauskas" w:date="2023-03-19T11:25:00Z">
        <w:r w:rsidR="00AD61F7" w:rsidRPr="001D68A7">
          <w:rPr>
            <w:b w:val="0"/>
          </w:rPr>
          <w:t xml:space="preserve"> </w:t>
        </w:r>
      </w:ins>
      <w:ins w:id="1814" w:author="Tomas Blazauskas" w:date="2023-03-19T11:29:00Z">
        <w:r w:rsidR="007C0596" w:rsidRPr="001D68A7">
          <w:rPr>
            <w:b w:val="0"/>
          </w:rPr>
          <w:t xml:space="preserve">Transitions should be performed if </w:t>
        </w:r>
      </w:ins>
      <w:ins w:id="1815" w:author="Tomas Blazauskas" w:date="2023-03-20T07:50:00Z">
        <w:r w:rsidR="004D25A7">
          <w:rPr>
            <w:b w:val="0"/>
          </w:rPr>
          <w:t xml:space="preserve">a </w:t>
        </w:r>
      </w:ins>
      <w:ins w:id="1816" w:author="Tomas Blazauskas" w:date="2023-03-19T11:29:00Z">
        <w:r w:rsidR="007C0596" w:rsidRPr="001D68A7">
          <w:rPr>
            <w:b w:val="0"/>
          </w:rPr>
          <w:t xml:space="preserve">user stays on </w:t>
        </w:r>
      </w:ins>
      <w:ins w:id="1817" w:author="Tomas Blazauskas" w:date="2023-03-20T07:50:00Z">
        <w:r w:rsidR="004D25A7">
          <w:rPr>
            <w:b w:val="0"/>
          </w:rPr>
          <w:t xml:space="preserve">the </w:t>
        </w:r>
      </w:ins>
      <w:ins w:id="1818" w:author="Tomas Blazauskas" w:date="2023-03-19T11:29:00Z">
        <w:r w:rsidR="007C0596" w:rsidRPr="001D68A7">
          <w:rPr>
            <w:b w:val="0"/>
          </w:rPr>
          <w:t>path.</w:t>
        </w:r>
      </w:ins>
      <w:ins w:id="1819" w:author="Tomas Blazauskas" w:date="2023-03-19T11:30:00Z">
        <w:r w:rsidR="007C0596" w:rsidRPr="001D68A7">
          <w:rPr>
            <w:b w:val="0"/>
          </w:rPr>
          <w:t xml:space="preserve"> The </w:t>
        </w:r>
        <w:r w:rsidR="007C0596" w:rsidRPr="001D68A7">
          <w:rPr>
            <w:b w:val="0"/>
            <w:i/>
            <w:iCs/>
            <w:rPrChange w:id="1820" w:author="Binkis Mikas" w:date="2023-03-19T21:43:00Z">
              <w:rPr>
                <w:b w:val="0"/>
              </w:rPr>
            </w:rPrChange>
          </w:rPr>
          <w:t>path width</w:t>
        </w:r>
        <w:r w:rsidR="007C0596" w:rsidRPr="001D68A7">
          <w:rPr>
            <w:b w:val="0"/>
          </w:rPr>
          <w:t xml:space="preserve"> parameter determines possible user deviation from </w:t>
        </w:r>
      </w:ins>
      <w:ins w:id="1821" w:author="Tomas Blazauskas" w:date="2023-03-20T07:49:00Z">
        <w:r w:rsidR="00A54459">
          <w:rPr>
            <w:b w:val="0"/>
          </w:rPr>
          <w:t xml:space="preserve">the </w:t>
        </w:r>
      </w:ins>
      <w:ins w:id="1822" w:author="Tomas Blazauskas" w:date="2023-03-19T11:30:00Z">
        <w:r w:rsidR="007C0596" w:rsidRPr="001D68A7">
          <w:rPr>
            <w:b w:val="0"/>
          </w:rPr>
          <w:t>pre-determined path.</w:t>
        </w:r>
      </w:ins>
      <w:ins w:id="1823" w:author="Tomas Blazauskas" w:date="2023-03-20T07:50:00Z">
        <w:r w:rsidR="00A54459">
          <w:rPr>
            <w:b w:val="0"/>
          </w:rPr>
          <w:t xml:space="preserve"> The</w:t>
        </w:r>
      </w:ins>
      <w:ins w:id="1824" w:author="Tomas Blazauskas" w:date="2023-03-19T11:30:00Z">
        <w:r w:rsidR="007C0596" w:rsidRPr="001D68A7">
          <w:rPr>
            <w:b w:val="0"/>
          </w:rPr>
          <w:t xml:space="preserve"> </w:t>
        </w:r>
      </w:ins>
      <w:ins w:id="1825" w:author="Tomas Blazauskas" w:date="2023-03-19T11:31:00Z">
        <w:r w:rsidR="007C0596" w:rsidRPr="001D68A7">
          <w:rPr>
            <w:b w:val="0"/>
            <w:i/>
            <w:iCs/>
            <w:rPrChange w:id="1826" w:author="Binkis Mikas" w:date="2023-03-19T21:43:00Z">
              <w:rPr>
                <w:b w:val="0"/>
              </w:rPr>
            </w:rPrChange>
          </w:rPr>
          <w:t>Blending duration</w:t>
        </w:r>
        <w:r w:rsidR="007C0596" w:rsidRPr="001D68A7">
          <w:rPr>
            <w:b w:val="0"/>
          </w:rPr>
          <w:t xml:space="preserve"> parameter denotes how long the blending process will take place.</w:t>
        </w:r>
      </w:ins>
    </w:p>
    <w:p w14:paraId="1AE76C58" w14:textId="4238D2E2" w:rsidR="00627638" w:rsidRPr="001D68A7" w:rsidRDefault="00627638">
      <w:pPr>
        <w:spacing w:before="240" w:after="120" w:line="240" w:lineRule="auto"/>
        <w:ind w:left="2552"/>
        <w:rPr>
          <w:rFonts w:eastAsia="Times New Roman"/>
          <w:sz w:val="18"/>
          <w:rPrChange w:id="1827" w:author="Binkis Mikas" w:date="2023-03-19T21:43:00Z">
            <w:rPr>
              <w:rFonts w:ascii="Times New Roman" w:eastAsia="Times New Roman" w:hAnsi="Times New Roman"/>
              <w:sz w:val="18"/>
            </w:rPr>
          </w:rPrChange>
        </w:rPr>
        <w:pPrChange w:id="1828" w:author="Binkis Mikas" w:date="2023-03-19T23:00:00Z">
          <w:pPr>
            <w:spacing w:line="240" w:lineRule="auto"/>
            <w:ind w:left="2550" w:firstLine="510"/>
          </w:pPr>
        </w:pPrChange>
      </w:pPr>
      <w:r w:rsidRPr="00D535C0">
        <w:rPr>
          <w:rFonts w:eastAsia="Times New Roman"/>
          <w:b/>
          <w:bCs/>
          <w:sz w:val="18"/>
          <w:rPrChange w:id="1829" w:author="Binkis Mikas" w:date="2023-03-19T22:45:00Z">
            <w:rPr>
              <w:rFonts w:ascii="Times New Roman" w:eastAsia="Times New Roman" w:hAnsi="Times New Roman"/>
              <w:sz w:val="18"/>
            </w:rPr>
          </w:rPrChange>
        </w:rPr>
        <w:t>Table 3.</w:t>
      </w:r>
      <w:r w:rsidRPr="001D68A7">
        <w:rPr>
          <w:rFonts w:eastAsia="Times New Roman"/>
          <w:sz w:val="18"/>
          <w:rPrChange w:id="1830" w:author="Binkis Mikas" w:date="2023-03-19T21:43:00Z">
            <w:rPr>
              <w:rFonts w:ascii="Times New Roman" w:eastAsia="Times New Roman" w:hAnsi="Times New Roman"/>
              <w:sz w:val="18"/>
            </w:rPr>
          </w:rPrChange>
        </w:rPr>
        <w:t xml:space="preserve"> Parameters used </w:t>
      </w:r>
      <w:del w:id="1831" w:author="Tomas Blazauskas" w:date="2023-03-19T10:54:00Z">
        <w:r w:rsidRPr="001D68A7" w:rsidDel="00A42555">
          <w:rPr>
            <w:rFonts w:eastAsia="Times New Roman"/>
            <w:sz w:val="18"/>
            <w:rPrChange w:id="1832" w:author="Binkis Mikas" w:date="2023-03-19T21:43:00Z">
              <w:rPr>
                <w:rFonts w:ascii="Times New Roman" w:eastAsia="Times New Roman" w:hAnsi="Times New Roman"/>
                <w:sz w:val="18"/>
              </w:rPr>
            </w:rPrChange>
          </w:rPr>
          <w:delText xml:space="preserve">in </w:delText>
        </w:r>
      </w:del>
      <w:ins w:id="1833" w:author="Tomas Blazauskas" w:date="2023-03-19T10:54:00Z">
        <w:r w:rsidR="00A42555" w:rsidRPr="001D68A7">
          <w:rPr>
            <w:rFonts w:eastAsia="Times New Roman"/>
            <w:sz w:val="18"/>
            <w:rPrChange w:id="1834" w:author="Binkis Mikas" w:date="2023-03-19T21:43:00Z">
              <w:rPr>
                <w:rFonts w:ascii="Times New Roman" w:eastAsia="Times New Roman" w:hAnsi="Times New Roman"/>
                <w:sz w:val="18"/>
              </w:rPr>
            </w:rPrChange>
          </w:rPr>
          <w:t xml:space="preserve">for </w:t>
        </w:r>
      </w:ins>
      <w:r w:rsidRPr="001D68A7">
        <w:rPr>
          <w:rFonts w:eastAsia="Times New Roman"/>
          <w:sz w:val="18"/>
          <w:rPrChange w:id="1835" w:author="Binkis Mikas" w:date="2023-03-19T21:43:00Z">
            <w:rPr>
              <w:rFonts w:ascii="Times New Roman" w:eastAsia="Times New Roman" w:hAnsi="Times New Roman"/>
              <w:sz w:val="18"/>
            </w:rPr>
          </w:rPrChange>
        </w:rPr>
        <w:t>two-dimensional content</w:t>
      </w:r>
      <w:del w:id="1836" w:author="Tomas Blazauskas" w:date="2023-03-19T10:53:00Z">
        <w:r w:rsidRPr="001D68A7" w:rsidDel="00A42555">
          <w:rPr>
            <w:rFonts w:eastAsia="Times New Roman"/>
            <w:sz w:val="18"/>
            <w:rPrChange w:id="1837" w:author="Binkis Mikas" w:date="2023-03-19T21:43:00Z">
              <w:rPr>
                <w:rFonts w:ascii="Times New Roman" w:eastAsia="Times New Roman" w:hAnsi="Times New Roman"/>
                <w:sz w:val="18"/>
              </w:rPr>
            </w:rPrChange>
          </w:rPr>
          <w:delText xml:space="preserve"> related to image modification</w:delText>
        </w:r>
      </w:del>
      <w:ins w:id="1838" w:author="Tomas Blazauskas" w:date="2023-03-19T10:53:00Z">
        <w:r w:rsidR="00A42555" w:rsidRPr="001D68A7">
          <w:rPr>
            <w:rFonts w:eastAsia="Times New Roman"/>
            <w:sz w:val="18"/>
            <w:rPrChange w:id="1839" w:author="Binkis Mikas" w:date="2023-03-19T21:43:00Z">
              <w:rPr>
                <w:rFonts w:ascii="Times New Roman" w:eastAsia="Times New Roman" w:hAnsi="Times New Roman"/>
                <w:sz w:val="18"/>
              </w:rPr>
            </w:rPrChange>
          </w:rPr>
          <w:t xml:space="preserve"> </w:t>
        </w:r>
      </w:ins>
      <w:ins w:id="1840" w:author="Tomas Blazauskas" w:date="2023-03-19T10:59:00Z">
        <w:r w:rsidR="00DE76B3" w:rsidRPr="001D68A7">
          <w:rPr>
            <w:rFonts w:eastAsia="Times New Roman"/>
            <w:sz w:val="18"/>
            <w:rPrChange w:id="1841" w:author="Binkis Mikas" w:date="2023-03-19T21:43:00Z">
              <w:rPr>
                <w:rFonts w:ascii="Times New Roman" w:eastAsia="Times New Roman" w:hAnsi="Times New Roman"/>
                <w:sz w:val="18"/>
              </w:rPr>
            </w:rPrChange>
          </w:rPr>
          <w:t>scene</w:t>
        </w:r>
      </w:ins>
      <w:ins w:id="1842" w:author="Tomas Blazauskas" w:date="2023-03-19T11:04:00Z">
        <w:r w:rsidR="00DE76B3" w:rsidRPr="001D68A7">
          <w:rPr>
            <w:rFonts w:eastAsia="Times New Roman"/>
            <w:sz w:val="18"/>
            <w:rPrChange w:id="1843" w:author="Binkis Mikas" w:date="2023-03-19T21:43:00Z">
              <w:rPr>
                <w:rFonts w:ascii="Times New Roman" w:eastAsia="Times New Roman" w:hAnsi="Times New Roman"/>
                <w:sz w:val="18"/>
              </w:rPr>
            </w:rPrChange>
          </w:rPr>
          <w:t xml:space="preserve"> transition methods</w:t>
        </w:r>
      </w:ins>
      <w:r w:rsidRPr="001D68A7">
        <w:rPr>
          <w:rFonts w:eastAsia="Times New Roman"/>
          <w:sz w:val="18"/>
          <w:rPrChange w:id="1844" w:author="Binkis Mikas" w:date="2023-03-19T21:43:00Z">
            <w:rPr>
              <w:rFonts w:ascii="Times New Roman" w:eastAsia="Times New Roman" w:hAnsi="Times New Roman"/>
              <w:sz w:val="18"/>
            </w:rPr>
          </w:rPrChange>
        </w:rPr>
        <w:t>.</w:t>
      </w:r>
    </w:p>
    <w:tbl>
      <w:tblPr>
        <w:tblW w:w="7815" w:type="dxa"/>
        <w:jc w:val="right"/>
        <w:tblBorders>
          <w:top w:val="single" w:sz="4" w:space="0" w:color="auto"/>
          <w:bottom w:val="single" w:sz="4" w:space="0" w:color="auto"/>
          <w:insideH w:val="single" w:sz="4" w:space="0" w:color="auto"/>
        </w:tblBorders>
        <w:tblLayout w:type="fixed"/>
        <w:tblLook w:val="0600" w:firstRow="0" w:lastRow="0" w:firstColumn="0" w:lastColumn="0" w:noHBand="1" w:noVBand="1"/>
        <w:tblPrChange w:id="1845" w:author="Binkis Mikas" w:date="2023-03-19T22:45:00Z">
          <w:tblPr>
            <w:tblW w:w="7856" w:type="dxa"/>
            <w:tblInd w:w="2201"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PrChange>
      </w:tblPr>
      <w:tblGrid>
        <w:gridCol w:w="2190"/>
        <w:gridCol w:w="1010"/>
        <w:gridCol w:w="1010"/>
        <w:gridCol w:w="905"/>
        <w:gridCol w:w="864"/>
        <w:gridCol w:w="918"/>
        <w:gridCol w:w="918"/>
        <w:tblGridChange w:id="1846">
          <w:tblGrid>
            <w:gridCol w:w="2190"/>
            <w:gridCol w:w="1010"/>
            <w:gridCol w:w="1010"/>
            <w:gridCol w:w="905"/>
            <w:gridCol w:w="905"/>
            <w:gridCol w:w="918"/>
            <w:gridCol w:w="918"/>
          </w:tblGrid>
        </w:tblGridChange>
      </w:tblGrid>
      <w:tr w:rsidR="00627638" w:rsidRPr="001D68A7" w14:paraId="31268D4A" w14:textId="77777777" w:rsidTr="00D535C0">
        <w:trPr>
          <w:trHeight w:val="351"/>
          <w:jc w:val="right"/>
          <w:trPrChange w:id="1847" w:author="Binkis Mikas" w:date="2023-03-19T22:45:00Z">
            <w:trPr>
              <w:trHeight w:val="351"/>
            </w:trPr>
          </w:trPrChange>
        </w:trPr>
        <w:tc>
          <w:tcPr>
            <w:tcW w:w="2190" w:type="dxa"/>
            <w:vMerge w:val="restart"/>
            <w:tcMar>
              <w:top w:w="100" w:type="dxa"/>
              <w:left w:w="100" w:type="dxa"/>
              <w:bottom w:w="100" w:type="dxa"/>
              <w:right w:w="100" w:type="dxa"/>
            </w:tcMar>
            <w:tcPrChange w:id="1848" w:author="Binkis Mikas" w:date="2023-03-19T22:45:00Z">
              <w:tcPr>
                <w:tcW w:w="2190" w:type="dxa"/>
                <w:vMerge w:val="restart"/>
                <w:tcMar>
                  <w:top w:w="100" w:type="dxa"/>
                  <w:left w:w="100" w:type="dxa"/>
                  <w:bottom w:w="100" w:type="dxa"/>
                  <w:right w:w="100" w:type="dxa"/>
                </w:tcMar>
              </w:tcPr>
            </w:tcPrChange>
          </w:tcPr>
          <w:p w14:paraId="29D6B04F" w14:textId="77777777" w:rsidR="00627638" w:rsidRPr="001D68A7" w:rsidRDefault="00627638" w:rsidP="004E777B">
            <w:pPr>
              <w:spacing w:line="240" w:lineRule="auto"/>
              <w:rPr>
                <w:rFonts w:eastAsia="Times New Roman"/>
                <w:rPrChange w:id="1849" w:author="Binkis Mikas" w:date="2023-03-19T21:43:00Z">
                  <w:rPr>
                    <w:rFonts w:ascii="Times New Roman" w:eastAsia="Times New Roman" w:hAnsi="Times New Roman"/>
                  </w:rPr>
                </w:rPrChange>
              </w:rPr>
            </w:pPr>
            <w:r w:rsidRPr="001D68A7">
              <w:rPr>
                <w:rFonts w:eastAsia="Times New Roman"/>
                <w:rPrChange w:id="1850" w:author="Binkis Mikas" w:date="2023-03-19T21:43:00Z">
                  <w:rPr>
                    <w:rFonts w:ascii="Times New Roman" w:eastAsia="Times New Roman" w:hAnsi="Times New Roman"/>
                  </w:rPr>
                </w:rPrChange>
              </w:rPr>
              <w:t xml:space="preserve"> </w:t>
            </w:r>
          </w:p>
        </w:tc>
        <w:tc>
          <w:tcPr>
            <w:tcW w:w="2020" w:type="dxa"/>
            <w:gridSpan w:val="2"/>
            <w:tcMar>
              <w:top w:w="100" w:type="dxa"/>
              <w:left w:w="100" w:type="dxa"/>
              <w:bottom w:w="100" w:type="dxa"/>
              <w:right w:w="100" w:type="dxa"/>
            </w:tcMar>
            <w:tcPrChange w:id="1851" w:author="Binkis Mikas" w:date="2023-03-19T22:45:00Z">
              <w:tcPr>
                <w:tcW w:w="2020" w:type="dxa"/>
                <w:gridSpan w:val="2"/>
                <w:tcMar>
                  <w:top w:w="100" w:type="dxa"/>
                  <w:left w:w="100" w:type="dxa"/>
                  <w:bottom w:w="100" w:type="dxa"/>
                  <w:right w:w="100" w:type="dxa"/>
                </w:tcMar>
              </w:tcPr>
            </w:tcPrChange>
          </w:tcPr>
          <w:p w14:paraId="54576F14" w14:textId="3D8CA7DA" w:rsidR="00627638" w:rsidRPr="00162211" w:rsidRDefault="00627638">
            <w:pPr>
              <w:spacing w:line="240" w:lineRule="auto"/>
              <w:jc w:val="center"/>
              <w:rPr>
                <w:rFonts w:eastAsia="Times New Roman"/>
                <w:b/>
                <w:bCs/>
                <w:rPrChange w:id="1852" w:author="Binkis Mikas" w:date="2023-03-19T23:14:00Z">
                  <w:rPr>
                    <w:rFonts w:ascii="Times New Roman" w:eastAsia="Times New Roman" w:hAnsi="Times New Roman"/>
                  </w:rPr>
                </w:rPrChange>
              </w:rPr>
              <w:pPrChange w:id="1853" w:author="Binkis Mikas" w:date="2023-03-19T23:15:00Z">
                <w:pPr>
                  <w:spacing w:line="240" w:lineRule="auto"/>
                </w:pPr>
              </w:pPrChange>
            </w:pPr>
            <w:del w:id="1854" w:author="Tomas Blazauskas" w:date="2023-03-19T10:54:00Z">
              <w:r w:rsidRPr="00162211" w:rsidDel="00A42555">
                <w:rPr>
                  <w:rFonts w:eastAsia="Times New Roman"/>
                  <w:b/>
                  <w:bCs/>
                  <w:rPrChange w:id="1855" w:author="Binkis Mikas" w:date="2023-03-19T23:14:00Z">
                    <w:rPr>
                      <w:rFonts w:ascii="Times New Roman" w:eastAsia="Times New Roman" w:hAnsi="Times New Roman"/>
                    </w:rPr>
                  </w:rPrChange>
                </w:rPr>
                <w:delText>For the cut-off</w:delText>
              </w:r>
            </w:del>
            <w:ins w:id="1856" w:author="Tomas Blazauskas" w:date="2023-03-19T10:54:00Z">
              <w:r w:rsidR="00A42555" w:rsidRPr="00162211">
                <w:rPr>
                  <w:rFonts w:eastAsia="Times New Roman"/>
                  <w:b/>
                  <w:bCs/>
                  <w:rPrChange w:id="1857" w:author="Binkis Mikas" w:date="2023-03-19T23:14:00Z">
                    <w:rPr>
                      <w:rFonts w:ascii="Times New Roman" w:eastAsia="Times New Roman" w:hAnsi="Times New Roman"/>
                    </w:rPr>
                  </w:rPrChange>
                </w:rPr>
                <w:t>Clipping</w:t>
              </w:r>
            </w:ins>
            <w:del w:id="1858" w:author="Tomas Blazauskas" w:date="2023-03-19T10:55:00Z">
              <w:r w:rsidRPr="00162211" w:rsidDel="009B53C1">
                <w:rPr>
                  <w:rFonts w:eastAsia="Times New Roman"/>
                  <w:b/>
                  <w:bCs/>
                  <w:rPrChange w:id="1859" w:author="Binkis Mikas" w:date="2023-03-19T23:14:00Z">
                    <w:rPr>
                      <w:rFonts w:ascii="Times New Roman" w:eastAsia="Times New Roman" w:hAnsi="Times New Roman"/>
                    </w:rPr>
                  </w:rPrChange>
                </w:rPr>
                <w:delText xml:space="preserve"> method</w:delText>
              </w:r>
            </w:del>
          </w:p>
        </w:tc>
        <w:tc>
          <w:tcPr>
            <w:tcW w:w="1769" w:type="dxa"/>
            <w:gridSpan w:val="2"/>
            <w:shd w:val="clear" w:color="auto" w:fill="auto"/>
            <w:tcMar>
              <w:top w:w="100" w:type="dxa"/>
              <w:left w:w="100" w:type="dxa"/>
              <w:bottom w:w="100" w:type="dxa"/>
              <w:right w:w="100" w:type="dxa"/>
            </w:tcMar>
            <w:tcPrChange w:id="1860" w:author="Binkis Mikas" w:date="2023-03-19T22:45:00Z">
              <w:tcPr>
                <w:tcW w:w="1810" w:type="dxa"/>
                <w:gridSpan w:val="2"/>
                <w:shd w:val="clear" w:color="auto" w:fill="auto"/>
                <w:tcMar>
                  <w:top w:w="100" w:type="dxa"/>
                  <w:left w:w="100" w:type="dxa"/>
                  <w:bottom w:w="100" w:type="dxa"/>
                  <w:right w:w="100" w:type="dxa"/>
                </w:tcMar>
              </w:tcPr>
            </w:tcPrChange>
          </w:tcPr>
          <w:p w14:paraId="65BE1631" w14:textId="2234764B" w:rsidR="00627638" w:rsidRPr="00162211" w:rsidRDefault="00627638">
            <w:pPr>
              <w:spacing w:line="240" w:lineRule="auto"/>
              <w:jc w:val="center"/>
              <w:rPr>
                <w:rFonts w:eastAsia="Times New Roman"/>
                <w:b/>
                <w:bCs/>
                <w:rPrChange w:id="1861" w:author="Binkis Mikas" w:date="2023-03-19T23:14:00Z">
                  <w:rPr>
                    <w:rFonts w:ascii="Times New Roman" w:eastAsia="Times New Roman" w:hAnsi="Times New Roman"/>
                  </w:rPr>
                </w:rPrChange>
              </w:rPr>
              <w:pPrChange w:id="1862" w:author="Binkis Mikas" w:date="2023-03-19T23:15:00Z">
                <w:pPr>
                  <w:spacing w:line="240" w:lineRule="auto"/>
                </w:pPr>
              </w:pPrChange>
            </w:pPr>
            <w:del w:id="1863" w:author="Tomas Blazauskas" w:date="2023-03-19T10:54:00Z">
              <w:r w:rsidRPr="00162211" w:rsidDel="00A42555">
                <w:rPr>
                  <w:rFonts w:eastAsia="Times New Roman"/>
                  <w:b/>
                  <w:bCs/>
                  <w:rPrChange w:id="1864" w:author="Binkis Mikas" w:date="2023-03-19T23:14:00Z">
                    <w:rPr>
                      <w:rFonts w:ascii="Times New Roman" w:eastAsia="Times New Roman" w:hAnsi="Times New Roman"/>
                    </w:rPr>
                  </w:rPrChange>
                </w:rPr>
                <w:delText xml:space="preserve">For the splicing </w:delText>
              </w:r>
            </w:del>
            <w:ins w:id="1865" w:author="Tomas Blazauskas" w:date="2023-03-19T10:54:00Z">
              <w:r w:rsidR="00A42555" w:rsidRPr="00162211">
                <w:rPr>
                  <w:rFonts w:eastAsia="Times New Roman"/>
                  <w:b/>
                  <w:bCs/>
                  <w:rPrChange w:id="1866" w:author="Binkis Mikas" w:date="2023-03-19T23:14:00Z">
                    <w:rPr>
                      <w:rFonts w:ascii="Times New Roman" w:eastAsia="Times New Roman" w:hAnsi="Times New Roman"/>
                    </w:rPr>
                  </w:rPrChange>
                </w:rPr>
                <w:t>Blending</w:t>
              </w:r>
            </w:ins>
            <w:del w:id="1867" w:author="Tomas Blazauskas" w:date="2023-03-19T10:55:00Z">
              <w:r w:rsidRPr="00162211" w:rsidDel="009B53C1">
                <w:rPr>
                  <w:rFonts w:eastAsia="Times New Roman"/>
                  <w:b/>
                  <w:bCs/>
                  <w:rPrChange w:id="1868" w:author="Binkis Mikas" w:date="2023-03-19T23:14:00Z">
                    <w:rPr>
                      <w:rFonts w:ascii="Times New Roman" w:eastAsia="Times New Roman" w:hAnsi="Times New Roman"/>
                    </w:rPr>
                  </w:rPrChange>
                </w:rPr>
                <w:delText>method</w:delText>
              </w:r>
            </w:del>
          </w:p>
        </w:tc>
        <w:tc>
          <w:tcPr>
            <w:tcW w:w="1836" w:type="dxa"/>
            <w:gridSpan w:val="2"/>
            <w:shd w:val="clear" w:color="auto" w:fill="auto"/>
            <w:tcMar>
              <w:top w:w="100" w:type="dxa"/>
              <w:left w:w="100" w:type="dxa"/>
              <w:bottom w:w="100" w:type="dxa"/>
              <w:right w:w="100" w:type="dxa"/>
            </w:tcMar>
            <w:tcPrChange w:id="1869" w:author="Binkis Mikas" w:date="2023-03-19T22:45:00Z">
              <w:tcPr>
                <w:tcW w:w="1836" w:type="dxa"/>
                <w:gridSpan w:val="2"/>
                <w:shd w:val="clear" w:color="auto" w:fill="auto"/>
                <w:tcMar>
                  <w:top w:w="100" w:type="dxa"/>
                  <w:left w:w="100" w:type="dxa"/>
                  <w:bottom w:w="100" w:type="dxa"/>
                  <w:right w:w="100" w:type="dxa"/>
                </w:tcMar>
              </w:tcPr>
            </w:tcPrChange>
          </w:tcPr>
          <w:p w14:paraId="2F0CBDA3" w14:textId="799BB841" w:rsidR="00627638" w:rsidRPr="00162211" w:rsidRDefault="00627638">
            <w:pPr>
              <w:spacing w:line="240" w:lineRule="auto"/>
              <w:ind w:right="-109"/>
              <w:jc w:val="center"/>
              <w:rPr>
                <w:rFonts w:eastAsia="Times New Roman"/>
                <w:b/>
                <w:bCs/>
                <w:rPrChange w:id="1870" w:author="Binkis Mikas" w:date="2023-03-19T23:14:00Z">
                  <w:rPr>
                    <w:rFonts w:ascii="Times New Roman" w:eastAsia="Times New Roman" w:hAnsi="Times New Roman"/>
                  </w:rPr>
                </w:rPrChange>
              </w:rPr>
              <w:pPrChange w:id="1871" w:author="Binkis Mikas" w:date="2023-03-19T23:15:00Z">
                <w:pPr>
                  <w:spacing w:line="240" w:lineRule="auto"/>
                </w:pPr>
              </w:pPrChange>
            </w:pPr>
            <w:del w:id="1872" w:author="Tomas Blazauskas" w:date="2023-03-19T10:54:00Z">
              <w:r w:rsidRPr="00162211" w:rsidDel="00A42555">
                <w:rPr>
                  <w:rFonts w:eastAsia="Times New Roman"/>
                  <w:b/>
                  <w:bCs/>
                  <w:rPrChange w:id="1873" w:author="Binkis Mikas" w:date="2023-03-19T23:14:00Z">
                    <w:rPr>
                      <w:rFonts w:ascii="Times New Roman" w:eastAsia="Times New Roman" w:hAnsi="Times New Roman"/>
                    </w:rPr>
                  </w:rPrChange>
                </w:rPr>
                <w:delText>For the s</w:delText>
              </w:r>
            </w:del>
            <w:ins w:id="1874" w:author="Tomas Blazauskas" w:date="2023-03-19T10:54:00Z">
              <w:r w:rsidR="00A42555" w:rsidRPr="00162211">
                <w:rPr>
                  <w:rFonts w:eastAsia="Times New Roman"/>
                  <w:b/>
                  <w:bCs/>
                  <w:rPrChange w:id="1875" w:author="Binkis Mikas" w:date="2023-03-19T23:14:00Z">
                    <w:rPr>
                      <w:rFonts w:ascii="Times New Roman" w:eastAsia="Times New Roman" w:hAnsi="Times New Roman"/>
                    </w:rPr>
                  </w:rPrChange>
                </w:rPr>
                <w:t>S</w:t>
              </w:r>
            </w:ins>
            <w:r w:rsidRPr="00162211">
              <w:rPr>
                <w:rFonts w:eastAsia="Times New Roman"/>
                <w:b/>
                <w:bCs/>
                <w:rPrChange w:id="1876" w:author="Binkis Mikas" w:date="2023-03-19T23:14:00Z">
                  <w:rPr>
                    <w:rFonts w:ascii="Times New Roman" w:eastAsia="Times New Roman" w:hAnsi="Times New Roman"/>
                  </w:rPr>
                </w:rPrChange>
              </w:rPr>
              <w:t xml:space="preserve">equential </w:t>
            </w:r>
            <w:del w:id="1877" w:author="Tomas Blazauskas" w:date="2023-03-19T10:55:00Z">
              <w:r w:rsidRPr="00162211" w:rsidDel="009B53C1">
                <w:rPr>
                  <w:rFonts w:eastAsia="Times New Roman"/>
                  <w:b/>
                  <w:bCs/>
                  <w:rPrChange w:id="1878" w:author="Binkis Mikas" w:date="2023-03-19T23:14:00Z">
                    <w:rPr>
                      <w:rFonts w:ascii="Times New Roman" w:eastAsia="Times New Roman" w:hAnsi="Times New Roman"/>
                    </w:rPr>
                  </w:rPrChange>
                </w:rPr>
                <w:delText>approach</w:delText>
              </w:r>
            </w:del>
            <w:ins w:id="1879" w:author="Tomas Blazauskas" w:date="2023-03-19T10:55:00Z">
              <w:r w:rsidR="009B53C1" w:rsidRPr="00162211">
                <w:rPr>
                  <w:rFonts w:eastAsia="Times New Roman"/>
                  <w:b/>
                  <w:bCs/>
                  <w:rPrChange w:id="1880" w:author="Binkis Mikas" w:date="2023-03-19T23:14:00Z">
                    <w:rPr>
                      <w:rFonts w:ascii="Times New Roman" w:eastAsia="Times New Roman" w:hAnsi="Times New Roman"/>
                    </w:rPr>
                  </w:rPrChange>
                </w:rPr>
                <w:t>transition</w:t>
              </w:r>
            </w:ins>
          </w:p>
        </w:tc>
      </w:tr>
      <w:tr w:rsidR="00627638" w:rsidRPr="001D68A7" w14:paraId="7FA8C833" w14:textId="77777777" w:rsidTr="00D535C0">
        <w:trPr>
          <w:trHeight w:val="133"/>
          <w:jc w:val="right"/>
          <w:trPrChange w:id="1881" w:author="Binkis Mikas" w:date="2023-03-19T22:45:00Z">
            <w:trPr>
              <w:trHeight w:val="133"/>
            </w:trPr>
          </w:trPrChange>
        </w:trPr>
        <w:tc>
          <w:tcPr>
            <w:tcW w:w="2190" w:type="dxa"/>
            <w:vMerge/>
            <w:tcMar>
              <w:top w:w="100" w:type="dxa"/>
              <w:left w:w="100" w:type="dxa"/>
              <w:bottom w:w="100" w:type="dxa"/>
              <w:right w:w="100" w:type="dxa"/>
            </w:tcMar>
            <w:tcPrChange w:id="1882" w:author="Binkis Mikas" w:date="2023-03-19T22:45:00Z">
              <w:tcPr>
                <w:tcW w:w="2190" w:type="dxa"/>
                <w:vMerge/>
                <w:tcMar>
                  <w:top w:w="100" w:type="dxa"/>
                  <w:left w:w="100" w:type="dxa"/>
                  <w:bottom w:w="100" w:type="dxa"/>
                  <w:right w:w="100" w:type="dxa"/>
                </w:tcMar>
              </w:tcPr>
            </w:tcPrChange>
          </w:tcPr>
          <w:p w14:paraId="4B99056E" w14:textId="77777777" w:rsidR="00627638" w:rsidRPr="001D68A7" w:rsidRDefault="00627638" w:rsidP="004E777B">
            <w:pPr>
              <w:widowControl w:val="0"/>
              <w:pBdr>
                <w:top w:val="nil"/>
                <w:left w:val="nil"/>
                <w:bottom w:val="nil"/>
                <w:right w:val="nil"/>
                <w:between w:val="nil"/>
              </w:pBdr>
              <w:spacing w:line="240" w:lineRule="auto"/>
              <w:rPr>
                <w:rFonts w:eastAsia="Times New Roman"/>
                <w:rPrChange w:id="1883" w:author="Binkis Mikas" w:date="2023-03-19T21:43:00Z">
                  <w:rPr>
                    <w:rFonts w:ascii="Times New Roman" w:eastAsia="Times New Roman" w:hAnsi="Times New Roman"/>
                  </w:rPr>
                </w:rPrChange>
              </w:rPr>
            </w:pPr>
          </w:p>
        </w:tc>
        <w:tc>
          <w:tcPr>
            <w:tcW w:w="1010" w:type="dxa"/>
            <w:shd w:val="clear" w:color="auto" w:fill="auto"/>
            <w:tcMar>
              <w:top w:w="100" w:type="dxa"/>
              <w:left w:w="100" w:type="dxa"/>
              <w:bottom w:w="100" w:type="dxa"/>
              <w:right w:w="100" w:type="dxa"/>
            </w:tcMar>
            <w:tcPrChange w:id="1884" w:author="Binkis Mikas" w:date="2023-03-19T22:45:00Z">
              <w:tcPr>
                <w:tcW w:w="1010" w:type="dxa"/>
                <w:shd w:val="clear" w:color="auto" w:fill="auto"/>
                <w:tcMar>
                  <w:top w:w="100" w:type="dxa"/>
                  <w:left w:w="100" w:type="dxa"/>
                  <w:bottom w:w="100" w:type="dxa"/>
                  <w:right w:w="100" w:type="dxa"/>
                </w:tcMar>
              </w:tcPr>
            </w:tcPrChange>
          </w:tcPr>
          <w:p w14:paraId="7AB34780" w14:textId="77777777" w:rsidR="00627638" w:rsidRPr="001D68A7" w:rsidRDefault="00627638">
            <w:pPr>
              <w:spacing w:line="240" w:lineRule="auto"/>
              <w:jc w:val="center"/>
              <w:rPr>
                <w:rFonts w:eastAsia="Times New Roman"/>
                <w:rPrChange w:id="1885" w:author="Binkis Mikas" w:date="2023-03-19T21:43:00Z">
                  <w:rPr>
                    <w:rFonts w:ascii="Times New Roman" w:eastAsia="Times New Roman" w:hAnsi="Times New Roman"/>
                  </w:rPr>
                </w:rPrChange>
              </w:rPr>
              <w:pPrChange w:id="1886" w:author="Binkis Mikas" w:date="2023-03-20T00:24:00Z">
                <w:pPr>
                  <w:spacing w:line="240" w:lineRule="auto"/>
                </w:pPr>
              </w:pPrChange>
            </w:pPr>
            <w:r w:rsidRPr="001D68A7">
              <w:rPr>
                <w:rFonts w:eastAsia="Times New Roman"/>
                <w:rPrChange w:id="1887" w:author="Binkis Mikas" w:date="2023-03-19T21:43:00Z">
                  <w:rPr>
                    <w:rFonts w:ascii="Times New Roman" w:eastAsia="Times New Roman" w:hAnsi="Times New Roman"/>
                  </w:rPr>
                </w:rPrChange>
              </w:rPr>
              <w:t>6 pos.</w:t>
            </w:r>
          </w:p>
        </w:tc>
        <w:tc>
          <w:tcPr>
            <w:tcW w:w="1010" w:type="dxa"/>
            <w:shd w:val="clear" w:color="auto" w:fill="auto"/>
            <w:tcMar>
              <w:top w:w="100" w:type="dxa"/>
              <w:left w:w="100" w:type="dxa"/>
              <w:bottom w:w="100" w:type="dxa"/>
              <w:right w:w="100" w:type="dxa"/>
            </w:tcMar>
            <w:tcPrChange w:id="1888" w:author="Binkis Mikas" w:date="2023-03-19T22:45:00Z">
              <w:tcPr>
                <w:tcW w:w="1010" w:type="dxa"/>
                <w:shd w:val="clear" w:color="auto" w:fill="auto"/>
                <w:tcMar>
                  <w:top w:w="100" w:type="dxa"/>
                  <w:left w:w="100" w:type="dxa"/>
                  <w:bottom w:w="100" w:type="dxa"/>
                  <w:right w:w="100" w:type="dxa"/>
                </w:tcMar>
              </w:tcPr>
            </w:tcPrChange>
          </w:tcPr>
          <w:p w14:paraId="6F1089C9" w14:textId="77777777" w:rsidR="00627638" w:rsidRPr="001D68A7" w:rsidRDefault="00627638">
            <w:pPr>
              <w:spacing w:line="240" w:lineRule="auto"/>
              <w:jc w:val="center"/>
              <w:rPr>
                <w:rFonts w:eastAsia="Times New Roman"/>
                <w:rPrChange w:id="1889" w:author="Binkis Mikas" w:date="2023-03-19T21:43:00Z">
                  <w:rPr>
                    <w:rFonts w:ascii="Times New Roman" w:eastAsia="Times New Roman" w:hAnsi="Times New Roman"/>
                  </w:rPr>
                </w:rPrChange>
              </w:rPr>
              <w:pPrChange w:id="1890" w:author="Binkis Mikas" w:date="2023-03-20T00:24:00Z">
                <w:pPr>
                  <w:spacing w:line="240" w:lineRule="auto"/>
                </w:pPr>
              </w:pPrChange>
            </w:pPr>
            <w:r w:rsidRPr="001D68A7">
              <w:rPr>
                <w:rFonts w:eastAsia="Times New Roman"/>
                <w:rPrChange w:id="1891" w:author="Binkis Mikas" w:date="2023-03-19T21:43:00Z">
                  <w:rPr>
                    <w:rFonts w:ascii="Times New Roman" w:eastAsia="Times New Roman" w:hAnsi="Times New Roman"/>
                  </w:rPr>
                </w:rPrChange>
              </w:rPr>
              <w:t>12 pos.</w:t>
            </w:r>
          </w:p>
        </w:tc>
        <w:tc>
          <w:tcPr>
            <w:tcW w:w="905" w:type="dxa"/>
            <w:shd w:val="clear" w:color="auto" w:fill="auto"/>
            <w:tcMar>
              <w:top w:w="100" w:type="dxa"/>
              <w:left w:w="100" w:type="dxa"/>
              <w:bottom w:w="100" w:type="dxa"/>
              <w:right w:w="100" w:type="dxa"/>
            </w:tcMar>
            <w:tcPrChange w:id="1892" w:author="Binkis Mikas" w:date="2023-03-19T22:45:00Z">
              <w:tcPr>
                <w:tcW w:w="905" w:type="dxa"/>
                <w:shd w:val="clear" w:color="auto" w:fill="auto"/>
                <w:tcMar>
                  <w:top w:w="100" w:type="dxa"/>
                  <w:left w:w="100" w:type="dxa"/>
                  <w:bottom w:w="100" w:type="dxa"/>
                  <w:right w:w="100" w:type="dxa"/>
                </w:tcMar>
              </w:tcPr>
            </w:tcPrChange>
          </w:tcPr>
          <w:p w14:paraId="477D54EE" w14:textId="77777777" w:rsidR="00627638" w:rsidRPr="001D68A7" w:rsidRDefault="00627638">
            <w:pPr>
              <w:spacing w:line="240" w:lineRule="auto"/>
              <w:jc w:val="center"/>
              <w:rPr>
                <w:rFonts w:eastAsia="Times New Roman"/>
                <w:rPrChange w:id="1893" w:author="Binkis Mikas" w:date="2023-03-19T21:43:00Z">
                  <w:rPr>
                    <w:rFonts w:ascii="Times New Roman" w:eastAsia="Times New Roman" w:hAnsi="Times New Roman"/>
                  </w:rPr>
                </w:rPrChange>
              </w:rPr>
              <w:pPrChange w:id="1894" w:author="Binkis Mikas" w:date="2023-03-20T00:24:00Z">
                <w:pPr>
                  <w:spacing w:line="240" w:lineRule="auto"/>
                </w:pPr>
              </w:pPrChange>
            </w:pPr>
            <w:r w:rsidRPr="001D68A7">
              <w:rPr>
                <w:rFonts w:eastAsia="Times New Roman"/>
                <w:rPrChange w:id="1895" w:author="Binkis Mikas" w:date="2023-03-19T21:43:00Z">
                  <w:rPr>
                    <w:rFonts w:ascii="Times New Roman" w:eastAsia="Times New Roman" w:hAnsi="Times New Roman"/>
                  </w:rPr>
                </w:rPrChange>
              </w:rPr>
              <w:t>6 pos.</w:t>
            </w:r>
          </w:p>
        </w:tc>
        <w:tc>
          <w:tcPr>
            <w:tcW w:w="864" w:type="dxa"/>
            <w:shd w:val="clear" w:color="auto" w:fill="auto"/>
            <w:tcMar>
              <w:top w:w="100" w:type="dxa"/>
              <w:left w:w="100" w:type="dxa"/>
              <w:bottom w:w="100" w:type="dxa"/>
              <w:right w:w="100" w:type="dxa"/>
            </w:tcMar>
            <w:tcPrChange w:id="1896" w:author="Binkis Mikas" w:date="2023-03-19T22:45:00Z">
              <w:tcPr>
                <w:tcW w:w="905" w:type="dxa"/>
                <w:shd w:val="clear" w:color="auto" w:fill="auto"/>
                <w:tcMar>
                  <w:top w:w="100" w:type="dxa"/>
                  <w:left w:w="100" w:type="dxa"/>
                  <w:bottom w:w="100" w:type="dxa"/>
                  <w:right w:w="100" w:type="dxa"/>
                </w:tcMar>
              </w:tcPr>
            </w:tcPrChange>
          </w:tcPr>
          <w:p w14:paraId="295F66A8" w14:textId="77777777" w:rsidR="00627638" w:rsidRPr="001D68A7" w:rsidRDefault="00627638">
            <w:pPr>
              <w:spacing w:line="240" w:lineRule="auto"/>
              <w:jc w:val="center"/>
              <w:rPr>
                <w:rFonts w:eastAsia="Times New Roman"/>
                <w:rPrChange w:id="1897" w:author="Binkis Mikas" w:date="2023-03-19T21:43:00Z">
                  <w:rPr>
                    <w:rFonts w:ascii="Times New Roman" w:eastAsia="Times New Roman" w:hAnsi="Times New Roman"/>
                  </w:rPr>
                </w:rPrChange>
              </w:rPr>
              <w:pPrChange w:id="1898" w:author="Binkis Mikas" w:date="2023-03-20T00:24:00Z">
                <w:pPr>
                  <w:spacing w:line="240" w:lineRule="auto"/>
                </w:pPr>
              </w:pPrChange>
            </w:pPr>
            <w:r w:rsidRPr="001D68A7">
              <w:rPr>
                <w:rFonts w:eastAsia="Times New Roman"/>
                <w:rPrChange w:id="1899" w:author="Binkis Mikas" w:date="2023-03-19T21:43:00Z">
                  <w:rPr>
                    <w:rFonts w:ascii="Times New Roman" w:eastAsia="Times New Roman" w:hAnsi="Times New Roman"/>
                  </w:rPr>
                </w:rPrChange>
              </w:rPr>
              <w:t>12 pos.</w:t>
            </w:r>
          </w:p>
        </w:tc>
        <w:tc>
          <w:tcPr>
            <w:tcW w:w="918" w:type="dxa"/>
            <w:shd w:val="clear" w:color="auto" w:fill="auto"/>
            <w:tcMar>
              <w:top w:w="100" w:type="dxa"/>
              <w:left w:w="100" w:type="dxa"/>
              <w:bottom w:w="100" w:type="dxa"/>
              <w:right w:w="100" w:type="dxa"/>
            </w:tcMar>
            <w:tcPrChange w:id="1900" w:author="Binkis Mikas" w:date="2023-03-19T22:45:00Z">
              <w:tcPr>
                <w:tcW w:w="918" w:type="dxa"/>
                <w:shd w:val="clear" w:color="auto" w:fill="auto"/>
                <w:tcMar>
                  <w:top w:w="100" w:type="dxa"/>
                  <w:left w:w="100" w:type="dxa"/>
                  <w:bottom w:w="100" w:type="dxa"/>
                  <w:right w:w="100" w:type="dxa"/>
                </w:tcMar>
              </w:tcPr>
            </w:tcPrChange>
          </w:tcPr>
          <w:p w14:paraId="53679245" w14:textId="77777777" w:rsidR="00627638" w:rsidRPr="001D68A7" w:rsidRDefault="00627638">
            <w:pPr>
              <w:spacing w:line="240" w:lineRule="auto"/>
              <w:jc w:val="center"/>
              <w:rPr>
                <w:rFonts w:eastAsia="Times New Roman"/>
                <w:rPrChange w:id="1901" w:author="Binkis Mikas" w:date="2023-03-19T21:43:00Z">
                  <w:rPr>
                    <w:rFonts w:ascii="Times New Roman" w:eastAsia="Times New Roman" w:hAnsi="Times New Roman"/>
                  </w:rPr>
                </w:rPrChange>
              </w:rPr>
              <w:pPrChange w:id="1902" w:author="Binkis Mikas" w:date="2023-03-20T00:24:00Z">
                <w:pPr>
                  <w:spacing w:line="240" w:lineRule="auto"/>
                </w:pPr>
              </w:pPrChange>
            </w:pPr>
            <w:r w:rsidRPr="001D68A7">
              <w:rPr>
                <w:rFonts w:eastAsia="Times New Roman"/>
                <w:rPrChange w:id="1903" w:author="Binkis Mikas" w:date="2023-03-19T21:43:00Z">
                  <w:rPr>
                    <w:rFonts w:ascii="Times New Roman" w:eastAsia="Times New Roman" w:hAnsi="Times New Roman"/>
                  </w:rPr>
                </w:rPrChange>
              </w:rPr>
              <w:t>6 pos.</w:t>
            </w:r>
          </w:p>
        </w:tc>
        <w:tc>
          <w:tcPr>
            <w:tcW w:w="918" w:type="dxa"/>
            <w:shd w:val="clear" w:color="auto" w:fill="auto"/>
            <w:tcMar>
              <w:top w:w="100" w:type="dxa"/>
              <w:left w:w="100" w:type="dxa"/>
              <w:bottom w:w="100" w:type="dxa"/>
              <w:right w:w="100" w:type="dxa"/>
            </w:tcMar>
            <w:tcPrChange w:id="1904" w:author="Binkis Mikas" w:date="2023-03-19T22:45:00Z">
              <w:tcPr>
                <w:tcW w:w="918" w:type="dxa"/>
                <w:shd w:val="clear" w:color="auto" w:fill="auto"/>
                <w:tcMar>
                  <w:top w:w="100" w:type="dxa"/>
                  <w:left w:w="100" w:type="dxa"/>
                  <w:bottom w:w="100" w:type="dxa"/>
                  <w:right w:w="100" w:type="dxa"/>
                </w:tcMar>
              </w:tcPr>
            </w:tcPrChange>
          </w:tcPr>
          <w:p w14:paraId="4E154673" w14:textId="77777777" w:rsidR="00627638" w:rsidRPr="001D68A7" w:rsidRDefault="00627638">
            <w:pPr>
              <w:spacing w:line="240" w:lineRule="auto"/>
              <w:jc w:val="center"/>
              <w:rPr>
                <w:rFonts w:eastAsia="Times New Roman"/>
                <w:rPrChange w:id="1905" w:author="Binkis Mikas" w:date="2023-03-19T21:43:00Z">
                  <w:rPr>
                    <w:rFonts w:ascii="Times New Roman" w:eastAsia="Times New Roman" w:hAnsi="Times New Roman"/>
                  </w:rPr>
                </w:rPrChange>
              </w:rPr>
              <w:pPrChange w:id="1906" w:author="Binkis Mikas" w:date="2023-03-20T00:24:00Z">
                <w:pPr>
                  <w:spacing w:line="240" w:lineRule="auto"/>
                </w:pPr>
              </w:pPrChange>
            </w:pPr>
            <w:r w:rsidRPr="001D68A7">
              <w:rPr>
                <w:rFonts w:eastAsia="Times New Roman"/>
                <w:rPrChange w:id="1907" w:author="Binkis Mikas" w:date="2023-03-19T21:43:00Z">
                  <w:rPr>
                    <w:rFonts w:ascii="Times New Roman" w:eastAsia="Times New Roman" w:hAnsi="Times New Roman"/>
                  </w:rPr>
                </w:rPrChange>
              </w:rPr>
              <w:t>12 pos.</w:t>
            </w:r>
          </w:p>
        </w:tc>
      </w:tr>
      <w:tr w:rsidR="00627638" w:rsidRPr="001D68A7" w14:paraId="61894121" w14:textId="77777777" w:rsidTr="00D535C0">
        <w:trPr>
          <w:trHeight w:val="345"/>
          <w:jc w:val="right"/>
          <w:trPrChange w:id="1908" w:author="Binkis Mikas" w:date="2023-03-19T22:45:00Z">
            <w:trPr>
              <w:trHeight w:val="345"/>
            </w:trPr>
          </w:trPrChange>
        </w:trPr>
        <w:tc>
          <w:tcPr>
            <w:tcW w:w="2190" w:type="dxa"/>
            <w:shd w:val="clear" w:color="auto" w:fill="auto"/>
            <w:tcMar>
              <w:top w:w="100" w:type="dxa"/>
              <w:left w:w="100" w:type="dxa"/>
              <w:bottom w:w="100" w:type="dxa"/>
              <w:right w:w="100" w:type="dxa"/>
            </w:tcMar>
            <w:tcPrChange w:id="1909" w:author="Binkis Mikas" w:date="2023-03-19T22:45:00Z">
              <w:tcPr>
                <w:tcW w:w="2190" w:type="dxa"/>
                <w:shd w:val="clear" w:color="auto" w:fill="auto"/>
                <w:tcMar>
                  <w:top w:w="100" w:type="dxa"/>
                  <w:left w:w="100" w:type="dxa"/>
                  <w:bottom w:w="100" w:type="dxa"/>
                  <w:right w:w="100" w:type="dxa"/>
                </w:tcMar>
              </w:tcPr>
            </w:tcPrChange>
          </w:tcPr>
          <w:p w14:paraId="3CAB34C5" w14:textId="602F98F6" w:rsidR="00627638" w:rsidRPr="00162211" w:rsidRDefault="00627638" w:rsidP="004E777B">
            <w:pPr>
              <w:spacing w:line="240" w:lineRule="auto"/>
              <w:rPr>
                <w:rFonts w:eastAsia="Times New Roman"/>
                <w:b/>
                <w:bCs/>
                <w:rPrChange w:id="1910" w:author="Binkis Mikas" w:date="2023-03-19T23:14:00Z">
                  <w:rPr>
                    <w:rFonts w:ascii="Times New Roman" w:eastAsia="Times New Roman" w:hAnsi="Times New Roman"/>
                  </w:rPr>
                </w:rPrChange>
              </w:rPr>
            </w:pPr>
            <w:del w:id="1911" w:author="Tomas Blazauskas" w:date="2023-03-19T10:58:00Z">
              <w:r w:rsidRPr="00162211" w:rsidDel="00E92C8B">
                <w:rPr>
                  <w:rFonts w:eastAsia="Times New Roman"/>
                  <w:b/>
                  <w:bCs/>
                  <w:rPrChange w:id="1912" w:author="Binkis Mikas" w:date="2023-03-19T23:14:00Z">
                    <w:rPr>
                      <w:rFonts w:ascii="Times New Roman" w:eastAsia="Times New Roman" w:hAnsi="Times New Roman"/>
                    </w:rPr>
                  </w:rPrChange>
                </w:rPr>
                <w:delText xml:space="preserve">Image change threshold distance </w:delText>
              </w:r>
            </w:del>
            <w:ins w:id="1913" w:author="Tomas Blazauskas" w:date="2023-03-19T10:58:00Z">
              <w:r w:rsidR="00E92C8B" w:rsidRPr="00162211">
                <w:rPr>
                  <w:rFonts w:eastAsia="Times New Roman"/>
                  <w:b/>
                  <w:bCs/>
                  <w:rPrChange w:id="1914" w:author="Binkis Mikas" w:date="2023-03-19T23:14:00Z">
                    <w:rPr>
                      <w:rFonts w:ascii="Times New Roman" w:eastAsia="Times New Roman" w:hAnsi="Times New Roman"/>
                    </w:rPr>
                  </w:rPrChange>
                </w:rPr>
                <w:t xml:space="preserve">Transition </w:t>
              </w:r>
            </w:ins>
            <w:del w:id="1915" w:author="Tomas Blazauskas" w:date="2023-03-19T10:58:00Z">
              <w:r w:rsidRPr="00162211" w:rsidDel="00E92C8B">
                <w:rPr>
                  <w:rFonts w:eastAsia="Times New Roman"/>
                  <w:b/>
                  <w:bCs/>
                  <w:rPrChange w:id="1916" w:author="Binkis Mikas" w:date="2023-03-19T23:14:00Z">
                    <w:rPr>
                      <w:rFonts w:ascii="Times New Roman" w:eastAsia="Times New Roman" w:hAnsi="Times New Roman"/>
                    </w:rPr>
                  </w:rPrChange>
                </w:rPr>
                <w:delText>multiplier</w:delText>
              </w:r>
            </w:del>
            <w:ins w:id="1917" w:author="Tomas Blazauskas" w:date="2023-03-19T10:58:00Z">
              <w:r w:rsidR="00E92C8B" w:rsidRPr="00162211">
                <w:rPr>
                  <w:rFonts w:eastAsia="Times New Roman"/>
                  <w:b/>
                  <w:bCs/>
                  <w:rPrChange w:id="1918" w:author="Binkis Mikas" w:date="2023-03-19T23:14:00Z">
                    <w:rPr>
                      <w:rFonts w:ascii="Times New Roman" w:eastAsia="Times New Roman" w:hAnsi="Times New Roman"/>
                    </w:rPr>
                  </w:rPrChange>
                </w:rPr>
                <w:t>start</w:t>
              </w:r>
            </w:ins>
          </w:p>
        </w:tc>
        <w:tc>
          <w:tcPr>
            <w:tcW w:w="1010" w:type="dxa"/>
            <w:shd w:val="clear" w:color="auto" w:fill="auto"/>
            <w:tcMar>
              <w:top w:w="100" w:type="dxa"/>
              <w:left w:w="100" w:type="dxa"/>
              <w:bottom w:w="100" w:type="dxa"/>
              <w:right w:w="100" w:type="dxa"/>
            </w:tcMar>
            <w:tcPrChange w:id="1919" w:author="Binkis Mikas" w:date="2023-03-19T22:45:00Z">
              <w:tcPr>
                <w:tcW w:w="1010" w:type="dxa"/>
                <w:shd w:val="clear" w:color="auto" w:fill="auto"/>
                <w:tcMar>
                  <w:top w:w="100" w:type="dxa"/>
                  <w:left w:w="100" w:type="dxa"/>
                  <w:bottom w:w="100" w:type="dxa"/>
                  <w:right w:w="100" w:type="dxa"/>
                </w:tcMar>
              </w:tcPr>
            </w:tcPrChange>
          </w:tcPr>
          <w:p w14:paraId="091FBB55" w14:textId="77777777" w:rsidR="00627638" w:rsidRPr="001D68A7" w:rsidRDefault="00627638">
            <w:pPr>
              <w:spacing w:line="240" w:lineRule="auto"/>
              <w:jc w:val="center"/>
              <w:rPr>
                <w:rFonts w:eastAsia="Times New Roman"/>
                <w:rPrChange w:id="1920" w:author="Binkis Mikas" w:date="2023-03-19T21:43:00Z">
                  <w:rPr>
                    <w:rFonts w:ascii="Times New Roman" w:eastAsia="Times New Roman" w:hAnsi="Times New Roman"/>
                  </w:rPr>
                </w:rPrChange>
              </w:rPr>
              <w:pPrChange w:id="1921" w:author="Binkis Mikas" w:date="2023-03-20T00:24:00Z">
                <w:pPr>
                  <w:spacing w:line="240" w:lineRule="auto"/>
                </w:pPr>
              </w:pPrChange>
            </w:pPr>
            <w:r w:rsidRPr="001D68A7">
              <w:rPr>
                <w:rFonts w:eastAsia="Times New Roman"/>
                <w:rPrChange w:id="1922" w:author="Binkis Mikas" w:date="2023-03-19T21:43:00Z">
                  <w:rPr>
                    <w:rFonts w:ascii="Times New Roman" w:eastAsia="Times New Roman" w:hAnsi="Times New Roman"/>
                  </w:rPr>
                </w:rPrChange>
              </w:rPr>
              <w:t>0,5</w:t>
            </w:r>
          </w:p>
        </w:tc>
        <w:tc>
          <w:tcPr>
            <w:tcW w:w="1010" w:type="dxa"/>
            <w:shd w:val="clear" w:color="auto" w:fill="auto"/>
            <w:tcMar>
              <w:top w:w="100" w:type="dxa"/>
              <w:left w:w="100" w:type="dxa"/>
              <w:bottom w:w="100" w:type="dxa"/>
              <w:right w:w="100" w:type="dxa"/>
            </w:tcMar>
            <w:tcPrChange w:id="1923" w:author="Binkis Mikas" w:date="2023-03-19T22:45:00Z">
              <w:tcPr>
                <w:tcW w:w="1010" w:type="dxa"/>
                <w:shd w:val="clear" w:color="auto" w:fill="auto"/>
                <w:tcMar>
                  <w:top w:w="100" w:type="dxa"/>
                  <w:left w:w="100" w:type="dxa"/>
                  <w:bottom w:w="100" w:type="dxa"/>
                  <w:right w:w="100" w:type="dxa"/>
                </w:tcMar>
              </w:tcPr>
            </w:tcPrChange>
          </w:tcPr>
          <w:p w14:paraId="0E9C2A93" w14:textId="77777777" w:rsidR="00627638" w:rsidRPr="001D68A7" w:rsidRDefault="00627638">
            <w:pPr>
              <w:spacing w:line="240" w:lineRule="auto"/>
              <w:jc w:val="center"/>
              <w:rPr>
                <w:rFonts w:eastAsia="Times New Roman"/>
                <w:rPrChange w:id="1924" w:author="Binkis Mikas" w:date="2023-03-19T21:43:00Z">
                  <w:rPr>
                    <w:rFonts w:ascii="Times New Roman" w:eastAsia="Times New Roman" w:hAnsi="Times New Roman"/>
                  </w:rPr>
                </w:rPrChange>
              </w:rPr>
              <w:pPrChange w:id="1925" w:author="Binkis Mikas" w:date="2023-03-20T00:24:00Z">
                <w:pPr>
                  <w:spacing w:line="240" w:lineRule="auto"/>
                </w:pPr>
              </w:pPrChange>
            </w:pPr>
            <w:r w:rsidRPr="001D68A7">
              <w:rPr>
                <w:rFonts w:eastAsia="Times New Roman"/>
                <w:rPrChange w:id="1926" w:author="Binkis Mikas" w:date="2023-03-19T21:43:00Z">
                  <w:rPr>
                    <w:rFonts w:ascii="Times New Roman" w:eastAsia="Times New Roman" w:hAnsi="Times New Roman"/>
                  </w:rPr>
                </w:rPrChange>
              </w:rPr>
              <w:t>0,7</w:t>
            </w:r>
          </w:p>
        </w:tc>
        <w:tc>
          <w:tcPr>
            <w:tcW w:w="905" w:type="dxa"/>
            <w:shd w:val="clear" w:color="auto" w:fill="auto"/>
            <w:tcMar>
              <w:top w:w="100" w:type="dxa"/>
              <w:left w:w="100" w:type="dxa"/>
              <w:bottom w:w="100" w:type="dxa"/>
              <w:right w:w="100" w:type="dxa"/>
            </w:tcMar>
            <w:tcPrChange w:id="1927" w:author="Binkis Mikas" w:date="2023-03-19T22:45:00Z">
              <w:tcPr>
                <w:tcW w:w="905" w:type="dxa"/>
                <w:shd w:val="clear" w:color="auto" w:fill="auto"/>
                <w:tcMar>
                  <w:top w:w="100" w:type="dxa"/>
                  <w:left w:w="100" w:type="dxa"/>
                  <w:bottom w:w="100" w:type="dxa"/>
                  <w:right w:w="100" w:type="dxa"/>
                </w:tcMar>
              </w:tcPr>
            </w:tcPrChange>
          </w:tcPr>
          <w:p w14:paraId="1B9F2D67" w14:textId="77777777" w:rsidR="00627638" w:rsidRPr="001D68A7" w:rsidRDefault="00627638">
            <w:pPr>
              <w:spacing w:line="240" w:lineRule="auto"/>
              <w:jc w:val="center"/>
              <w:rPr>
                <w:rFonts w:eastAsia="Times New Roman"/>
                <w:rPrChange w:id="1928" w:author="Binkis Mikas" w:date="2023-03-19T21:43:00Z">
                  <w:rPr>
                    <w:rFonts w:ascii="Times New Roman" w:eastAsia="Times New Roman" w:hAnsi="Times New Roman"/>
                  </w:rPr>
                </w:rPrChange>
              </w:rPr>
              <w:pPrChange w:id="1929" w:author="Binkis Mikas" w:date="2023-03-20T00:24:00Z">
                <w:pPr>
                  <w:spacing w:line="240" w:lineRule="auto"/>
                </w:pPr>
              </w:pPrChange>
            </w:pPr>
            <w:r w:rsidRPr="001D68A7">
              <w:rPr>
                <w:rFonts w:eastAsia="Times New Roman"/>
                <w:rPrChange w:id="1930" w:author="Binkis Mikas" w:date="2023-03-19T21:43:00Z">
                  <w:rPr>
                    <w:rFonts w:ascii="Times New Roman" w:eastAsia="Times New Roman" w:hAnsi="Times New Roman"/>
                  </w:rPr>
                </w:rPrChange>
              </w:rPr>
              <w:t>0,5</w:t>
            </w:r>
          </w:p>
        </w:tc>
        <w:tc>
          <w:tcPr>
            <w:tcW w:w="864" w:type="dxa"/>
            <w:shd w:val="clear" w:color="auto" w:fill="auto"/>
            <w:tcMar>
              <w:top w:w="100" w:type="dxa"/>
              <w:left w:w="100" w:type="dxa"/>
              <w:bottom w:w="100" w:type="dxa"/>
              <w:right w:w="100" w:type="dxa"/>
            </w:tcMar>
            <w:tcPrChange w:id="1931" w:author="Binkis Mikas" w:date="2023-03-19T22:45:00Z">
              <w:tcPr>
                <w:tcW w:w="905" w:type="dxa"/>
                <w:shd w:val="clear" w:color="auto" w:fill="auto"/>
                <w:tcMar>
                  <w:top w:w="100" w:type="dxa"/>
                  <w:left w:w="100" w:type="dxa"/>
                  <w:bottom w:w="100" w:type="dxa"/>
                  <w:right w:w="100" w:type="dxa"/>
                </w:tcMar>
              </w:tcPr>
            </w:tcPrChange>
          </w:tcPr>
          <w:p w14:paraId="21E15A0C" w14:textId="77777777" w:rsidR="00627638" w:rsidRPr="001D68A7" w:rsidRDefault="00627638">
            <w:pPr>
              <w:spacing w:line="240" w:lineRule="auto"/>
              <w:jc w:val="center"/>
              <w:rPr>
                <w:rFonts w:eastAsia="Times New Roman"/>
                <w:rPrChange w:id="1932" w:author="Binkis Mikas" w:date="2023-03-19T21:43:00Z">
                  <w:rPr>
                    <w:rFonts w:ascii="Times New Roman" w:eastAsia="Times New Roman" w:hAnsi="Times New Roman"/>
                  </w:rPr>
                </w:rPrChange>
              </w:rPr>
              <w:pPrChange w:id="1933" w:author="Binkis Mikas" w:date="2023-03-20T00:24:00Z">
                <w:pPr>
                  <w:spacing w:line="240" w:lineRule="auto"/>
                </w:pPr>
              </w:pPrChange>
            </w:pPr>
            <w:r w:rsidRPr="001D68A7">
              <w:rPr>
                <w:rFonts w:eastAsia="Times New Roman"/>
                <w:rPrChange w:id="1934" w:author="Binkis Mikas" w:date="2023-03-19T21:43:00Z">
                  <w:rPr>
                    <w:rFonts w:ascii="Times New Roman" w:eastAsia="Times New Roman" w:hAnsi="Times New Roman"/>
                  </w:rPr>
                </w:rPrChange>
              </w:rPr>
              <w:t>0,7</w:t>
            </w:r>
          </w:p>
        </w:tc>
        <w:tc>
          <w:tcPr>
            <w:tcW w:w="918" w:type="dxa"/>
            <w:shd w:val="clear" w:color="auto" w:fill="auto"/>
            <w:tcMar>
              <w:top w:w="100" w:type="dxa"/>
              <w:left w:w="100" w:type="dxa"/>
              <w:bottom w:w="100" w:type="dxa"/>
              <w:right w:w="100" w:type="dxa"/>
            </w:tcMar>
            <w:tcPrChange w:id="1935" w:author="Binkis Mikas" w:date="2023-03-19T22:45:00Z">
              <w:tcPr>
                <w:tcW w:w="918" w:type="dxa"/>
                <w:shd w:val="clear" w:color="auto" w:fill="auto"/>
                <w:tcMar>
                  <w:top w:w="100" w:type="dxa"/>
                  <w:left w:w="100" w:type="dxa"/>
                  <w:bottom w:w="100" w:type="dxa"/>
                  <w:right w:w="100" w:type="dxa"/>
                </w:tcMar>
              </w:tcPr>
            </w:tcPrChange>
          </w:tcPr>
          <w:p w14:paraId="329596BA" w14:textId="77777777" w:rsidR="00627638" w:rsidRPr="001D68A7" w:rsidRDefault="00627638">
            <w:pPr>
              <w:spacing w:line="240" w:lineRule="auto"/>
              <w:jc w:val="center"/>
              <w:rPr>
                <w:rFonts w:eastAsia="Times New Roman"/>
                <w:rPrChange w:id="1936" w:author="Binkis Mikas" w:date="2023-03-19T21:43:00Z">
                  <w:rPr>
                    <w:rFonts w:ascii="Times New Roman" w:eastAsia="Times New Roman" w:hAnsi="Times New Roman"/>
                  </w:rPr>
                </w:rPrChange>
              </w:rPr>
              <w:pPrChange w:id="1937" w:author="Binkis Mikas" w:date="2023-03-20T00:24:00Z">
                <w:pPr>
                  <w:spacing w:line="240" w:lineRule="auto"/>
                </w:pPr>
              </w:pPrChange>
            </w:pPr>
            <w:r w:rsidRPr="001D68A7">
              <w:rPr>
                <w:rFonts w:eastAsia="Times New Roman"/>
                <w:rPrChange w:id="1938" w:author="Binkis Mikas" w:date="2023-03-19T21:43:00Z">
                  <w:rPr>
                    <w:rFonts w:ascii="Times New Roman" w:eastAsia="Times New Roman" w:hAnsi="Times New Roman"/>
                  </w:rPr>
                </w:rPrChange>
              </w:rPr>
              <w:t>0,3</w:t>
            </w:r>
          </w:p>
        </w:tc>
        <w:tc>
          <w:tcPr>
            <w:tcW w:w="918" w:type="dxa"/>
            <w:shd w:val="clear" w:color="auto" w:fill="auto"/>
            <w:tcMar>
              <w:top w:w="100" w:type="dxa"/>
              <w:left w:w="100" w:type="dxa"/>
              <w:bottom w:w="100" w:type="dxa"/>
              <w:right w:w="100" w:type="dxa"/>
            </w:tcMar>
            <w:tcPrChange w:id="1939" w:author="Binkis Mikas" w:date="2023-03-19T22:45:00Z">
              <w:tcPr>
                <w:tcW w:w="918" w:type="dxa"/>
                <w:shd w:val="clear" w:color="auto" w:fill="auto"/>
                <w:tcMar>
                  <w:top w:w="100" w:type="dxa"/>
                  <w:left w:w="100" w:type="dxa"/>
                  <w:bottom w:w="100" w:type="dxa"/>
                  <w:right w:w="100" w:type="dxa"/>
                </w:tcMar>
              </w:tcPr>
            </w:tcPrChange>
          </w:tcPr>
          <w:p w14:paraId="2854D10B" w14:textId="77777777" w:rsidR="00627638" w:rsidRPr="001D68A7" w:rsidRDefault="00627638">
            <w:pPr>
              <w:spacing w:line="240" w:lineRule="auto"/>
              <w:jc w:val="center"/>
              <w:rPr>
                <w:rFonts w:eastAsia="Times New Roman"/>
                <w:rPrChange w:id="1940" w:author="Binkis Mikas" w:date="2023-03-19T21:43:00Z">
                  <w:rPr>
                    <w:rFonts w:ascii="Times New Roman" w:eastAsia="Times New Roman" w:hAnsi="Times New Roman"/>
                  </w:rPr>
                </w:rPrChange>
              </w:rPr>
              <w:pPrChange w:id="1941" w:author="Binkis Mikas" w:date="2023-03-20T00:24:00Z">
                <w:pPr>
                  <w:spacing w:line="240" w:lineRule="auto"/>
                </w:pPr>
              </w:pPrChange>
            </w:pPr>
            <w:r w:rsidRPr="001D68A7">
              <w:rPr>
                <w:rFonts w:eastAsia="Times New Roman"/>
                <w:rPrChange w:id="1942" w:author="Binkis Mikas" w:date="2023-03-19T21:43:00Z">
                  <w:rPr>
                    <w:rFonts w:ascii="Times New Roman" w:eastAsia="Times New Roman" w:hAnsi="Times New Roman"/>
                  </w:rPr>
                </w:rPrChange>
              </w:rPr>
              <w:t>0,3</w:t>
            </w:r>
          </w:p>
        </w:tc>
      </w:tr>
      <w:tr w:rsidR="00627638" w:rsidRPr="001D68A7" w14:paraId="10C37DB4" w14:textId="77777777" w:rsidTr="00D535C0">
        <w:trPr>
          <w:trHeight w:val="133"/>
          <w:jc w:val="right"/>
          <w:trPrChange w:id="1943" w:author="Binkis Mikas" w:date="2023-03-19T22:45:00Z">
            <w:trPr>
              <w:trHeight w:val="133"/>
            </w:trPr>
          </w:trPrChange>
        </w:trPr>
        <w:tc>
          <w:tcPr>
            <w:tcW w:w="2190" w:type="dxa"/>
            <w:shd w:val="clear" w:color="auto" w:fill="auto"/>
            <w:tcMar>
              <w:top w:w="100" w:type="dxa"/>
              <w:left w:w="100" w:type="dxa"/>
              <w:bottom w:w="100" w:type="dxa"/>
              <w:right w:w="100" w:type="dxa"/>
            </w:tcMar>
            <w:tcPrChange w:id="1944" w:author="Binkis Mikas" w:date="2023-03-19T22:45:00Z">
              <w:tcPr>
                <w:tcW w:w="2190" w:type="dxa"/>
                <w:shd w:val="clear" w:color="auto" w:fill="auto"/>
                <w:tcMar>
                  <w:top w:w="100" w:type="dxa"/>
                  <w:left w:w="100" w:type="dxa"/>
                  <w:bottom w:w="100" w:type="dxa"/>
                  <w:right w:w="100" w:type="dxa"/>
                </w:tcMar>
              </w:tcPr>
            </w:tcPrChange>
          </w:tcPr>
          <w:p w14:paraId="5342DD5C" w14:textId="76A5E2D5" w:rsidR="00627638" w:rsidRPr="00162211" w:rsidRDefault="00627638" w:rsidP="004E777B">
            <w:pPr>
              <w:spacing w:line="240" w:lineRule="auto"/>
              <w:rPr>
                <w:rFonts w:eastAsia="Times New Roman"/>
                <w:b/>
                <w:bCs/>
                <w:rPrChange w:id="1945" w:author="Binkis Mikas" w:date="2023-03-19T23:14:00Z">
                  <w:rPr>
                    <w:rFonts w:ascii="Times New Roman" w:eastAsia="Times New Roman" w:hAnsi="Times New Roman"/>
                  </w:rPr>
                </w:rPrChange>
              </w:rPr>
            </w:pPr>
            <w:del w:id="1946" w:author="Tomas Blazauskas" w:date="2023-03-19T10:57:00Z">
              <w:r w:rsidRPr="00162211" w:rsidDel="00E92C8B">
                <w:rPr>
                  <w:rFonts w:eastAsia="Times New Roman"/>
                  <w:b/>
                  <w:bCs/>
                  <w:rPrChange w:id="1947" w:author="Binkis Mikas" w:date="2023-03-19T23:14:00Z">
                    <w:rPr>
                      <w:rFonts w:ascii="Times New Roman" w:eastAsia="Times New Roman" w:hAnsi="Times New Roman"/>
                    </w:rPr>
                  </w:rPrChange>
                </w:rPr>
                <w:delText xml:space="preserve">Road </w:delText>
              </w:r>
            </w:del>
            <w:ins w:id="1948" w:author="Tomas Blazauskas" w:date="2023-03-19T10:57:00Z">
              <w:r w:rsidR="00E92C8B" w:rsidRPr="00162211">
                <w:rPr>
                  <w:rFonts w:eastAsia="Times New Roman"/>
                  <w:b/>
                  <w:bCs/>
                  <w:rPrChange w:id="1949" w:author="Binkis Mikas" w:date="2023-03-19T23:14:00Z">
                    <w:rPr>
                      <w:rFonts w:ascii="Times New Roman" w:eastAsia="Times New Roman" w:hAnsi="Times New Roman"/>
                    </w:rPr>
                  </w:rPrChange>
                </w:rPr>
                <w:t xml:space="preserve">Path </w:t>
              </w:r>
            </w:ins>
            <w:r w:rsidRPr="00162211">
              <w:rPr>
                <w:rFonts w:eastAsia="Times New Roman"/>
                <w:b/>
                <w:bCs/>
                <w:rPrChange w:id="1950" w:author="Binkis Mikas" w:date="2023-03-19T23:14:00Z">
                  <w:rPr>
                    <w:rFonts w:ascii="Times New Roman" w:eastAsia="Times New Roman" w:hAnsi="Times New Roman"/>
                  </w:rPr>
                </w:rPrChange>
              </w:rPr>
              <w:t>width (m)</w:t>
            </w:r>
          </w:p>
        </w:tc>
        <w:tc>
          <w:tcPr>
            <w:tcW w:w="1010" w:type="dxa"/>
            <w:shd w:val="clear" w:color="auto" w:fill="auto"/>
            <w:tcMar>
              <w:top w:w="100" w:type="dxa"/>
              <w:left w:w="100" w:type="dxa"/>
              <w:bottom w:w="100" w:type="dxa"/>
              <w:right w:w="100" w:type="dxa"/>
            </w:tcMar>
            <w:tcPrChange w:id="1951" w:author="Binkis Mikas" w:date="2023-03-19T22:45:00Z">
              <w:tcPr>
                <w:tcW w:w="1010" w:type="dxa"/>
                <w:shd w:val="clear" w:color="auto" w:fill="auto"/>
                <w:tcMar>
                  <w:top w:w="100" w:type="dxa"/>
                  <w:left w:w="100" w:type="dxa"/>
                  <w:bottom w:w="100" w:type="dxa"/>
                  <w:right w:w="100" w:type="dxa"/>
                </w:tcMar>
              </w:tcPr>
            </w:tcPrChange>
          </w:tcPr>
          <w:p w14:paraId="4B6A0C95" w14:textId="77777777" w:rsidR="00627638" w:rsidRPr="001D68A7" w:rsidRDefault="00627638">
            <w:pPr>
              <w:spacing w:line="240" w:lineRule="auto"/>
              <w:jc w:val="center"/>
              <w:rPr>
                <w:rFonts w:eastAsia="Times New Roman"/>
                <w:rPrChange w:id="1952" w:author="Binkis Mikas" w:date="2023-03-19T21:43:00Z">
                  <w:rPr>
                    <w:rFonts w:ascii="Times New Roman" w:eastAsia="Times New Roman" w:hAnsi="Times New Roman"/>
                  </w:rPr>
                </w:rPrChange>
              </w:rPr>
              <w:pPrChange w:id="1953" w:author="Binkis Mikas" w:date="2023-03-20T00:24:00Z">
                <w:pPr>
                  <w:spacing w:line="240" w:lineRule="auto"/>
                </w:pPr>
              </w:pPrChange>
            </w:pPr>
            <w:r w:rsidRPr="001D68A7">
              <w:rPr>
                <w:rFonts w:eastAsia="Times New Roman"/>
                <w:rPrChange w:id="1954" w:author="Binkis Mikas" w:date="2023-03-19T21:43:00Z">
                  <w:rPr>
                    <w:rFonts w:ascii="Times New Roman" w:eastAsia="Times New Roman" w:hAnsi="Times New Roman"/>
                  </w:rPr>
                </w:rPrChange>
              </w:rPr>
              <w:t>0,6</w:t>
            </w:r>
          </w:p>
        </w:tc>
        <w:tc>
          <w:tcPr>
            <w:tcW w:w="1010" w:type="dxa"/>
            <w:shd w:val="clear" w:color="auto" w:fill="auto"/>
            <w:tcMar>
              <w:top w:w="100" w:type="dxa"/>
              <w:left w:w="100" w:type="dxa"/>
              <w:bottom w:w="100" w:type="dxa"/>
              <w:right w:w="100" w:type="dxa"/>
            </w:tcMar>
            <w:tcPrChange w:id="1955" w:author="Binkis Mikas" w:date="2023-03-19T22:45:00Z">
              <w:tcPr>
                <w:tcW w:w="1010" w:type="dxa"/>
                <w:shd w:val="clear" w:color="auto" w:fill="auto"/>
                <w:tcMar>
                  <w:top w:w="100" w:type="dxa"/>
                  <w:left w:w="100" w:type="dxa"/>
                  <w:bottom w:w="100" w:type="dxa"/>
                  <w:right w:w="100" w:type="dxa"/>
                </w:tcMar>
              </w:tcPr>
            </w:tcPrChange>
          </w:tcPr>
          <w:p w14:paraId="64BF935C" w14:textId="77777777" w:rsidR="00627638" w:rsidRPr="001D68A7" w:rsidRDefault="00627638">
            <w:pPr>
              <w:spacing w:line="240" w:lineRule="auto"/>
              <w:jc w:val="center"/>
              <w:rPr>
                <w:rFonts w:eastAsia="Times New Roman"/>
                <w:rPrChange w:id="1956" w:author="Binkis Mikas" w:date="2023-03-19T21:43:00Z">
                  <w:rPr>
                    <w:rFonts w:ascii="Times New Roman" w:eastAsia="Times New Roman" w:hAnsi="Times New Roman"/>
                  </w:rPr>
                </w:rPrChange>
              </w:rPr>
              <w:pPrChange w:id="1957" w:author="Binkis Mikas" w:date="2023-03-20T00:24:00Z">
                <w:pPr>
                  <w:spacing w:line="240" w:lineRule="auto"/>
                </w:pPr>
              </w:pPrChange>
            </w:pPr>
            <w:r w:rsidRPr="001D68A7">
              <w:rPr>
                <w:rFonts w:eastAsia="Times New Roman"/>
                <w:rPrChange w:id="1958" w:author="Binkis Mikas" w:date="2023-03-19T21:43:00Z">
                  <w:rPr>
                    <w:rFonts w:ascii="Times New Roman" w:eastAsia="Times New Roman" w:hAnsi="Times New Roman"/>
                  </w:rPr>
                </w:rPrChange>
              </w:rPr>
              <w:t>0,6</w:t>
            </w:r>
          </w:p>
        </w:tc>
        <w:tc>
          <w:tcPr>
            <w:tcW w:w="905" w:type="dxa"/>
            <w:shd w:val="clear" w:color="auto" w:fill="auto"/>
            <w:tcMar>
              <w:top w:w="100" w:type="dxa"/>
              <w:left w:w="100" w:type="dxa"/>
              <w:bottom w:w="100" w:type="dxa"/>
              <w:right w:w="100" w:type="dxa"/>
            </w:tcMar>
            <w:tcPrChange w:id="1959" w:author="Binkis Mikas" w:date="2023-03-19T22:45:00Z">
              <w:tcPr>
                <w:tcW w:w="905" w:type="dxa"/>
                <w:shd w:val="clear" w:color="auto" w:fill="auto"/>
                <w:tcMar>
                  <w:top w:w="100" w:type="dxa"/>
                  <w:left w:w="100" w:type="dxa"/>
                  <w:bottom w:w="100" w:type="dxa"/>
                  <w:right w:w="100" w:type="dxa"/>
                </w:tcMar>
              </w:tcPr>
            </w:tcPrChange>
          </w:tcPr>
          <w:p w14:paraId="402D290B" w14:textId="77777777" w:rsidR="00627638" w:rsidRPr="001D68A7" w:rsidRDefault="00627638">
            <w:pPr>
              <w:spacing w:line="240" w:lineRule="auto"/>
              <w:jc w:val="center"/>
              <w:rPr>
                <w:rFonts w:eastAsia="Times New Roman"/>
                <w:rPrChange w:id="1960" w:author="Binkis Mikas" w:date="2023-03-19T21:43:00Z">
                  <w:rPr>
                    <w:rFonts w:ascii="Times New Roman" w:eastAsia="Times New Roman" w:hAnsi="Times New Roman"/>
                  </w:rPr>
                </w:rPrChange>
              </w:rPr>
              <w:pPrChange w:id="1961" w:author="Binkis Mikas" w:date="2023-03-20T00:24:00Z">
                <w:pPr>
                  <w:spacing w:line="240" w:lineRule="auto"/>
                </w:pPr>
              </w:pPrChange>
            </w:pPr>
            <w:r w:rsidRPr="001D68A7">
              <w:rPr>
                <w:rFonts w:eastAsia="Times New Roman"/>
                <w:rPrChange w:id="1962" w:author="Binkis Mikas" w:date="2023-03-19T21:43:00Z">
                  <w:rPr>
                    <w:rFonts w:ascii="Times New Roman" w:eastAsia="Times New Roman" w:hAnsi="Times New Roman"/>
                  </w:rPr>
                </w:rPrChange>
              </w:rPr>
              <w:t>0,6</w:t>
            </w:r>
          </w:p>
        </w:tc>
        <w:tc>
          <w:tcPr>
            <w:tcW w:w="864" w:type="dxa"/>
            <w:shd w:val="clear" w:color="auto" w:fill="auto"/>
            <w:tcMar>
              <w:top w:w="100" w:type="dxa"/>
              <w:left w:w="100" w:type="dxa"/>
              <w:bottom w:w="100" w:type="dxa"/>
              <w:right w:w="100" w:type="dxa"/>
            </w:tcMar>
            <w:tcPrChange w:id="1963" w:author="Binkis Mikas" w:date="2023-03-19T22:45:00Z">
              <w:tcPr>
                <w:tcW w:w="905" w:type="dxa"/>
                <w:shd w:val="clear" w:color="auto" w:fill="auto"/>
                <w:tcMar>
                  <w:top w:w="100" w:type="dxa"/>
                  <w:left w:w="100" w:type="dxa"/>
                  <w:bottom w:w="100" w:type="dxa"/>
                  <w:right w:w="100" w:type="dxa"/>
                </w:tcMar>
              </w:tcPr>
            </w:tcPrChange>
          </w:tcPr>
          <w:p w14:paraId="37A6EB97" w14:textId="77777777" w:rsidR="00627638" w:rsidRPr="001D68A7" w:rsidRDefault="00627638">
            <w:pPr>
              <w:spacing w:line="240" w:lineRule="auto"/>
              <w:jc w:val="center"/>
              <w:rPr>
                <w:rFonts w:eastAsia="Times New Roman"/>
                <w:rPrChange w:id="1964" w:author="Binkis Mikas" w:date="2023-03-19T21:43:00Z">
                  <w:rPr>
                    <w:rFonts w:ascii="Times New Roman" w:eastAsia="Times New Roman" w:hAnsi="Times New Roman"/>
                  </w:rPr>
                </w:rPrChange>
              </w:rPr>
              <w:pPrChange w:id="1965" w:author="Binkis Mikas" w:date="2023-03-20T00:24:00Z">
                <w:pPr>
                  <w:spacing w:line="240" w:lineRule="auto"/>
                </w:pPr>
              </w:pPrChange>
            </w:pPr>
            <w:r w:rsidRPr="001D68A7">
              <w:rPr>
                <w:rFonts w:eastAsia="Times New Roman"/>
                <w:rPrChange w:id="1966" w:author="Binkis Mikas" w:date="2023-03-19T21:43:00Z">
                  <w:rPr>
                    <w:rFonts w:ascii="Times New Roman" w:eastAsia="Times New Roman" w:hAnsi="Times New Roman"/>
                  </w:rPr>
                </w:rPrChange>
              </w:rPr>
              <w:t>0,6</w:t>
            </w:r>
          </w:p>
        </w:tc>
        <w:tc>
          <w:tcPr>
            <w:tcW w:w="918" w:type="dxa"/>
            <w:shd w:val="clear" w:color="auto" w:fill="auto"/>
            <w:tcMar>
              <w:top w:w="100" w:type="dxa"/>
              <w:left w:w="100" w:type="dxa"/>
              <w:bottom w:w="100" w:type="dxa"/>
              <w:right w:w="100" w:type="dxa"/>
            </w:tcMar>
            <w:tcPrChange w:id="1967" w:author="Binkis Mikas" w:date="2023-03-19T22:45:00Z">
              <w:tcPr>
                <w:tcW w:w="918" w:type="dxa"/>
                <w:shd w:val="clear" w:color="auto" w:fill="auto"/>
                <w:tcMar>
                  <w:top w:w="100" w:type="dxa"/>
                  <w:left w:w="100" w:type="dxa"/>
                  <w:bottom w:w="100" w:type="dxa"/>
                  <w:right w:w="100" w:type="dxa"/>
                </w:tcMar>
              </w:tcPr>
            </w:tcPrChange>
          </w:tcPr>
          <w:p w14:paraId="5858F0C6" w14:textId="77777777" w:rsidR="00627638" w:rsidRPr="001D68A7" w:rsidRDefault="00627638">
            <w:pPr>
              <w:spacing w:line="240" w:lineRule="auto"/>
              <w:jc w:val="center"/>
              <w:rPr>
                <w:rFonts w:eastAsia="Times New Roman"/>
                <w:rPrChange w:id="1968" w:author="Binkis Mikas" w:date="2023-03-19T21:43:00Z">
                  <w:rPr>
                    <w:rFonts w:ascii="Times New Roman" w:eastAsia="Times New Roman" w:hAnsi="Times New Roman"/>
                  </w:rPr>
                </w:rPrChange>
              </w:rPr>
              <w:pPrChange w:id="1969" w:author="Binkis Mikas" w:date="2023-03-20T00:24:00Z">
                <w:pPr>
                  <w:spacing w:line="240" w:lineRule="auto"/>
                </w:pPr>
              </w:pPrChange>
            </w:pPr>
            <w:r w:rsidRPr="001D68A7">
              <w:rPr>
                <w:rFonts w:eastAsia="Times New Roman"/>
                <w:rPrChange w:id="1970" w:author="Binkis Mikas" w:date="2023-03-19T21:43:00Z">
                  <w:rPr>
                    <w:rFonts w:ascii="Times New Roman" w:eastAsia="Times New Roman" w:hAnsi="Times New Roman"/>
                  </w:rPr>
                </w:rPrChange>
              </w:rPr>
              <w:t>0,4</w:t>
            </w:r>
          </w:p>
        </w:tc>
        <w:tc>
          <w:tcPr>
            <w:tcW w:w="918" w:type="dxa"/>
            <w:shd w:val="clear" w:color="auto" w:fill="auto"/>
            <w:tcMar>
              <w:top w:w="100" w:type="dxa"/>
              <w:left w:w="100" w:type="dxa"/>
              <w:bottom w:w="100" w:type="dxa"/>
              <w:right w:w="100" w:type="dxa"/>
            </w:tcMar>
            <w:tcPrChange w:id="1971" w:author="Binkis Mikas" w:date="2023-03-19T22:45:00Z">
              <w:tcPr>
                <w:tcW w:w="918" w:type="dxa"/>
                <w:shd w:val="clear" w:color="auto" w:fill="auto"/>
                <w:tcMar>
                  <w:top w:w="100" w:type="dxa"/>
                  <w:left w:w="100" w:type="dxa"/>
                  <w:bottom w:w="100" w:type="dxa"/>
                  <w:right w:w="100" w:type="dxa"/>
                </w:tcMar>
              </w:tcPr>
            </w:tcPrChange>
          </w:tcPr>
          <w:p w14:paraId="1090EF3A" w14:textId="77777777" w:rsidR="00627638" w:rsidRPr="001D68A7" w:rsidRDefault="00627638">
            <w:pPr>
              <w:spacing w:line="240" w:lineRule="auto"/>
              <w:jc w:val="center"/>
              <w:rPr>
                <w:rFonts w:eastAsia="Times New Roman"/>
                <w:rPrChange w:id="1972" w:author="Binkis Mikas" w:date="2023-03-19T21:43:00Z">
                  <w:rPr>
                    <w:rFonts w:ascii="Times New Roman" w:eastAsia="Times New Roman" w:hAnsi="Times New Roman"/>
                  </w:rPr>
                </w:rPrChange>
              </w:rPr>
              <w:pPrChange w:id="1973" w:author="Binkis Mikas" w:date="2023-03-20T00:24:00Z">
                <w:pPr>
                  <w:spacing w:line="240" w:lineRule="auto"/>
                </w:pPr>
              </w:pPrChange>
            </w:pPr>
            <w:r w:rsidRPr="001D68A7">
              <w:rPr>
                <w:rFonts w:eastAsia="Times New Roman"/>
                <w:rPrChange w:id="1974" w:author="Binkis Mikas" w:date="2023-03-19T21:43:00Z">
                  <w:rPr>
                    <w:rFonts w:ascii="Times New Roman" w:eastAsia="Times New Roman" w:hAnsi="Times New Roman"/>
                  </w:rPr>
                </w:rPrChange>
              </w:rPr>
              <w:t>0,4</w:t>
            </w:r>
          </w:p>
        </w:tc>
      </w:tr>
      <w:tr w:rsidR="00627638" w:rsidRPr="001D68A7" w14:paraId="4B0C2B39" w14:textId="77777777" w:rsidTr="00D535C0">
        <w:trPr>
          <w:trHeight w:val="133"/>
          <w:jc w:val="right"/>
          <w:trPrChange w:id="1975" w:author="Binkis Mikas" w:date="2023-03-19T22:45:00Z">
            <w:trPr>
              <w:trHeight w:val="133"/>
            </w:trPr>
          </w:trPrChange>
        </w:trPr>
        <w:tc>
          <w:tcPr>
            <w:tcW w:w="2190" w:type="dxa"/>
            <w:shd w:val="clear" w:color="auto" w:fill="auto"/>
            <w:tcMar>
              <w:top w:w="100" w:type="dxa"/>
              <w:left w:w="100" w:type="dxa"/>
              <w:bottom w:w="100" w:type="dxa"/>
              <w:right w:w="100" w:type="dxa"/>
            </w:tcMar>
            <w:tcPrChange w:id="1976" w:author="Binkis Mikas" w:date="2023-03-19T22:45:00Z">
              <w:tcPr>
                <w:tcW w:w="2190" w:type="dxa"/>
                <w:shd w:val="clear" w:color="auto" w:fill="auto"/>
                <w:tcMar>
                  <w:top w:w="100" w:type="dxa"/>
                  <w:left w:w="100" w:type="dxa"/>
                  <w:bottom w:w="100" w:type="dxa"/>
                  <w:right w:w="100" w:type="dxa"/>
                </w:tcMar>
              </w:tcPr>
            </w:tcPrChange>
          </w:tcPr>
          <w:p w14:paraId="4CE84873" w14:textId="17172CC8" w:rsidR="00627638" w:rsidRPr="00162211" w:rsidRDefault="00627638" w:rsidP="004E777B">
            <w:pPr>
              <w:spacing w:line="240" w:lineRule="auto"/>
              <w:rPr>
                <w:rFonts w:eastAsia="Times New Roman"/>
                <w:b/>
                <w:bCs/>
                <w:rPrChange w:id="1977" w:author="Binkis Mikas" w:date="2023-03-19T23:14:00Z">
                  <w:rPr>
                    <w:rFonts w:ascii="Times New Roman" w:eastAsia="Times New Roman" w:hAnsi="Times New Roman"/>
                  </w:rPr>
                </w:rPrChange>
              </w:rPr>
            </w:pPr>
            <w:del w:id="1978" w:author="Tomas Blazauskas" w:date="2023-03-19T10:58:00Z">
              <w:r w:rsidRPr="00162211" w:rsidDel="00E92C8B">
                <w:rPr>
                  <w:rFonts w:eastAsia="Times New Roman"/>
                  <w:b/>
                  <w:bCs/>
                  <w:rPrChange w:id="1979" w:author="Binkis Mikas" w:date="2023-03-19T23:14:00Z">
                    <w:rPr>
                      <w:rFonts w:ascii="Times New Roman" w:eastAsia="Times New Roman" w:hAnsi="Times New Roman"/>
                    </w:rPr>
                  </w:rPrChange>
                </w:rPr>
                <w:delText>Splicing time</w:delText>
              </w:r>
            </w:del>
            <w:ins w:id="1980" w:author="Tomas Blazauskas" w:date="2023-03-19T10:58:00Z">
              <w:r w:rsidR="00E92C8B" w:rsidRPr="00162211">
                <w:rPr>
                  <w:rFonts w:eastAsia="Times New Roman"/>
                  <w:b/>
                  <w:bCs/>
                  <w:rPrChange w:id="1981" w:author="Binkis Mikas" w:date="2023-03-19T23:14:00Z">
                    <w:rPr>
                      <w:rFonts w:ascii="Times New Roman" w:eastAsia="Times New Roman" w:hAnsi="Times New Roman"/>
                    </w:rPr>
                  </w:rPrChange>
                </w:rPr>
                <w:t>Bl</w:t>
              </w:r>
            </w:ins>
            <w:ins w:id="1982" w:author="Tomas Blazauskas" w:date="2023-03-19T10:59:00Z">
              <w:r w:rsidR="00E92C8B" w:rsidRPr="00162211">
                <w:rPr>
                  <w:rFonts w:eastAsia="Times New Roman"/>
                  <w:b/>
                  <w:bCs/>
                  <w:rPrChange w:id="1983" w:author="Binkis Mikas" w:date="2023-03-19T23:14:00Z">
                    <w:rPr>
                      <w:rFonts w:ascii="Times New Roman" w:eastAsia="Times New Roman" w:hAnsi="Times New Roman"/>
                    </w:rPr>
                  </w:rPrChange>
                </w:rPr>
                <w:t>ending duration</w:t>
              </w:r>
            </w:ins>
            <w:ins w:id="1984" w:author="Tomas Blazauskas" w:date="2023-03-19T10:58:00Z">
              <w:r w:rsidR="00E92C8B" w:rsidRPr="00162211">
                <w:rPr>
                  <w:rFonts w:eastAsia="Times New Roman"/>
                  <w:b/>
                  <w:bCs/>
                  <w:rPrChange w:id="1985" w:author="Binkis Mikas" w:date="2023-03-19T23:14:00Z">
                    <w:rPr>
                      <w:rFonts w:ascii="Times New Roman" w:eastAsia="Times New Roman" w:hAnsi="Times New Roman"/>
                    </w:rPr>
                  </w:rPrChange>
                </w:rPr>
                <w:t xml:space="preserve"> </w:t>
              </w:r>
            </w:ins>
            <w:r w:rsidRPr="00162211">
              <w:rPr>
                <w:rFonts w:eastAsia="Times New Roman"/>
                <w:b/>
                <w:bCs/>
                <w:rPrChange w:id="1986" w:author="Binkis Mikas" w:date="2023-03-19T23:14:00Z">
                  <w:rPr>
                    <w:rFonts w:ascii="Times New Roman" w:eastAsia="Times New Roman" w:hAnsi="Times New Roman"/>
                  </w:rPr>
                </w:rPrChange>
              </w:rPr>
              <w:t>(s)</w:t>
            </w:r>
          </w:p>
        </w:tc>
        <w:tc>
          <w:tcPr>
            <w:tcW w:w="2020" w:type="dxa"/>
            <w:gridSpan w:val="2"/>
            <w:shd w:val="clear" w:color="auto" w:fill="auto"/>
            <w:tcMar>
              <w:top w:w="100" w:type="dxa"/>
              <w:left w:w="100" w:type="dxa"/>
              <w:bottom w:w="100" w:type="dxa"/>
              <w:right w:w="100" w:type="dxa"/>
            </w:tcMar>
            <w:tcPrChange w:id="1987" w:author="Binkis Mikas" w:date="2023-03-19T22:45:00Z">
              <w:tcPr>
                <w:tcW w:w="2020" w:type="dxa"/>
                <w:gridSpan w:val="2"/>
                <w:shd w:val="clear" w:color="auto" w:fill="auto"/>
                <w:tcMar>
                  <w:top w:w="100" w:type="dxa"/>
                  <w:left w:w="100" w:type="dxa"/>
                  <w:bottom w:w="100" w:type="dxa"/>
                  <w:right w:w="100" w:type="dxa"/>
                </w:tcMar>
              </w:tcPr>
            </w:tcPrChange>
          </w:tcPr>
          <w:p w14:paraId="0A6959E7" w14:textId="1EA2FF14" w:rsidR="00627638" w:rsidRPr="001D68A7" w:rsidRDefault="00627638">
            <w:pPr>
              <w:spacing w:line="240" w:lineRule="auto"/>
              <w:jc w:val="center"/>
              <w:rPr>
                <w:rFonts w:eastAsia="Times New Roman"/>
                <w:rPrChange w:id="1988" w:author="Binkis Mikas" w:date="2023-03-19T21:43:00Z">
                  <w:rPr>
                    <w:rFonts w:ascii="Times New Roman" w:eastAsia="Times New Roman" w:hAnsi="Times New Roman"/>
                  </w:rPr>
                </w:rPrChange>
              </w:rPr>
              <w:pPrChange w:id="1989" w:author="Binkis Mikas" w:date="2023-03-20T00:24:00Z">
                <w:pPr>
                  <w:spacing w:line="240" w:lineRule="auto"/>
                </w:pPr>
              </w:pPrChange>
            </w:pPr>
          </w:p>
        </w:tc>
        <w:tc>
          <w:tcPr>
            <w:tcW w:w="1769" w:type="dxa"/>
            <w:gridSpan w:val="2"/>
            <w:shd w:val="clear" w:color="auto" w:fill="auto"/>
            <w:tcMar>
              <w:top w:w="100" w:type="dxa"/>
              <w:left w:w="100" w:type="dxa"/>
              <w:bottom w:w="100" w:type="dxa"/>
              <w:right w:w="100" w:type="dxa"/>
            </w:tcMar>
            <w:tcPrChange w:id="1990" w:author="Binkis Mikas" w:date="2023-03-19T22:45:00Z">
              <w:tcPr>
                <w:tcW w:w="1810" w:type="dxa"/>
                <w:gridSpan w:val="2"/>
                <w:shd w:val="clear" w:color="auto" w:fill="auto"/>
                <w:tcMar>
                  <w:top w:w="100" w:type="dxa"/>
                  <w:left w:w="100" w:type="dxa"/>
                  <w:bottom w:w="100" w:type="dxa"/>
                  <w:right w:w="100" w:type="dxa"/>
                </w:tcMar>
              </w:tcPr>
            </w:tcPrChange>
          </w:tcPr>
          <w:p w14:paraId="4852D39B" w14:textId="77777777" w:rsidR="00627638" w:rsidRPr="001D68A7" w:rsidRDefault="00627638">
            <w:pPr>
              <w:spacing w:line="240" w:lineRule="auto"/>
              <w:jc w:val="center"/>
              <w:rPr>
                <w:rFonts w:eastAsia="Times New Roman"/>
                <w:rPrChange w:id="1991" w:author="Binkis Mikas" w:date="2023-03-19T21:43:00Z">
                  <w:rPr>
                    <w:rFonts w:ascii="Times New Roman" w:eastAsia="Times New Roman" w:hAnsi="Times New Roman"/>
                  </w:rPr>
                </w:rPrChange>
              </w:rPr>
              <w:pPrChange w:id="1992" w:author="Binkis Mikas" w:date="2023-03-20T00:24:00Z">
                <w:pPr>
                  <w:spacing w:line="240" w:lineRule="auto"/>
                </w:pPr>
              </w:pPrChange>
            </w:pPr>
            <w:r w:rsidRPr="001D68A7">
              <w:rPr>
                <w:rFonts w:eastAsia="Times New Roman"/>
                <w:rPrChange w:id="1993" w:author="Binkis Mikas" w:date="2023-03-19T21:43:00Z">
                  <w:rPr>
                    <w:rFonts w:ascii="Times New Roman" w:eastAsia="Times New Roman" w:hAnsi="Times New Roman"/>
                  </w:rPr>
                </w:rPrChange>
              </w:rPr>
              <w:t>0,2</w:t>
            </w:r>
          </w:p>
        </w:tc>
        <w:tc>
          <w:tcPr>
            <w:tcW w:w="1836" w:type="dxa"/>
            <w:gridSpan w:val="2"/>
            <w:shd w:val="clear" w:color="auto" w:fill="auto"/>
            <w:tcMar>
              <w:top w:w="100" w:type="dxa"/>
              <w:left w:w="100" w:type="dxa"/>
              <w:bottom w:w="100" w:type="dxa"/>
              <w:right w:w="100" w:type="dxa"/>
            </w:tcMar>
            <w:tcPrChange w:id="1994" w:author="Binkis Mikas" w:date="2023-03-19T22:45:00Z">
              <w:tcPr>
                <w:tcW w:w="1836" w:type="dxa"/>
                <w:gridSpan w:val="2"/>
                <w:shd w:val="clear" w:color="auto" w:fill="auto"/>
                <w:tcMar>
                  <w:top w:w="100" w:type="dxa"/>
                  <w:left w:w="100" w:type="dxa"/>
                  <w:bottom w:w="100" w:type="dxa"/>
                  <w:right w:w="100" w:type="dxa"/>
                </w:tcMar>
              </w:tcPr>
            </w:tcPrChange>
          </w:tcPr>
          <w:p w14:paraId="100C5B58" w14:textId="6E205F8E" w:rsidR="00627638" w:rsidRPr="001D68A7" w:rsidRDefault="00627638">
            <w:pPr>
              <w:spacing w:line="240" w:lineRule="auto"/>
              <w:jc w:val="center"/>
              <w:rPr>
                <w:rFonts w:eastAsia="Times New Roman"/>
                <w:rPrChange w:id="1995" w:author="Binkis Mikas" w:date="2023-03-19T21:43:00Z">
                  <w:rPr>
                    <w:rFonts w:ascii="Times New Roman" w:eastAsia="Times New Roman" w:hAnsi="Times New Roman"/>
                  </w:rPr>
                </w:rPrChange>
              </w:rPr>
              <w:pPrChange w:id="1996" w:author="Binkis Mikas" w:date="2023-03-20T00:24:00Z">
                <w:pPr>
                  <w:spacing w:line="240" w:lineRule="auto"/>
                </w:pPr>
              </w:pPrChange>
            </w:pPr>
          </w:p>
        </w:tc>
      </w:tr>
    </w:tbl>
    <w:p w14:paraId="1299C43A" w14:textId="681CD366" w:rsidR="00627638" w:rsidRPr="001D68A7" w:rsidDel="001D10FC" w:rsidRDefault="00627638" w:rsidP="00B95AD6">
      <w:pPr>
        <w:pStyle w:val="MDPI21heading1"/>
        <w:ind w:firstLine="425"/>
        <w:rPr>
          <w:del w:id="1997" w:author="Tomas Blazauskas" w:date="2023-03-19T11:04:00Z"/>
          <w:b w:val="0"/>
        </w:rPr>
      </w:pPr>
    </w:p>
    <w:p w14:paraId="1B4E2E4F" w14:textId="72459922" w:rsidR="001D10FC" w:rsidRPr="001D68A7" w:rsidRDefault="00B95AD6">
      <w:pPr>
        <w:pStyle w:val="MDPI21heading1"/>
        <w:spacing w:after="0"/>
        <w:ind w:firstLine="425"/>
        <w:jc w:val="both"/>
        <w:rPr>
          <w:ins w:id="1998" w:author="Tomas Blazauskas" w:date="2023-03-19T11:35:00Z"/>
          <w:b w:val="0"/>
        </w:rPr>
        <w:pPrChange w:id="1999" w:author="Binkis Mikas" w:date="2023-03-19T22:46:00Z">
          <w:pPr>
            <w:pStyle w:val="MDPI21heading1"/>
            <w:ind w:firstLine="425"/>
            <w:jc w:val="both"/>
          </w:pPr>
        </w:pPrChange>
      </w:pPr>
      <w:r w:rsidRPr="001D68A7">
        <w:rPr>
          <w:b w:val="0"/>
        </w:rPr>
        <w:t>The app</w:t>
      </w:r>
      <w:ins w:id="2000" w:author="Tomas Blazauskas" w:date="2023-03-19T11:04:00Z">
        <w:r w:rsidR="001D10FC" w:rsidRPr="001D68A7">
          <w:rPr>
            <w:b w:val="0"/>
          </w:rPr>
          <w:t>lication</w:t>
        </w:r>
      </w:ins>
      <w:r w:rsidRPr="001D68A7">
        <w:rPr>
          <w:b w:val="0"/>
        </w:rPr>
        <w:t xml:space="preserve"> renders </w:t>
      </w:r>
      <w:del w:id="2001" w:author="Blažauskas Tomas" w:date="2023-01-25T23:21:00Z">
        <w:r w:rsidRPr="001D68A7" w:rsidDel="007C08C3">
          <w:rPr>
            <w:b w:val="0"/>
          </w:rPr>
          <w:delText>virtual reality</w:delText>
        </w:r>
      </w:del>
      <w:ins w:id="2002" w:author="Blažauskas Tomas" w:date="2023-01-25T23:21:00Z">
        <w:r w:rsidR="007C08C3" w:rsidRPr="001D68A7">
          <w:rPr>
            <w:b w:val="0"/>
          </w:rPr>
          <w:t>VR</w:t>
        </w:r>
      </w:ins>
      <w:r w:rsidRPr="001D68A7">
        <w:rPr>
          <w:b w:val="0"/>
        </w:rPr>
        <w:t xml:space="preserve"> content using the Unity game engine. The total size of the application is 4,36 Gb</w:t>
      </w:r>
      <w:del w:id="2003" w:author="Tomas Blazauskas" w:date="2023-03-19T11:04:00Z">
        <w:r w:rsidRPr="001D68A7" w:rsidDel="001D10FC">
          <w:rPr>
            <w:b w:val="0"/>
          </w:rPr>
          <w:delText>,</w:delText>
        </w:r>
      </w:del>
      <w:r w:rsidRPr="001D68A7">
        <w:rPr>
          <w:b w:val="0"/>
        </w:rPr>
        <w:t xml:space="preserve"> </w:t>
      </w:r>
      <w:del w:id="2004" w:author="Tomas Blazauskas" w:date="2023-03-19T11:05:00Z">
        <w:r w:rsidRPr="001D68A7" w:rsidDel="001D10FC">
          <w:rPr>
            <w:b w:val="0"/>
          </w:rPr>
          <w:delText xml:space="preserve">of </w:delText>
        </w:r>
      </w:del>
      <w:ins w:id="2005" w:author="Tomas Blazauskas" w:date="2023-03-19T11:05:00Z">
        <w:r w:rsidR="001D10FC" w:rsidRPr="001D68A7">
          <w:rPr>
            <w:b w:val="0"/>
          </w:rPr>
          <w:t>(</w:t>
        </w:r>
      </w:ins>
      <w:del w:id="2006" w:author="Tomas Blazauskas" w:date="2023-03-19T11:05:00Z">
        <w:r w:rsidRPr="001D68A7" w:rsidDel="001D10FC">
          <w:rPr>
            <w:b w:val="0"/>
          </w:rPr>
          <w:delText xml:space="preserve">which </w:delText>
        </w:r>
      </w:del>
      <w:r w:rsidRPr="001D68A7">
        <w:rPr>
          <w:b w:val="0"/>
        </w:rPr>
        <w:t xml:space="preserve">2,81 Gb </w:t>
      </w:r>
      <w:ins w:id="2007" w:author="Tomas Blazauskas" w:date="2023-03-19T11:05:00Z">
        <w:r w:rsidR="001D10FC" w:rsidRPr="001D68A7">
          <w:rPr>
            <w:b w:val="0"/>
          </w:rPr>
          <w:t xml:space="preserve">of </w:t>
        </w:r>
      </w:ins>
      <w:del w:id="2008" w:author="Tomas Blazauskas" w:date="2023-03-19T11:05:00Z">
        <w:r w:rsidRPr="001D68A7" w:rsidDel="001D10FC">
          <w:rPr>
            <w:b w:val="0"/>
          </w:rPr>
          <w:delText xml:space="preserve">are </w:delText>
        </w:r>
      </w:del>
      <w:ins w:id="2009" w:author="Tomas Blazauskas" w:date="2023-03-19T11:05:00Z">
        <w:r w:rsidR="001D10FC" w:rsidRPr="001D68A7">
          <w:rPr>
            <w:b w:val="0"/>
          </w:rPr>
          <w:t xml:space="preserve">space is dedicated </w:t>
        </w:r>
      </w:ins>
      <w:ins w:id="2010" w:author="Tomas Blazauskas" w:date="2023-03-20T07:47:00Z">
        <w:r w:rsidR="00A54459">
          <w:rPr>
            <w:b w:val="0"/>
          </w:rPr>
          <w:t>to</w:t>
        </w:r>
      </w:ins>
      <w:ins w:id="2011" w:author="Tomas Blazauskas" w:date="2023-03-19T11:05:00Z">
        <w:r w:rsidR="001D10FC" w:rsidRPr="001D68A7">
          <w:rPr>
            <w:b w:val="0"/>
          </w:rPr>
          <w:t xml:space="preserve"> </w:t>
        </w:r>
      </w:ins>
      <w:r w:rsidRPr="001D68A7">
        <w:rPr>
          <w:b w:val="0"/>
        </w:rPr>
        <w:t>videos</w:t>
      </w:r>
      <w:ins w:id="2012" w:author="Tomas Blazauskas" w:date="2023-03-19T11:05:00Z">
        <w:r w:rsidR="001D10FC" w:rsidRPr="001D68A7">
          <w:rPr>
            <w:b w:val="0"/>
          </w:rPr>
          <w:t>)</w:t>
        </w:r>
      </w:ins>
      <w:r w:rsidRPr="001D68A7">
        <w:rPr>
          <w:b w:val="0"/>
        </w:rPr>
        <w:t xml:space="preserve">. It requires a </w:t>
      </w:r>
      <w:ins w:id="2013" w:author="Tomas Blazauskas" w:date="2023-03-19T11:35:00Z">
        <w:r w:rsidR="0098660E" w:rsidRPr="001D68A7">
          <w:rPr>
            <w:b w:val="0"/>
          </w:rPr>
          <w:t xml:space="preserve">personal </w:t>
        </w:r>
      </w:ins>
      <w:r w:rsidRPr="001D68A7">
        <w:rPr>
          <w:b w:val="0"/>
        </w:rPr>
        <w:t xml:space="preserve">computer and a </w:t>
      </w:r>
      <w:del w:id="2014" w:author="Blažauskas Tomas" w:date="2023-01-25T23:21:00Z">
        <w:r w:rsidRPr="001D68A7" w:rsidDel="007C08C3">
          <w:rPr>
            <w:b w:val="0"/>
          </w:rPr>
          <w:delText>virtual reality</w:delText>
        </w:r>
      </w:del>
      <w:ins w:id="2015" w:author="Blažauskas Tomas" w:date="2023-01-25T23:21:00Z">
        <w:r w:rsidR="007C08C3" w:rsidRPr="001D68A7">
          <w:rPr>
            <w:b w:val="0"/>
          </w:rPr>
          <w:t>VR</w:t>
        </w:r>
      </w:ins>
      <w:r w:rsidRPr="001D68A7">
        <w:rPr>
          <w:b w:val="0"/>
        </w:rPr>
        <w:t xml:space="preserve"> helmet</w:t>
      </w:r>
      <w:del w:id="2016" w:author="Tomas Blazauskas" w:date="2023-03-20T07:46:00Z">
        <w:r w:rsidRPr="001D68A7" w:rsidDel="00A54459">
          <w:rPr>
            <w:b w:val="0"/>
          </w:rPr>
          <w:delText>,</w:delText>
        </w:r>
      </w:del>
      <w:r w:rsidRPr="001D68A7">
        <w:rPr>
          <w:b w:val="0"/>
        </w:rPr>
        <w:t xml:space="preserve"> or a </w:t>
      </w:r>
      <w:del w:id="2017" w:author="Blažauskas Tomas" w:date="2023-01-25T23:21:00Z">
        <w:r w:rsidRPr="001D68A7" w:rsidDel="007C08C3">
          <w:rPr>
            <w:b w:val="0"/>
          </w:rPr>
          <w:delText>virtual reality</w:delText>
        </w:r>
      </w:del>
      <w:ins w:id="2018" w:author="Blažauskas Tomas" w:date="2023-01-25T23:21:00Z">
        <w:r w:rsidR="007C08C3" w:rsidRPr="001D68A7">
          <w:rPr>
            <w:b w:val="0"/>
          </w:rPr>
          <w:t>VR</w:t>
        </w:r>
      </w:ins>
      <w:r w:rsidRPr="001D68A7">
        <w:rPr>
          <w:b w:val="0"/>
        </w:rPr>
        <w:t xml:space="preserve"> helmet with an integrated processor for computing. </w:t>
      </w:r>
      <w:del w:id="2019" w:author="Tomas Blazauskas" w:date="2023-03-19T11:35:00Z">
        <w:r w:rsidRPr="001D68A7" w:rsidDel="0098660E">
          <w:rPr>
            <w:b w:val="0"/>
          </w:rPr>
          <w:delText xml:space="preserve">The </w:delText>
        </w:r>
      </w:del>
      <w:del w:id="2020" w:author="Tomas Blazauskas" w:date="2023-03-19T11:06:00Z">
        <w:r w:rsidRPr="001D68A7" w:rsidDel="001D10FC">
          <w:rPr>
            <w:b w:val="0"/>
          </w:rPr>
          <w:delText>application runs</w:delText>
        </w:r>
      </w:del>
      <w:del w:id="2021" w:author="Tomas Blazauskas" w:date="2023-03-19T11:35:00Z">
        <w:r w:rsidRPr="001D68A7" w:rsidDel="0098660E">
          <w:rPr>
            <w:b w:val="0"/>
          </w:rPr>
          <w:delText xml:space="preserve"> on a personal computer</w:delText>
        </w:r>
      </w:del>
      <w:ins w:id="2022" w:author="Tomas Blazauskas" w:date="2023-03-19T11:35:00Z">
        <w:r w:rsidR="0098660E" w:rsidRPr="001D68A7">
          <w:rPr>
            <w:b w:val="0"/>
          </w:rPr>
          <w:t xml:space="preserve">Figure </w:t>
        </w:r>
        <w:del w:id="2023" w:author="Binkis Mikas" w:date="2023-03-19T23:02:00Z">
          <w:r w:rsidR="0098660E" w:rsidRPr="001D68A7" w:rsidDel="00185203">
            <w:rPr>
              <w:b w:val="0"/>
            </w:rPr>
            <w:delText>??</w:delText>
          </w:r>
        </w:del>
      </w:ins>
      <w:ins w:id="2024" w:author="Binkis Mikas" w:date="2023-03-20T00:29:00Z">
        <w:r w:rsidR="00B403E9">
          <w:rPr>
            <w:b w:val="0"/>
          </w:rPr>
          <w:t>9</w:t>
        </w:r>
      </w:ins>
      <w:ins w:id="2025" w:author="Tomas Blazauskas" w:date="2023-03-19T11:35:00Z">
        <w:r w:rsidR="0098660E" w:rsidRPr="001D68A7">
          <w:rPr>
            <w:b w:val="0"/>
          </w:rPr>
          <w:t xml:space="preserve"> depicts system deployment</w:t>
        </w:r>
      </w:ins>
      <w:ins w:id="2026" w:author="Tomas Blazauskas" w:date="2023-03-19T11:07:00Z">
        <w:r w:rsidR="001D10FC" w:rsidRPr="001D68A7">
          <w:rPr>
            <w:b w:val="0"/>
          </w:rPr>
          <w:t xml:space="preserve">. </w:t>
        </w:r>
      </w:ins>
    </w:p>
    <w:p w14:paraId="61FBE39A" w14:textId="30C680C1" w:rsidR="0098660E" w:rsidRPr="001D68A7" w:rsidRDefault="0098660E">
      <w:pPr>
        <w:pStyle w:val="MDPI21heading1"/>
        <w:rPr>
          <w:ins w:id="2027" w:author="Tomas Blazauskas" w:date="2023-03-19T11:38:00Z"/>
          <w:b w:val="0"/>
        </w:rPr>
        <w:pPrChange w:id="2028" w:author="Binkis Mikas" w:date="2023-03-20T00:27:00Z">
          <w:pPr>
            <w:pStyle w:val="MDPI21heading1"/>
            <w:ind w:firstLine="425"/>
            <w:jc w:val="both"/>
          </w:pPr>
        </w:pPrChange>
      </w:pPr>
      <w:ins w:id="2029" w:author="Tomas Blazauskas" w:date="2023-03-19T11:38:00Z">
        <w:r w:rsidRPr="001D68A7">
          <w:rPr>
            <w:b w:val="0"/>
            <w:noProof/>
          </w:rPr>
          <w:lastRenderedPageBreak/>
          <w:drawing>
            <wp:inline distT="0" distB="0" distL="0" distR="0" wp14:anchorId="6F12B001" wp14:editId="1B868B86">
              <wp:extent cx="4599885" cy="1888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2596" cy="1897730"/>
                      </a:xfrm>
                      <a:prstGeom prst="rect">
                        <a:avLst/>
                      </a:prstGeom>
                      <a:noFill/>
                      <a:ln>
                        <a:noFill/>
                      </a:ln>
                    </pic:spPr>
                  </pic:pic>
                </a:graphicData>
              </a:graphic>
            </wp:inline>
          </w:drawing>
        </w:r>
      </w:ins>
    </w:p>
    <w:p w14:paraId="6BD4F215" w14:textId="5FB391B2" w:rsidR="0098660E" w:rsidRPr="001D68A7" w:rsidRDefault="0098660E">
      <w:pPr>
        <w:pStyle w:val="MDPI31text"/>
        <w:spacing w:before="120" w:after="240"/>
        <w:ind w:firstLine="0"/>
        <w:jc w:val="left"/>
        <w:rPr>
          <w:ins w:id="2030" w:author="Tomas Blazauskas" w:date="2023-03-19T11:38:00Z"/>
          <w:sz w:val="18"/>
        </w:rPr>
        <w:pPrChange w:id="2031" w:author="Binkis Mikas" w:date="2023-03-19T22:51:00Z">
          <w:pPr>
            <w:pStyle w:val="MDPI21heading1"/>
            <w:ind w:firstLine="425"/>
          </w:pPr>
        </w:pPrChange>
      </w:pPr>
      <w:ins w:id="2032" w:author="Tomas Blazauskas" w:date="2023-03-19T11:38:00Z">
        <w:r w:rsidRPr="00E76AEF">
          <w:rPr>
            <w:b/>
            <w:bCs/>
            <w:sz w:val="18"/>
            <w:rPrChange w:id="2033" w:author="Binkis Mikas" w:date="2023-03-19T22:51:00Z">
              <w:rPr>
                <w:b w:val="0"/>
                <w:sz w:val="18"/>
              </w:rPr>
            </w:rPrChange>
          </w:rPr>
          <w:t xml:space="preserve">Figure </w:t>
        </w:r>
        <w:del w:id="2034" w:author="Binkis Mikas" w:date="2023-03-19T23:02:00Z">
          <w:r w:rsidRPr="00E76AEF" w:rsidDel="00185203">
            <w:rPr>
              <w:b/>
              <w:bCs/>
              <w:sz w:val="18"/>
              <w:rPrChange w:id="2035" w:author="Binkis Mikas" w:date="2023-03-19T22:51:00Z">
                <w:rPr>
                  <w:b w:val="0"/>
                  <w:sz w:val="18"/>
                </w:rPr>
              </w:rPrChange>
            </w:rPr>
            <w:delText>??</w:delText>
          </w:r>
        </w:del>
      </w:ins>
      <w:ins w:id="2036" w:author="Binkis Mikas" w:date="2023-03-20T00:29:00Z">
        <w:r w:rsidR="00B403E9">
          <w:rPr>
            <w:b/>
            <w:bCs/>
            <w:sz w:val="18"/>
          </w:rPr>
          <w:t>9</w:t>
        </w:r>
      </w:ins>
      <w:ins w:id="2037" w:author="Tomas Blazauskas" w:date="2023-03-19T11:38:00Z">
        <w:r w:rsidRPr="00E76AEF">
          <w:rPr>
            <w:b/>
            <w:bCs/>
            <w:sz w:val="18"/>
            <w:rPrChange w:id="2038" w:author="Binkis Mikas" w:date="2023-03-19T22:51:00Z">
              <w:rPr>
                <w:sz w:val="18"/>
              </w:rPr>
            </w:rPrChange>
          </w:rPr>
          <w:t>.</w:t>
        </w:r>
      </w:ins>
      <w:ins w:id="2039" w:author="Tomas Blazauskas" w:date="2023-03-19T11:39:00Z">
        <w:r w:rsidRPr="001D68A7">
          <w:rPr>
            <w:sz w:val="18"/>
          </w:rPr>
          <w:t xml:space="preserve"> Deployment of the system used in the experiments</w:t>
        </w:r>
      </w:ins>
      <w:ins w:id="2040" w:author="Tomas Blazauskas" w:date="2023-03-19T11:38:00Z">
        <w:r w:rsidRPr="001D68A7">
          <w:rPr>
            <w:sz w:val="18"/>
          </w:rPr>
          <w:t>.</w:t>
        </w:r>
      </w:ins>
    </w:p>
    <w:p w14:paraId="56A518F7" w14:textId="44613392" w:rsidR="001D10FC" w:rsidRPr="001D68A7" w:rsidRDefault="001D10FC" w:rsidP="008E38FE">
      <w:pPr>
        <w:pStyle w:val="MDPI21heading1"/>
        <w:ind w:firstLine="425"/>
        <w:jc w:val="both"/>
        <w:rPr>
          <w:ins w:id="2041" w:author="Tomas Blazauskas" w:date="2023-03-19T11:08:00Z"/>
          <w:b w:val="0"/>
        </w:rPr>
      </w:pPr>
      <w:ins w:id="2042" w:author="Tomas Blazauskas" w:date="2023-03-19T11:07:00Z">
        <w:r w:rsidRPr="001D68A7">
          <w:rPr>
            <w:b w:val="0"/>
          </w:rPr>
          <w:t xml:space="preserve">Specification </w:t>
        </w:r>
      </w:ins>
      <w:ins w:id="2043" w:author="Tomas Blazauskas" w:date="2023-03-19T11:38:00Z">
        <w:r w:rsidR="0098660E" w:rsidRPr="001D68A7">
          <w:rPr>
            <w:b w:val="0"/>
          </w:rPr>
          <w:t xml:space="preserve">of the system components </w:t>
        </w:r>
      </w:ins>
      <w:ins w:id="2044" w:author="Tomas Blazauskas" w:date="2023-03-19T11:42:00Z">
        <w:r w:rsidR="0098660E" w:rsidRPr="001D68A7">
          <w:rPr>
            <w:b w:val="0"/>
          </w:rPr>
          <w:t>is</w:t>
        </w:r>
      </w:ins>
      <w:ins w:id="2045" w:author="Tomas Blazauskas" w:date="2023-03-19T11:07:00Z">
        <w:r w:rsidRPr="001D68A7">
          <w:rPr>
            <w:b w:val="0"/>
          </w:rPr>
          <w:t xml:space="preserve"> provided in </w:t>
        </w:r>
      </w:ins>
      <w:ins w:id="2046" w:author="Tomas Blazauskas" w:date="2023-03-19T11:08:00Z">
        <w:del w:id="2047" w:author="Binkis Mikas" w:date="2023-03-19T23:00:00Z">
          <w:r w:rsidRPr="001D68A7" w:rsidDel="001D02A9">
            <w:rPr>
              <w:b w:val="0"/>
            </w:rPr>
            <w:delText>t</w:delText>
          </w:r>
        </w:del>
      </w:ins>
      <w:ins w:id="2048" w:author="Binkis Mikas" w:date="2023-03-19T23:00:00Z">
        <w:r w:rsidR="001D02A9">
          <w:rPr>
            <w:b w:val="0"/>
          </w:rPr>
          <w:t>T</w:t>
        </w:r>
      </w:ins>
      <w:ins w:id="2049" w:author="Tomas Blazauskas" w:date="2023-03-19T11:08:00Z">
        <w:r w:rsidRPr="001D68A7">
          <w:rPr>
            <w:b w:val="0"/>
          </w:rPr>
          <w:t>able</w:t>
        </w:r>
      </w:ins>
      <w:ins w:id="2050" w:author="Tomas Blazauskas" w:date="2023-03-19T11:07:00Z">
        <w:del w:id="2051" w:author="Binkis Mikas" w:date="2023-03-19T23:00:00Z">
          <w:r w:rsidRPr="001D68A7" w:rsidDel="001D02A9">
            <w:rPr>
              <w:b w:val="0"/>
            </w:rPr>
            <w:delText>.</w:delText>
          </w:r>
        </w:del>
        <w:r w:rsidRPr="001D68A7">
          <w:rPr>
            <w:b w:val="0"/>
          </w:rPr>
          <w:t xml:space="preserve"> </w:t>
        </w:r>
        <w:del w:id="2052" w:author="Binkis Mikas" w:date="2023-03-19T23:00:00Z">
          <w:r w:rsidRPr="001D68A7" w:rsidDel="001D02A9">
            <w:rPr>
              <w:b w:val="0"/>
            </w:rPr>
            <w:delText>??</w:delText>
          </w:r>
        </w:del>
      </w:ins>
      <w:ins w:id="2053" w:author="Binkis Mikas" w:date="2023-03-19T23:00:00Z">
        <w:r w:rsidR="001D02A9">
          <w:rPr>
            <w:b w:val="0"/>
          </w:rPr>
          <w:t>4</w:t>
        </w:r>
      </w:ins>
      <w:ins w:id="2054" w:author="Tomas Blazauskas" w:date="2023-03-19T11:07:00Z">
        <w:r w:rsidRPr="001D68A7">
          <w:rPr>
            <w:b w:val="0"/>
          </w:rPr>
          <w:t>.</w:t>
        </w:r>
      </w:ins>
    </w:p>
    <w:p w14:paraId="42EF9DE9" w14:textId="4885FAFC" w:rsidR="001D10FC" w:rsidRPr="001D68A7" w:rsidRDefault="001D10FC">
      <w:pPr>
        <w:spacing w:line="240" w:lineRule="auto"/>
        <w:ind w:left="2552"/>
        <w:rPr>
          <w:ins w:id="2055" w:author="Tomas Blazauskas" w:date="2023-03-19T11:08:00Z"/>
          <w:rFonts w:eastAsia="Times New Roman"/>
          <w:sz w:val="18"/>
          <w:rPrChange w:id="2056" w:author="Binkis Mikas" w:date="2023-03-19T21:43:00Z">
            <w:rPr>
              <w:ins w:id="2057" w:author="Tomas Blazauskas" w:date="2023-03-19T11:08:00Z"/>
              <w:rFonts w:ascii="Times New Roman" w:eastAsia="Times New Roman" w:hAnsi="Times New Roman"/>
              <w:sz w:val="18"/>
            </w:rPr>
          </w:rPrChange>
        </w:rPr>
        <w:pPrChange w:id="2058" w:author="Binkis Mikas" w:date="2023-03-19T23:00:00Z">
          <w:pPr>
            <w:spacing w:line="240" w:lineRule="auto"/>
            <w:ind w:left="2550" w:firstLine="510"/>
          </w:pPr>
        </w:pPrChange>
      </w:pPr>
      <w:ins w:id="2059" w:author="Tomas Blazauskas" w:date="2023-03-19T11:08:00Z">
        <w:r w:rsidRPr="001D02A9">
          <w:rPr>
            <w:rFonts w:eastAsia="Times New Roman"/>
            <w:b/>
            <w:bCs/>
            <w:sz w:val="18"/>
            <w:rPrChange w:id="2060" w:author="Binkis Mikas" w:date="2023-03-19T23:00:00Z">
              <w:rPr>
                <w:rFonts w:ascii="Times New Roman" w:eastAsia="Times New Roman" w:hAnsi="Times New Roman"/>
                <w:sz w:val="18"/>
              </w:rPr>
            </w:rPrChange>
          </w:rPr>
          <w:t xml:space="preserve">Table </w:t>
        </w:r>
        <w:del w:id="2061" w:author="Binkis Mikas" w:date="2023-03-19T23:00:00Z">
          <w:r w:rsidRPr="001D02A9" w:rsidDel="001D02A9">
            <w:rPr>
              <w:rFonts w:eastAsia="Times New Roman"/>
              <w:b/>
              <w:bCs/>
              <w:sz w:val="18"/>
              <w:rPrChange w:id="2062" w:author="Binkis Mikas" w:date="2023-03-19T23:00:00Z">
                <w:rPr>
                  <w:rFonts w:ascii="Times New Roman" w:eastAsia="Times New Roman" w:hAnsi="Times New Roman"/>
                  <w:sz w:val="18"/>
                </w:rPr>
              </w:rPrChange>
            </w:rPr>
            <w:delText>??</w:delText>
          </w:r>
        </w:del>
      </w:ins>
      <w:ins w:id="2063" w:author="Binkis Mikas" w:date="2023-03-19T23:00:00Z">
        <w:r w:rsidR="001D02A9" w:rsidRPr="001D02A9">
          <w:rPr>
            <w:rFonts w:eastAsia="Times New Roman"/>
            <w:b/>
            <w:bCs/>
            <w:sz w:val="18"/>
            <w:rPrChange w:id="2064" w:author="Binkis Mikas" w:date="2023-03-19T23:00:00Z">
              <w:rPr>
                <w:rFonts w:eastAsia="Times New Roman"/>
                <w:sz w:val="18"/>
              </w:rPr>
            </w:rPrChange>
          </w:rPr>
          <w:t>4</w:t>
        </w:r>
      </w:ins>
      <w:ins w:id="2065" w:author="Tomas Blazauskas" w:date="2023-03-19T11:08:00Z">
        <w:r w:rsidRPr="001D02A9">
          <w:rPr>
            <w:rFonts w:eastAsia="Times New Roman"/>
            <w:b/>
            <w:bCs/>
            <w:sz w:val="18"/>
            <w:rPrChange w:id="2066" w:author="Binkis Mikas" w:date="2023-03-19T23:00:00Z">
              <w:rPr>
                <w:rFonts w:ascii="Times New Roman" w:eastAsia="Times New Roman" w:hAnsi="Times New Roman"/>
                <w:sz w:val="18"/>
              </w:rPr>
            </w:rPrChange>
          </w:rPr>
          <w:t>.</w:t>
        </w:r>
        <w:r w:rsidRPr="001D68A7">
          <w:rPr>
            <w:rFonts w:eastAsia="Times New Roman"/>
            <w:sz w:val="18"/>
            <w:rPrChange w:id="2067" w:author="Binkis Mikas" w:date="2023-03-19T21:43:00Z">
              <w:rPr>
                <w:rFonts w:ascii="Times New Roman" w:eastAsia="Times New Roman" w:hAnsi="Times New Roman"/>
                <w:sz w:val="18"/>
              </w:rPr>
            </w:rPrChange>
          </w:rPr>
          <w:t xml:space="preserve"> </w:t>
        </w:r>
      </w:ins>
      <w:ins w:id="2068" w:author="Tomas Blazauskas" w:date="2023-03-19T11:27:00Z">
        <w:r w:rsidR="007C0596" w:rsidRPr="001D68A7">
          <w:rPr>
            <w:rFonts w:eastAsia="Times New Roman"/>
            <w:sz w:val="18"/>
            <w:rPrChange w:id="2069" w:author="Binkis Mikas" w:date="2023-03-19T21:43:00Z">
              <w:rPr>
                <w:rFonts w:ascii="Times New Roman" w:eastAsia="Times New Roman" w:hAnsi="Times New Roman"/>
                <w:sz w:val="18"/>
              </w:rPr>
            </w:rPrChange>
          </w:rPr>
          <w:t>Characteristics of the devices used in experiments</w:t>
        </w:r>
      </w:ins>
      <w:ins w:id="2070" w:author="Tomas Blazauskas" w:date="2023-03-19T11:08:00Z">
        <w:r w:rsidRPr="001D68A7">
          <w:rPr>
            <w:rFonts w:eastAsia="Times New Roman"/>
            <w:sz w:val="18"/>
            <w:rPrChange w:id="2071" w:author="Binkis Mikas" w:date="2023-03-19T21:43:00Z">
              <w:rPr>
                <w:rFonts w:ascii="Times New Roman" w:eastAsia="Times New Roman" w:hAnsi="Times New Roman"/>
                <w:sz w:val="18"/>
              </w:rPr>
            </w:rPrChange>
          </w:rPr>
          <w:t>.</w:t>
        </w:r>
      </w:ins>
    </w:p>
    <w:tbl>
      <w:tblPr>
        <w:tblW w:w="7815" w:type="dxa"/>
        <w:jc w:val="right"/>
        <w:tblBorders>
          <w:top w:val="single" w:sz="4" w:space="0" w:color="auto"/>
          <w:bottom w:val="single" w:sz="4" w:space="0" w:color="auto"/>
          <w:insideH w:val="single" w:sz="4" w:space="0" w:color="auto"/>
        </w:tblBorders>
        <w:tblLayout w:type="fixed"/>
        <w:tblCellMar>
          <w:left w:w="0" w:type="dxa"/>
          <w:right w:w="0" w:type="dxa"/>
        </w:tblCellMar>
        <w:tblLook w:val="0600" w:firstRow="0" w:lastRow="0" w:firstColumn="0" w:lastColumn="0" w:noHBand="1" w:noVBand="1"/>
        <w:tblPrChange w:id="2072" w:author="Binkis Mikas" w:date="2023-03-19T23:06:00Z">
          <w:tblPr>
            <w:tblW w:w="7815" w:type="dxa"/>
            <w:tblInd w:w="2201"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PrChange>
      </w:tblPr>
      <w:tblGrid>
        <w:gridCol w:w="2190"/>
        <w:gridCol w:w="119"/>
        <w:gridCol w:w="2190"/>
        <w:gridCol w:w="3316"/>
        <w:gridCol w:w="2309"/>
        <w:tblGridChange w:id="2073">
          <w:tblGrid>
            <w:gridCol w:w="2190"/>
            <w:gridCol w:w="5625"/>
            <w:gridCol w:w="989"/>
            <w:gridCol w:w="2190"/>
            <w:gridCol w:w="5625"/>
          </w:tblGrid>
        </w:tblGridChange>
      </w:tblGrid>
      <w:tr w:rsidR="001D10FC" w:rsidRPr="001D68A7" w:rsidDel="005B10E4" w14:paraId="3446E162" w14:textId="2DA6FECA" w:rsidTr="005B10E4">
        <w:trPr>
          <w:gridBefore w:val="2"/>
          <w:trHeight w:val="210"/>
          <w:jc w:val="right"/>
          <w:ins w:id="2074" w:author="Tomas Blazauskas" w:date="2023-03-19T11:08:00Z"/>
          <w:del w:id="2075" w:author="Binkis Mikas" w:date="2023-03-19T23:09:00Z"/>
          <w:trPrChange w:id="2076" w:author="Binkis Mikas" w:date="2023-03-19T23:06:00Z">
            <w:trPr>
              <w:gridBefore w:val="3"/>
              <w:trHeight w:val="351"/>
            </w:trPr>
          </w:trPrChange>
        </w:trPr>
        <w:tc>
          <w:tcPr>
            <w:tcW w:w="2190" w:type="dxa"/>
            <w:tcMar>
              <w:top w:w="100" w:type="dxa"/>
              <w:left w:w="100" w:type="dxa"/>
              <w:bottom w:w="100" w:type="dxa"/>
              <w:right w:w="100" w:type="dxa"/>
            </w:tcMar>
            <w:tcPrChange w:id="2077" w:author="Binkis Mikas" w:date="2023-03-19T23:06:00Z">
              <w:tcPr>
                <w:tcW w:w="2190" w:type="dxa"/>
                <w:tcMar>
                  <w:top w:w="100" w:type="dxa"/>
                  <w:left w:w="100" w:type="dxa"/>
                  <w:bottom w:w="100" w:type="dxa"/>
                  <w:right w:w="100" w:type="dxa"/>
                </w:tcMar>
              </w:tcPr>
            </w:tcPrChange>
          </w:tcPr>
          <w:p w14:paraId="7D89D952" w14:textId="2169A170" w:rsidR="001D10FC" w:rsidRPr="00B14857" w:rsidDel="005B10E4" w:rsidRDefault="001D10FC">
            <w:pPr>
              <w:spacing w:line="240" w:lineRule="auto"/>
              <w:jc w:val="left"/>
              <w:rPr>
                <w:ins w:id="2078" w:author="Tomas Blazauskas" w:date="2023-03-19T11:08:00Z"/>
                <w:del w:id="2079" w:author="Binkis Mikas" w:date="2023-03-19T23:09:00Z"/>
                <w:rFonts w:eastAsia="Times New Roman"/>
                <w:b/>
                <w:bCs/>
                <w:rPrChange w:id="2080" w:author="Binkis Mikas" w:date="2023-03-19T23:04:00Z">
                  <w:rPr>
                    <w:ins w:id="2081" w:author="Tomas Blazauskas" w:date="2023-03-19T11:08:00Z"/>
                    <w:del w:id="2082" w:author="Binkis Mikas" w:date="2023-03-19T23:09:00Z"/>
                    <w:rFonts w:ascii="Times New Roman" w:eastAsia="Times New Roman" w:hAnsi="Times New Roman"/>
                  </w:rPr>
                </w:rPrChange>
              </w:rPr>
              <w:pPrChange w:id="2083" w:author="Tomas Blazauskas" w:date="2023-03-19T11:12:00Z">
                <w:pPr>
                  <w:spacing w:line="240" w:lineRule="auto"/>
                </w:pPr>
              </w:pPrChange>
            </w:pPr>
            <w:ins w:id="2084" w:author="Tomas Blazauskas" w:date="2023-03-19T11:08:00Z">
              <w:del w:id="2085" w:author="Binkis Mikas" w:date="2023-03-19T23:09:00Z">
                <w:r w:rsidRPr="00B14857" w:rsidDel="005B10E4">
                  <w:rPr>
                    <w:rFonts w:eastAsia="Times New Roman"/>
                    <w:b/>
                    <w:bCs/>
                    <w:rPrChange w:id="2086" w:author="Binkis Mikas" w:date="2023-03-19T23:04:00Z">
                      <w:rPr>
                        <w:rFonts w:ascii="Times New Roman" w:eastAsia="Times New Roman" w:hAnsi="Times New Roman"/>
                      </w:rPr>
                    </w:rPrChange>
                  </w:rPr>
                  <w:delText xml:space="preserve"> </w:delText>
                </w:r>
              </w:del>
            </w:ins>
            <w:ins w:id="2087" w:author="Tomas Blazauskas" w:date="2023-03-19T11:10:00Z">
              <w:del w:id="2088" w:author="Binkis Mikas" w:date="2023-03-19T23:09:00Z">
                <w:r w:rsidRPr="00B14857" w:rsidDel="005B10E4">
                  <w:rPr>
                    <w:rFonts w:eastAsia="Times New Roman"/>
                    <w:b/>
                    <w:bCs/>
                    <w:rPrChange w:id="2089" w:author="Binkis Mikas" w:date="2023-03-19T23:04:00Z">
                      <w:rPr>
                        <w:rFonts w:ascii="Times New Roman" w:eastAsia="Times New Roman" w:hAnsi="Times New Roman"/>
                      </w:rPr>
                    </w:rPrChange>
                  </w:rPr>
                  <w:delText>Component</w:delText>
                </w:r>
              </w:del>
            </w:ins>
          </w:p>
        </w:tc>
        <w:tc>
          <w:tcPr>
            <w:tcW w:w="5625" w:type="dxa"/>
            <w:gridSpan w:val="2"/>
            <w:tcMar>
              <w:top w:w="100" w:type="dxa"/>
              <w:left w:w="100" w:type="dxa"/>
              <w:bottom w:w="100" w:type="dxa"/>
              <w:right w:w="100" w:type="dxa"/>
            </w:tcMar>
            <w:tcPrChange w:id="2090" w:author="Binkis Mikas" w:date="2023-03-19T23:06:00Z">
              <w:tcPr>
                <w:tcW w:w="5625" w:type="dxa"/>
                <w:tcMar>
                  <w:top w:w="100" w:type="dxa"/>
                  <w:left w:w="100" w:type="dxa"/>
                  <w:bottom w:w="100" w:type="dxa"/>
                  <w:right w:w="100" w:type="dxa"/>
                </w:tcMar>
              </w:tcPr>
            </w:tcPrChange>
          </w:tcPr>
          <w:p w14:paraId="28B49F10" w14:textId="6C630440" w:rsidR="001D10FC" w:rsidRPr="00B14857" w:rsidDel="005B10E4" w:rsidRDefault="001D10FC">
            <w:pPr>
              <w:spacing w:line="240" w:lineRule="auto"/>
              <w:ind w:firstLine="6"/>
              <w:jc w:val="left"/>
              <w:rPr>
                <w:ins w:id="2091" w:author="Tomas Blazauskas" w:date="2023-03-19T11:08:00Z"/>
                <w:del w:id="2092" w:author="Binkis Mikas" w:date="2023-03-19T23:09:00Z"/>
                <w:rFonts w:eastAsia="Times New Roman"/>
                <w:b/>
                <w:bCs/>
                <w:rPrChange w:id="2093" w:author="Binkis Mikas" w:date="2023-03-19T23:04:00Z">
                  <w:rPr>
                    <w:ins w:id="2094" w:author="Tomas Blazauskas" w:date="2023-03-19T11:08:00Z"/>
                    <w:del w:id="2095" w:author="Binkis Mikas" w:date="2023-03-19T23:09:00Z"/>
                    <w:rFonts w:ascii="Times New Roman" w:eastAsia="Times New Roman" w:hAnsi="Times New Roman"/>
                  </w:rPr>
                </w:rPrChange>
              </w:rPr>
              <w:pPrChange w:id="2096" w:author="Tomas Blazauskas" w:date="2023-03-19T11:33:00Z">
                <w:pPr>
                  <w:spacing w:line="240" w:lineRule="auto"/>
                  <w:ind w:right="-109"/>
                </w:pPr>
              </w:pPrChange>
            </w:pPr>
            <w:ins w:id="2097" w:author="Tomas Blazauskas" w:date="2023-03-19T11:10:00Z">
              <w:del w:id="2098" w:author="Binkis Mikas" w:date="2023-03-19T23:09:00Z">
                <w:r w:rsidRPr="00B14857" w:rsidDel="005B10E4">
                  <w:rPr>
                    <w:rFonts w:eastAsia="Times New Roman"/>
                    <w:b/>
                    <w:bCs/>
                    <w:rPrChange w:id="2099" w:author="Binkis Mikas" w:date="2023-03-19T23:04:00Z">
                      <w:rPr>
                        <w:rFonts w:ascii="Times New Roman" w:eastAsia="Times New Roman" w:hAnsi="Times New Roman"/>
                      </w:rPr>
                    </w:rPrChange>
                  </w:rPr>
                  <w:delText>Characteristics</w:delText>
                </w:r>
              </w:del>
            </w:ins>
          </w:p>
        </w:tc>
      </w:tr>
      <w:tr w:rsidR="001D10FC" w:rsidRPr="001D68A7" w:rsidDel="005B10E4" w14:paraId="3BA385D5" w14:textId="4B2AF687" w:rsidTr="005B10E4">
        <w:trPr>
          <w:gridBefore w:val="2"/>
          <w:trHeight w:val="210"/>
          <w:jc w:val="right"/>
          <w:ins w:id="2100" w:author="Tomas Blazauskas" w:date="2023-03-19T11:08:00Z"/>
          <w:del w:id="2101" w:author="Binkis Mikas" w:date="2023-03-19T23:09:00Z"/>
          <w:trPrChange w:id="2102" w:author="Binkis Mikas" w:date="2023-03-19T23:06:00Z">
            <w:trPr>
              <w:gridBefore w:val="3"/>
              <w:trHeight w:val="345"/>
            </w:trPr>
          </w:trPrChange>
        </w:trPr>
        <w:tc>
          <w:tcPr>
            <w:tcW w:w="2190" w:type="dxa"/>
            <w:shd w:val="clear" w:color="auto" w:fill="auto"/>
            <w:tcMar>
              <w:top w:w="100" w:type="dxa"/>
              <w:left w:w="100" w:type="dxa"/>
              <w:bottom w:w="100" w:type="dxa"/>
              <w:right w:w="100" w:type="dxa"/>
            </w:tcMar>
            <w:tcPrChange w:id="2103" w:author="Binkis Mikas" w:date="2023-03-19T23:06:00Z">
              <w:tcPr>
                <w:tcW w:w="2190" w:type="dxa"/>
                <w:shd w:val="clear" w:color="auto" w:fill="auto"/>
                <w:tcMar>
                  <w:top w:w="100" w:type="dxa"/>
                  <w:left w:w="100" w:type="dxa"/>
                  <w:bottom w:w="100" w:type="dxa"/>
                  <w:right w:w="100" w:type="dxa"/>
                </w:tcMar>
              </w:tcPr>
            </w:tcPrChange>
          </w:tcPr>
          <w:p w14:paraId="76942535" w14:textId="7A8968D1" w:rsidR="001D10FC" w:rsidRPr="00B14857" w:rsidDel="005B10E4" w:rsidRDefault="001D10FC" w:rsidP="00084BFA">
            <w:pPr>
              <w:spacing w:line="240" w:lineRule="auto"/>
              <w:rPr>
                <w:ins w:id="2104" w:author="Tomas Blazauskas" w:date="2023-03-19T11:08:00Z"/>
                <w:del w:id="2105" w:author="Binkis Mikas" w:date="2023-03-19T23:09:00Z"/>
                <w:rFonts w:eastAsia="Times New Roman"/>
                <w:b/>
                <w:bCs/>
                <w:rPrChange w:id="2106" w:author="Binkis Mikas" w:date="2023-03-19T23:04:00Z">
                  <w:rPr>
                    <w:ins w:id="2107" w:author="Tomas Blazauskas" w:date="2023-03-19T11:08:00Z"/>
                    <w:del w:id="2108" w:author="Binkis Mikas" w:date="2023-03-19T23:09:00Z"/>
                    <w:rFonts w:ascii="Times New Roman" w:eastAsia="Times New Roman" w:hAnsi="Times New Roman"/>
                  </w:rPr>
                </w:rPrChange>
              </w:rPr>
            </w:pPr>
            <w:ins w:id="2109" w:author="Tomas Blazauskas" w:date="2023-03-19T11:09:00Z">
              <w:del w:id="2110" w:author="Binkis Mikas" w:date="2023-03-19T23:09:00Z">
                <w:r w:rsidRPr="00B14857" w:rsidDel="005B10E4">
                  <w:rPr>
                    <w:rFonts w:eastAsia="Times New Roman"/>
                    <w:b/>
                    <w:bCs/>
                    <w:rPrChange w:id="2111" w:author="Binkis Mikas" w:date="2023-03-19T23:04:00Z">
                      <w:rPr>
                        <w:rFonts w:ascii="Times New Roman" w:eastAsia="Times New Roman" w:hAnsi="Times New Roman"/>
                      </w:rPr>
                    </w:rPrChange>
                  </w:rPr>
                  <w:delText>Processor</w:delText>
                </w:r>
              </w:del>
            </w:ins>
          </w:p>
        </w:tc>
        <w:tc>
          <w:tcPr>
            <w:tcW w:w="5625" w:type="dxa"/>
            <w:gridSpan w:val="2"/>
            <w:shd w:val="clear" w:color="auto" w:fill="auto"/>
            <w:tcMar>
              <w:top w:w="100" w:type="dxa"/>
              <w:left w:w="100" w:type="dxa"/>
              <w:bottom w:w="100" w:type="dxa"/>
              <w:right w:w="100" w:type="dxa"/>
            </w:tcMar>
            <w:tcPrChange w:id="2112" w:author="Binkis Mikas" w:date="2023-03-19T23:06:00Z">
              <w:tcPr>
                <w:tcW w:w="5625" w:type="dxa"/>
                <w:shd w:val="clear" w:color="auto" w:fill="auto"/>
                <w:tcMar>
                  <w:top w:w="100" w:type="dxa"/>
                  <w:left w:w="100" w:type="dxa"/>
                  <w:bottom w:w="100" w:type="dxa"/>
                  <w:right w:w="100" w:type="dxa"/>
                </w:tcMar>
              </w:tcPr>
            </w:tcPrChange>
          </w:tcPr>
          <w:p w14:paraId="4F2438CA" w14:textId="0487072D" w:rsidR="001D10FC" w:rsidRPr="001D68A7" w:rsidDel="005B10E4" w:rsidRDefault="001D10FC">
            <w:pPr>
              <w:spacing w:line="240" w:lineRule="auto"/>
              <w:ind w:firstLine="6"/>
              <w:rPr>
                <w:ins w:id="2113" w:author="Tomas Blazauskas" w:date="2023-03-19T11:08:00Z"/>
                <w:del w:id="2114" w:author="Binkis Mikas" w:date="2023-03-19T23:09:00Z"/>
                <w:rFonts w:eastAsia="Times New Roman"/>
                <w:rPrChange w:id="2115" w:author="Binkis Mikas" w:date="2023-03-19T21:43:00Z">
                  <w:rPr>
                    <w:ins w:id="2116" w:author="Tomas Blazauskas" w:date="2023-03-19T11:08:00Z"/>
                    <w:del w:id="2117" w:author="Binkis Mikas" w:date="2023-03-19T23:09:00Z"/>
                    <w:rFonts w:ascii="Times New Roman" w:eastAsia="Times New Roman" w:hAnsi="Times New Roman"/>
                  </w:rPr>
                </w:rPrChange>
              </w:rPr>
              <w:pPrChange w:id="2118" w:author="Tomas Blazauskas" w:date="2023-03-19T11:33:00Z">
                <w:pPr>
                  <w:spacing w:line="240" w:lineRule="auto"/>
                </w:pPr>
              </w:pPrChange>
            </w:pPr>
            <w:ins w:id="2119" w:author="Tomas Blazauskas" w:date="2023-03-19T11:10:00Z">
              <w:del w:id="2120" w:author="Binkis Mikas" w:date="2023-03-19T23:09:00Z">
                <w:r w:rsidRPr="001D68A7" w:rsidDel="005B10E4">
                  <w:rPr>
                    <w:rFonts w:eastAsia="Times New Roman"/>
                    <w:rPrChange w:id="2121" w:author="Binkis Mikas" w:date="2023-03-19T21:43:00Z">
                      <w:rPr>
                        <w:rFonts w:ascii="Times New Roman" w:eastAsia="Times New Roman" w:hAnsi="Times New Roman"/>
                      </w:rPr>
                    </w:rPrChange>
                  </w:rPr>
                  <w:delText>Intel Core i7-8700K 3,7 GHz</w:delText>
                </w:r>
              </w:del>
            </w:ins>
          </w:p>
        </w:tc>
      </w:tr>
      <w:tr w:rsidR="004D6A0E" w:rsidRPr="001D68A7" w:rsidDel="005B10E4" w14:paraId="17160095" w14:textId="1467B2B1" w:rsidTr="005B10E4">
        <w:trPr>
          <w:gridBefore w:val="2"/>
          <w:trHeight w:val="210"/>
          <w:jc w:val="right"/>
          <w:ins w:id="2122" w:author="Tomas Blazauskas" w:date="2023-03-19T11:34:00Z"/>
          <w:del w:id="2123" w:author="Binkis Mikas" w:date="2023-03-19T23:09:00Z"/>
          <w:trPrChange w:id="2124" w:author="Binkis Mikas" w:date="2023-03-19T23:06:00Z">
            <w:trPr>
              <w:gridBefore w:val="3"/>
              <w:trHeight w:val="133"/>
            </w:trPr>
          </w:trPrChange>
        </w:trPr>
        <w:tc>
          <w:tcPr>
            <w:tcW w:w="2190" w:type="dxa"/>
            <w:shd w:val="clear" w:color="auto" w:fill="auto"/>
            <w:tcMar>
              <w:top w:w="100" w:type="dxa"/>
              <w:left w:w="100" w:type="dxa"/>
              <w:bottom w:w="100" w:type="dxa"/>
              <w:right w:w="100" w:type="dxa"/>
            </w:tcMar>
            <w:tcPrChange w:id="2125" w:author="Binkis Mikas" w:date="2023-03-19T23:06:00Z">
              <w:tcPr>
                <w:tcW w:w="2190" w:type="dxa"/>
                <w:shd w:val="clear" w:color="auto" w:fill="auto"/>
                <w:tcMar>
                  <w:top w:w="100" w:type="dxa"/>
                  <w:left w:w="100" w:type="dxa"/>
                  <w:bottom w:w="100" w:type="dxa"/>
                  <w:right w:w="100" w:type="dxa"/>
                </w:tcMar>
              </w:tcPr>
            </w:tcPrChange>
          </w:tcPr>
          <w:p w14:paraId="2735C3BF" w14:textId="4A408730" w:rsidR="004D6A0E" w:rsidRPr="00B14857" w:rsidDel="005B10E4" w:rsidRDefault="004D6A0E" w:rsidP="00084BFA">
            <w:pPr>
              <w:spacing w:line="240" w:lineRule="auto"/>
              <w:rPr>
                <w:ins w:id="2126" w:author="Tomas Blazauskas" w:date="2023-03-19T11:34:00Z"/>
                <w:del w:id="2127" w:author="Binkis Mikas" w:date="2023-03-19T23:09:00Z"/>
                <w:rFonts w:eastAsia="Times New Roman"/>
                <w:b/>
                <w:bCs/>
                <w:rPrChange w:id="2128" w:author="Binkis Mikas" w:date="2023-03-19T23:04:00Z">
                  <w:rPr>
                    <w:ins w:id="2129" w:author="Tomas Blazauskas" w:date="2023-03-19T11:34:00Z"/>
                    <w:del w:id="2130" w:author="Binkis Mikas" w:date="2023-03-19T23:09:00Z"/>
                    <w:rFonts w:ascii="Times New Roman" w:eastAsia="Times New Roman" w:hAnsi="Times New Roman"/>
                  </w:rPr>
                </w:rPrChange>
              </w:rPr>
            </w:pPr>
            <w:ins w:id="2131" w:author="Tomas Blazauskas" w:date="2023-03-19T11:34:00Z">
              <w:del w:id="2132" w:author="Binkis Mikas" w:date="2023-03-19T23:09:00Z">
                <w:r w:rsidRPr="00B14857" w:rsidDel="005B10E4">
                  <w:rPr>
                    <w:rFonts w:eastAsia="Times New Roman"/>
                    <w:b/>
                    <w:bCs/>
                    <w:rPrChange w:id="2133" w:author="Binkis Mikas" w:date="2023-03-19T23:04:00Z">
                      <w:rPr>
                        <w:rFonts w:ascii="Times New Roman" w:eastAsia="Times New Roman" w:hAnsi="Times New Roman"/>
                      </w:rPr>
                    </w:rPrChange>
                  </w:rPr>
                  <w:delText>Graphics card</w:delText>
                </w:r>
              </w:del>
            </w:ins>
          </w:p>
        </w:tc>
        <w:tc>
          <w:tcPr>
            <w:tcW w:w="5625" w:type="dxa"/>
            <w:gridSpan w:val="2"/>
            <w:shd w:val="clear" w:color="auto" w:fill="auto"/>
            <w:tcMar>
              <w:top w:w="100" w:type="dxa"/>
              <w:left w:w="100" w:type="dxa"/>
              <w:bottom w:w="100" w:type="dxa"/>
              <w:right w:w="100" w:type="dxa"/>
            </w:tcMar>
            <w:tcPrChange w:id="2134" w:author="Binkis Mikas" w:date="2023-03-19T23:06:00Z">
              <w:tcPr>
                <w:tcW w:w="5625" w:type="dxa"/>
                <w:shd w:val="clear" w:color="auto" w:fill="auto"/>
                <w:tcMar>
                  <w:top w:w="100" w:type="dxa"/>
                  <w:left w:w="100" w:type="dxa"/>
                  <w:bottom w:w="100" w:type="dxa"/>
                  <w:right w:w="100" w:type="dxa"/>
                </w:tcMar>
              </w:tcPr>
            </w:tcPrChange>
          </w:tcPr>
          <w:p w14:paraId="54A34835" w14:textId="288F16BA" w:rsidR="004D6A0E" w:rsidRPr="001D68A7" w:rsidDel="005B10E4" w:rsidRDefault="004D6A0E" w:rsidP="004D6A0E">
            <w:pPr>
              <w:spacing w:line="240" w:lineRule="auto"/>
              <w:ind w:firstLine="6"/>
              <w:rPr>
                <w:ins w:id="2135" w:author="Tomas Blazauskas" w:date="2023-03-19T11:34:00Z"/>
                <w:del w:id="2136" w:author="Binkis Mikas" w:date="2023-03-19T23:09:00Z"/>
                <w:rFonts w:eastAsia="Times New Roman"/>
                <w:rPrChange w:id="2137" w:author="Binkis Mikas" w:date="2023-03-19T21:43:00Z">
                  <w:rPr>
                    <w:ins w:id="2138" w:author="Tomas Blazauskas" w:date="2023-03-19T11:34:00Z"/>
                    <w:del w:id="2139" w:author="Binkis Mikas" w:date="2023-03-19T23:09:00Z"/>
                    <w:rFonts w:ascii="Times New Roman" w:eastAsia="Times New Roman" w:hAnsi="Times New Roman"/>
                  </w:rPr>
                </w:rPrChange>
              </w:rPr>
            </w:pPr>
            <w:ins w:id="2140" w:author="Tomas Blazauskas" w:date="2023-03-19T11:34:00Z">
              <w:del w:id="2141" w:author="Binkis Mikas" w:date="2023-03-19T23:09:00Z">
                <w:r w:rsidRPr="001D68A7" w:rsidDel="005B10E4">
                  <w:rPr>
                    <w:rFonts w:eastAsia="Times New Roman"/>
                    <w:rPrChange w:id="2142" w:author="Binkis Mikas" w:date="2023-03-19T21:43:00Z">
                      <w:rPr>
                        <w:rFonts w:ascii="Times New Roman" w:eastAsia="Times New Roman" w:hAnsi="Times New Roman"/>
                      </w:rPr>
                    </w:rPrChange>
                  </w:rPr>
                  <w:delText>NVIDIA GeForce GTX 1070 video processor</w:delText>
                </w:r>
              </w:del>
            </w:ins>
          </w:p>
        </w:tc>
      </w:tr>
      <w:tr w:rsidR="004D6A0E" w:rsidRPr="001D68A7" w:rsidDel="005B10E4" w14:paraId="74FB8DE6" w14:textId="0B411BE1" w:rsidTr="005B10E4">
        <w:trPr>
          <w:gridBefore w:val="2"/>
          <w:trHeight w:val="210"/>
          <w:jc w:val="right"/>
          <w:ins w:id="2143" w:author="Tomas Blazauskas" w:date="2023-03-19T11:33:00Z"/>
          <w:del w:id="2144" w:author="Binkis Mikas" w:date="2023-03-19T23:09:00Z"/>
          <w:trPrChange w:id="2145" w:author="Binkis Mikas" w:date="2023-03-19T23:06:00Z">
            <w:trPr>
              <w:gridBefore w:val="3"/>
              <w:trHeight w:val="133"/>
            </w:trPr>
          </w:trPrChange>
        </w:trPr>
        <w:tc>
          <w:tcPr>
            <w:tcW w:w="2190" w:type="dxa"/>
            <w:shd w:val="clear" w:color="auto" w:fill="auto"/>
            <w:tcMar>
              <w:top w:w="100" w:type="dxa"/>
              <w:left w:w="100" w:type="dxa"/>
              <w:bottom w:w="100" w:type="dxa"/>
              <w:right w:w="100" w:type="dxa"/>
            </w:tcMar>
            <w:tcPrChange w:id="2146" w:author="Binkis Mikas" w:date="2023-03-19T23:06:00Z">
              <w:tcPr>
                <w:tcW w:w="2190" w:type="dxa"/>
                <w:shd w:val="clear" w:color="auto" w:fill="auto"/>
                <w:tcMar>
                  <w:top w:w="100" w:type="dxa"/>
                  <w:left w:w="100" w:type="dxa"/>
                  <w:bottom w:w="100" w:type="dxa"/>
                  <w:right w:w="100" w:type="dxa"/>
                </w:tcMar>
              </w:tcPr>
            </w:tcPrChange>
          </w:tcPr>
          <w:p w14:paraId="01988DB5" w14:textId="693EF0F6" w:rsidR="004D6A0E" w:rsidRPr="00B14857" w:rsidDel="005B10E4" w:rsidRDefault="004D6A0E">
            <w:pPr>
              <w:spacing w:line="240" w:lineRule="auto"/>
              <w:jc w:val="left"/>
              <w:rPr>
                <w:ins w:id="2147" w:author="Tomas Blazauskas" w:date="2023-03-19T11:33:00Z"/>
                <w:del w:id="2148" w:author="Binkis Mikas" w:date="2023-03-19T23:09:00Z"/>
                <w:rFonts w:eastAsia="Times New Roman"/>
                <w:b/>
                <w:bCs/>
                <w:rPrChange w:id="2149" w:author="Binkis Mikas" w:date="2023-03-19T23:04:00Z">
                  <w:rPr>
                    <w:ins w:id="2150" w:author="Tomas Blazauskas" w:date="2023-03-19T11:33:00Z"/>
                    <w:del w:id="2151" w:author="Binkis Mikas" w:date="2023-03-19T23:09:00Z"/>
                    <w:rFonts w:ascii="Times New Roman" w:eastAsia="Times New Roman" w:hAnsi="Times New Roman"/>
                  </w:rPr>
                </w:rPrChange>
              </w:rPr>
              <w:pPrChange w:id="2152" w:author="Tomas Blazauskas" w:date="2023-03-19T11:33:00Z">
                <w:pPr>
                  <w:spacing w:line="240" w:lineRule="auto"/>
                </w:pPr>
              </w:pPrChange>
            </w:pPr>
            <w:ins w:id="2153" w:author="Tomas Blazauskas" w:date="2023-03-19T11:33:00Z">
              <w:del w:id="2154" w:author="Binkis Mikas" w:date="2023-03-19T23:09:00Z">
                <w:r w:rsidRPr="00B14857" w:rsidDel="005B10E4">
                  <w:rPr>
                    <w:rFonts w:eastAsia="Times New Roman"/>
                    <w:b/>
                    <w:bCs/>
                    <w:rPrChange w:id="2155" w:author="Binkis Mikas" w:date="2023-03-19T23:04:00Z">
                      <w:rPr>
                        <w:rFonts w:ascii="Times New Roman" w:eastAsia="Times New Roman" w:hAnsi="Times New Roman"/>
                      </w:rPr>
                    </w:rPrChange>
                  </w:rPr>
                  <w:delText>Operating system</w:delText>
                </w:r>
              </w:del>
            </w:ins>
          </w:p>
        </w:tc>
        <w:tc>
          <w:tcPr>
            <w:tcW w:w="5625" w:type="dxa"/>
            <w:gridSpan w:val="2"/>
            <w:shd w:val="clear" w:color="auto" w:fill="auto"/>
            <w:tcMar>
              <w:top w:w="100" w:type="dxa"/>
              <w:left w:w="100" w:type="dxa"/>
              <w:bottom w:w="100" w:type="dxa"/>
              <w:right w:w="100" w:type="dxa"/>
            </w:tcMar>
            <w:tcPrChange w:id="2156" w:author="Binkis Mikas" w:date="2023-03-19T23:06:00Z">
              <w:tcPr>
                <w:tcW w:w="5625" w:type="dxa"/>
                <w:shd w:val="clear" w:color="auto" w:fill="auto"/>
                <w:tcMar>
                  <w:top w:w="100" w:type="dxa"/>
                  <w:left w:w="100" w:type="dxa"/>
                  <w:bottom w:w="100" w:type="dxa"/>
                  <w:right w:w="100" w:type="dxa"/>
                </w:tcMar>
              </w:tcPr>
            </w:tcPrChange>
          </w:tcPr>
          <w:p w14:paraId="54810722" w14:textId="2EAF0434" w:rsidR="004D6A0E" w:rsidRPr="001D68A7" w:rsidDel="005B10E4" w:rsidRDefault="004D6A0E">
            <w:pPr>
              <w:spacing w:line="240" w:lineRule="auto"/>
              <w:ind w:firstLine="6"/>
              <w:rPr>
                <w:ins w:id="2157" w:author="Tomas Blazauskas" w:date="2023-03-19T11:33:00Z"/>
                <w:del w:id="2158" w:author="Binkis Mikas" w:date="2023-03-19T23:09:00Z"/>
                <w:rFonts w:eastAsia="Times New Roman"/>
                <w:rPrChange w:id="2159" w:author="Binkis Mikas" w:date="2023-03-19T21:43:00Z">
                  <w:rPr>
                    <w:ins w:id="2160" w:author="Tomas Blazauskas" w:date="2023-03-19T11:33:00Z"/>
                    <w:del w:id="2161" w:author="Binkis Mikas" w:date="2023-03-19T23:09:00Z"/>
                    <w:rFonts w:ascii="Times New Roman" w:eastAsia="Times New Roman" w:hAnsi="Times New Roman"/>
                  </w:rPr>
                </w:rPrChange>
              </w:rPr>
              <w:pPrChange w:id="2162" w:author="Tomas Blazauskas" w:date="2023-03-19T11:33:00Z">
                <w:pPr>
                  <w:spacing w:line="240" w:lineRule="auto"/>
                </w:pPr>
              </w:pPrChange>
            </w:pPr>
            <w:ins w:id="2163" w:author="Tomas Blazauskas" w:date="2023-03-19T11:33:00Z">
              <w:del w:id="2164" w:author="Binkis Mikas" w:date="2023-03-19T23:09:00Z">
                <w:r w:rsidRPr="001D68A7" w:rsidDel="005B10E4">
                  <w:rPr>
                    <w:rFonts w:eastAsia="Times New Roman"/>
                    <w:rPrChange w:id="2165" w:author="Binkis Mikas" w:date="2023-03-19T21:43:00Z">
                      <w:rPr>
                        <w:rFonts w:ascii="Times New Roman" w:eastAsia="Times New Roman" w:hAnsi="Times New Roman"/>
                      </w:rPr>
                    </w:rPrChange>
                  </w:rPr>
                  <w:delText>Windows 10</w:delText>
                </w:r>
              </w:del>
            </w:ins>
          </w:p>
        </w:tc>
      </w:tr>
      <w:tr w:rsidR="005C2A94" w:rsidRPr="001D68A7" w:rsidDel="005B10E4" w14:paraId="4382642E" w14:textId="1A6AF7C5" w:rsidTr="005B10E4">
        <w:trPr>
          <w:gridBefore w:val="2"/>
          <w:trHeight w:val="210"/>
          <w:jc w:val="right"/>
          <w:ins w:id="2166" w:author="Tomas Blazauskas" w:date="2023-03-19T11:14:00Z"/>
          <w:del w:id="2167" w:author="Binkis Mikas" w:date="2023-03-19T23:09:00Z"/>
          <w:trPrChange w:id="2168" w:author="Binkis Mikas" w:date="2023-03-19T23:06:00Z">
            <w:trPr>
              <w:gridBefore w:val="3"/>
              <w:trHeight w:val="133"/>
            </w:trPr>
          </w:trPrChange>
        </w:trPr>
        <w:tc>
          <w:tcPr>
            <w:tcW w:w="2190" w:type="dxa"/>
            <w:shd w:val="clear" w:color="auto" w:fill="auto"/>
            <w:tcMar>
              <w:top w:w="100" w:type="dxa"/>
              <w:left w:w="100" w:type="dxa"/>
              <w:bottom w:w="100" w:type="dxa"/>
              <w:right w:w="100" w:type="dxa"/>
            </w:tcMar>
            <w:tcPrChange w:id="2169" w:author="Binkis Mikas" w:date="2023-03-19T23:06:00Z">
              <w:tcPr>
                <w:tcW w:w="2190" w:type="dxa"/>
                <w:shd w:val="clear" w:color="auto" w:fill="auto"/>
                <w:tcMar>
                  <w:top w:w="100" w:type="dxa"/>
                  <w:left w:w="100" w:type="dxa"/>
                  <w:bottom w:w="100" w:type="dxa"/>
                  <w:right w:w="100" w:type="dxa"/>
                </w:tcMar>
              </w:tcPr>
            </w:tcPrChange>
          </w:tcPr>
          <w:p w14:paraId="3D6847EA" w14:textId="5BD74A2C" w:rsidR="005C2A94" w:rsidRPr="00B14857" w:rsidDel="005B10E4" w:rsidRDefault="005C2A94" w:rsidP="00084BFA">
            <w:pPr>
              <w:spacing w:line="240" w:lineRule="auto"/>
              <w:rPr>
                <w:ins w:id="2170" w:author="Tomas Blazauskas" w:date="2023-03-19T11:14:00Z"/>
                <w:del w:id="2171" w:author="Binkis Mikas" w:date="2023-03-19T23:09:00Z"/>
                <w:rFonts w:eastAsia="Times New Roman"/>
                <w:b/>
                <w:bCs/>
                <w:rPrChange w:id="2172" w:author="Binkis Mikas" w:date="2023-03-19T23:04:00Z">
                  <w:rPr>
                    <w:ins w:id="2173" w:author="Tomas Blazauskas" w:date="2023-03-19T11:14:00Z"/>
                    <w:del w:id="2174" w:author="Binkis Mikas" w:date="2023-03-19T23:09:00Z"/>
                    <w:rFonts w:ascii="Times New Roman" w:eastAsia="Times New Roman" w:hAnsi="Times New Roman"/>
                  </w:rPr>
                </w:rPrChange>
              </w:rPr>
            </w:pPr>
            <w:ins w:id="2175" w:author="Tomas Blazauskas" w:date="2023-03-19T11:14:00Z">
              <w:del w:id="2176" w:author="Binkis Mikas" w:date="2023-03-19T23:09:00Z">
                <w:r w:rsidRPr="00B14857" w:rsidDel="005B10E4">
                  <w:rPr>
                    <w:rFonts w:eastAsia="Times New Roman"/>
                    <w:b/>
                    <w:bCs/>
                    <w:rPrChange w:id="2177" w:author="Binkis Mikas" w:date="2023-03-19T23:04:00Z">
                      <w:rPr>
                        <w:rFonts w:ascii="Times New Roman" w:eastAsia="Times New Roman" w:hAnsi="Times New Roman"/>
                      </w:rPr>
                    </w:rPrChange>
                  </w:rPr>
                  <w:delText>VR device</w:delText>
                </w:r>
              </w:del>
            </w:ins>
          </w:p>
        </w:tc>
        <w:tc>
          <w:tcPr>
            <w:tcW w:w="5625" w:type="dxa"/>
            <w:gridSpan w:val="2"/>
            <w:shd w:val="clear" w:color="auto" w:fill="auto"/>
            <w:tcMar>
              <w:top w:w="100" w:type="dxa"/>
              <w:left w:w="100" w:type="dxa"/>
              <w:bottom w:w="100" w:type="dxa"/>
              <w:right w:w="100" w:type="dxa"/>
            </w:tcMar>
            <w:tcPrChange w:id="2178" w:author="Binkis Mikas" w:date="2023-03-19T23:06:00Z">
              <w:tcPr>
                <w:tcW w:w="5625" w:type="dxa"/>
                <w:shd w:val="clear" w:color="auto" w:fill="auto"/>
                <w:tcMar>
                  <w:top w:w="100" w:type="dxa"/>
                  <w:left w:w="100" w:type="dxa"/>
                  <w:bottom w:w="100" w:type="dxa"/>
                  <w:right w:w="100" w:type="dxa"/>
                </w:tcMar>
              </w:tcPr>
            </w:tcPrChange>
          </w:tcPr>
          <w:p w14:paraId="649BAE81" w14:textId="6D45661A" w:rsidR="005C2A94" w:rsidRPr="001D68A7" w:rsidDel="005B10E4" w:rsidRDefault="005C2A94">
            <w:pPr>
              <w:spacing w:line="240" w:lineRule="auto"/>
              <w:ind w:firstLine="6"/>
              <w:rPr>
                <w:ins w:id="2179" w:author="Tomas Blazauskas" w:date="2023-03-19T11:14:00Z"/>
                <w:del w:id="2180" w:author="Binkis Mikas" w:date="2023-03-19T23:09:00Z"/>
                <w:rFonts w:eastAsia="Times New Roman"/>
                <w:rPrChange w:id="2181" w:author="Binkis Mikas" w:date="2023-03-19T21:43:00Z">
                  <w:rPr>
                    <w:ins w:id="2182" w:author="Tomas Blazauskas" w:date="2023-03-19T11:14:00Z"/>
                    <w:del w:id="2183" w:author="Binkis Mikas" w:date="2023-03-19T23:09:00Z"/>
                    <w:rFonts w:ascii="Times New Roman" w:eastAsia="Times New Roman" w:hAnsi="Times New Roman"/>
                  </w:rPr>
                </w:rPrChange>
              </w:rPr>
              <w:pPrChange w:id="2184" w:author="Tomas Blazauskas" w:date="2023-03-19T11:33:00Z">
                <w:pPr>
                  <w:spacing w:line="240" w:lineRule="auto"/>
                </w:pPr>
              </w:pPrChange>
            </w:pPr>
            <w:ins w:id="2185" w:author="Tomas Blazauskas" w:date="2023-03-19T11:14:00Z">
              <w:del w:id="2186" w:author="Binkis Mikas" w:date="2023-03-19T23:09:00Z">
                <w:r w:rsidRPr="001D68A7" w:rsidDel="005B10E4">
                  <w:rPr>
                    <w:rFonts w:eastAsia="Times New Roman"/>
                    <w:rPrChange w:id="2187" w:author="Binkis Mikas" w:date="2023-03-19T21:43:00Z">
                      <w:rPr>
                        <w:rFonts w:ascii="Times New Roman" w:eastAsia="Times New Roman" w:hAnsi="Times New Roman"/>
                      </w:rPr>
                    </w:rPrChange>
                  </w:rPr>
                  <w:delText>Dell Vizor Windows Mixed Reality</w:delText>
                </w:r>
              </w:del>
            </w:ins>
          </w:p>
        </w:tc>
      </w:tr>
    </w:tbl>
    <w:tbl>
      <w:tblPr>
        <w:tblW w:w="7815" w:type="dxa"/>
        <w:jc w:val="right"/>
        <w:tblBorders>
          <w:top w:val="single" w:sz="4" w:space="0" w:color="auto"/>
          <w:bottom w:val="single" w:sz="4" w:space="0" w:color="auto"/>
          <w:insideH w:val="single" w:sz="4" w:space="0" w:color="auto"/>
        </w:tblBorders>
        <w:tblLayout w:type="fixed"/>
        <w:tblCellMar>
          <w:left w:w="0" w:type="dxa"/>
          <w:right w:w="0" w:type="dxa"/>
        </w:tblCellMar>
        <w:tblLook w:val="0600" w:firstRow="0" w:lastRow="0" w:firstColumn="0" w:lastColumn="0" w:noHBand="1" w:noVBand="1"/>
      </w:tblPr>
      <w:tblGrid>
        <w:gridCol w:w="2190"/>
        <w:gridCol w:w="5625"/>
      </w:tblGrid>
      <w:tr w:rsidR="005B10E4" w:rsidRPr="007F7C8C" w14:paraId="1CAD46E3" w14:textId="77777777" w:rsidTr="005B10E4">
        <w:trPr>
          <w:trHeight w:val="210"/>
          <w:jc w:val="right"/>
          <w:ins w:id="2188" w:author="Binkis Mikas" w:date="2023-03-19T23:09:00Z"/>
        </w:trPr>
        <w:tc>
          <w:tcPr>
            <w:tcW w:w="2190" w:type="dxa"/>
            <w:tcBorders>
              <w:top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284B67" w14:textId="77777777" w:rsidR="005B10E4" w:rsidRPr="005B10E4" w:rsidRDefault="005B10E4" w:rsidP="00AC4C2B">
            <w:pPr>
              <w:pStyle w:val="MDPI42tablebody"/>
              <w:spacing w:line="240" w:lineRule="auto"/>
              <w:rPr>
                <w:ins w:id="2189" w:author="Binkis Mikas" w:date="2023-03-19T23:09:00Z"/>
                <w:b/>
                <w:bCs/>
              </w:rPr>
            </w:pPr>
            <w:ins w:id="2190" w:author="Binkis Mikas" w:date="2023-03-19T23:09:00Z">
              <w:r w:rsidRPr="00AC4C2B">
                <w:rPr>
                  <w:b/>
                  <w:bCs/>
                </w:rPr>
                <w:t>Component</w:t>
              </w:r>
            </w:ins>
          </w:p>
        </w:tc>
        <w:tc>
          <w:tcPr>
            <w:tcW w:w="5625" w:type="dxa"/>
            <w:tcBorders>
              <w:top w:val="single" w:sz="4" w:space="0" w:color="auto"/>
              <w:bottom w:val="single" w:sz="4" w:space="0" w:color="auto"/>
            </w:tcBorders>
            <w:shd w:val="clear" w:color="auto" w:fill="auto"/>
            <w:tcMar>
              <w:top w:w="100" w:type="dxa"/>
              <w:left w:w="100" w:type="dxa"/>
              <w:bottom w:w="100" w:type="dxa"/>
              <w:right w:w="100" w:type="dxa"/>
            </w:tcMar>
          </w:tcPr>
          <w:p w14:paraId="1FE188B5" w14:textId="77777777" w:rsidR="005B10E4" w:rsidRPr="005B10E4" w:rsidRDefault="005B10E4" w:rsidP="00AC4C2B">
            <w:pPr>
              <w:pStyle w:val="MDPI42tablebody"/>
              <w:spacing w:line="240" w:lineRule="auto"/>
              <w:rPr>
                <w:ins w:id="2191" w:author="Binkis Mikas" w:date="2023-03-19T23:09:00Z"/>
                <w:b/>
                <w:bCs/>
                <w:rPrChange w:id="2192" w:author="Binkis Mikas" w:date="2023-03-19T23:09:00Z">
                  <w:rPr>
                    <w:ins w:id="2193" w:author="Binkis Mikas" w:date="2023-03-19T23:09:00Z"/>
                  </w:rPr>
                </w:rPrChange>
              </w:rPr>
            </w:pPr>
            <w:ins w:id="2194" w:author="Binkis Mikas" w:date="2023-03-19T23:09:00Z">
              <w:r w:rsidRPr="005B10E4">
                <w:rPr>
                  <w:b/>
                  <w:bCs/>
                  <w:rPrChange w:id="2195" w:author="Binkis Mikas" w:date="2023-03-19T23:09:00Z">
                    <w:rPr/>
                  </w:rPrChange>
                </w:rPr>
                <w:t>Characteristics</w:t>
              </w:r>
            </w:ins>
          </w:p>
        </w:tc>
      </w:tr>
      <w:tr w:rsidR="005B10E4" w:rsidRPr="00F220D4" w14:paraId="3E9BB3BC" w14:textId="77777777" w:rsidTr="005B10E4">
        <w:trPr>
          <w:trHeight w:val="210"/>
          <w:jc w:val="right"/>
          <w:ins w:id="2196" w:author="Binkis Mikas" w:date="2023-03-19T23:09:00Z"/>
        </w:trPr>
        <w:tc>
          <w:tcPr>
            <w:tcW w:w="2190" w:type="dxa"/>
            <w:tcBorders>
              <w:top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65BE09" w14:textId="77777777" w:rsidR="005B10E4" w:rsidRPr="005B10E4" w:rsidRDefault="005B10E4" w:rsidP="00AC4C2B">
            <w:pPr>
              <w:pStyle w:val="MDPI42tablebody"/>
              <w:spacing w:line="240" w:lineRule="auto"/>
              <w:rPr>
                <w:ins w:id="2197" w:author="Binkis Mikas" w:date="2023-03-19T23:09:00Z"/>
                <w:b/>
                <w:bCs/>
              </w:rPr>
            </w:pPr>
            <w:ins w:id="2198" w:author="Binkis Mikas" w:date="2023-03-19T23:09:00Z">
              <w:r w:rsidRPr="00AC4C2B">
                <w:rPr>
                  <w:b/>
                  <w:bCs/>
                </w:rPr>
                <w:t>Processor</w:t>
              </w:r>
            </w:ins>
          </w:p>
        </w:tc>
        <w:tc>
          <w:tcPr>
            <w:tcW w:w="5625" w:type="dxa"/>
            <w:tcBorders>
              <w:top w:val="single" w:sz="4" w:space="0" w:color="auto"/>
              <w:bottom w:val="single" w:sz="4" w:space="0" w:color="auto"/>
            </w:tcBorders>
            <w:shd w:val="clear" w:color="auto" w:fill="auto"/>
            <w:tcMar>
              <w:top w:w="100" w:type="dxa"/>
              <w:left w:w="100" w:type="dxa"/>
              <w:bottom w:w="100" w:type="dxa"/>
              <w:right w:w="100" w:type="dxa"/>
            </w:tcMar>
          </w:tcPr>
          <w:p w14:paraId="2238561C" w14:textId="77777777" w:rsidR="005B10E4" w:rsidRPr="00F220D4" w:rsidRDefault="005B10E4" w:rsidP="00AC4C2B">
            <w:pPr>
              <w:pStyle w:val="MDPI42tablebody"/>
              <w:spacing w:line="240" w:lineRule="auto"/>
              <w:rPr>
                <w:ins w:id="2199" w:author="Binkis Mikas" w:date="2023-03-19T23:09:00Z"/>
              </w:rPr>
            </w:pPr>
            <w:ins w:id="2200" w:author="Binkis Mikas" w:date="2023-03-19T23:09:00Z">
              <w:r w:rsidRPr="00AC4C2B">
                <w:t>Intel Core i7-8700K 3,7 GHz</w:t>
              </w:r>
            </w:ins>
          </w:p>
        </w:tc>
      </w:tr>
      <w:tr w:rsidR="005B10E4" w:rsidRPr="00F220D4" w14:paraId="37886D80" w14:textId="77777777" w:rsidTr="005B10E4">
        <w:trPr>
          <w:trHeight w:val="210"/>
          <w:jc w:val="right"/>
          <w:ins w:id="2201" w:author="Binkis Mikas" w:date="2023-03-19T23:09:00Z"/>
        </w:trPr>
        <w:tc>
          <w:tcPr>
            <w:tcW w:w="2190" w:type="dxa"/>
            <w:tcBorders>
              <w:top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79238C" w14:textId="77777777" w:rsidR="005B10E4" w:rsidRPr="005B10E4" w:rsidRDefault="005B10E4" w:rsidP="00AC4C2B">
            <w:pPr>
              <w:pStyle w:val="MDPI42tablebody"/>
              <w:spacing w:line="240" w:lineRule="auto"/>
              <w:rPr>
                <w:ins w:id="2202" w:author="Binkis Mikas" w:date="2023-03-19T23:09:00Z"/>
                <w:b/>
                <w:bCs/>
              </w:rPr>
            </w:pPr>
            <w:ins w:id="2203" w:author="Binkis Mikas" w:date="2023-03-19T23:09:00Z">
              <w:r w:rsidRPr="00AC4C2B">
                <w:rPr>
                  <w:b/>
                  <w:bCs/>
                </w:rPr>
                <w:t>Graphics card</w:t>
              </w:r>
            </w:ins>
          </w:p>
        </w:tc>
        <w:tc>
          <w:tcPr>
            <w:tcW w:w="5625" w:type="dxa"/>
            <w:tcBorders>
              <w:top w:val="single" w:sz="4" w:space="0" w:color="auto"/>
              <w:bottom w:val="single" w:sz="4" w:space="0" w:color="auto"/>
            </w:tcBorders>
            <w:shd w:val="clear" w:color="auto" w:fill="auto"/>
            <w:tcMar>
              <w:top w:w="100" w:type="dxa"/>
              <w:left w:w="100" w:type="dxa"/>
              <w:bottom w:w="100" w:type="dxa"/>
              <w:right w:w="100" w:type="dxa"/>
            </w:tcMar>
          </w:tcPr>
          <w:p w14:paraId="4C55779E" w14:textId="77777777" w:rsidR="005B10E4" w:rsidRPr="00F220D4" w:rsidRDefault="005B10E4" w:rsidP="00AC4C2B">
            <w:pPr>
              <w:pStyle w:val="MDPI42tablebody"/>
              <w:spacing w:line="240" w:lineRule="auto"/>
              <w:rPr>
                <w:ins w:id="2204" w:author="Binkis Mikas" w:date="2023-03-19T23:09:00Z"/>
              </w:rPr>
            </w:pPr>
            <w:ins w:id="2205" w:author="Binkis Mikas" w:date="2023-03-19T23:09:00Z">
              <w:r w:rsidRPr="00AC4C2B">
                <w:t>NVIDIA GeForce GTX 1070 video processor</w:t>
              </w:r>
            </w:ins>
          </w:p>
        </w:tc>
      </w:tr>
      <w:tr w:rsidR="005B10E4" w:rsidRPr="00F220D4" w14:paraId="2649FD5A" w14:textId="77777777" w:rsidTr="005B10E4">
        <w:trPr>
          <w:trHeight w:val="210"/>
          <w:jc w:val="right"/>
          <w:ins w:id="2206" w:author="Binkis Mikas" w:date="2023-03-19T23:09:00Z"/>
        </w:trPr>
        <w:tc>
          <w:tcPr>
            <w:tcW w:w="2190" w:type="dxa"/>
            <w:tcBorders>
              <w:top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F888B8" w14:textId="77777777" w:rsidR="005B10E4" w:rsidRPr="005B10E4" w:rsidRDefault="005B10E4" w:rsidP="00AC4C2B">
            <w:pPr>
              <w:pStyle w:val="MDPI42tablebody"/>
              <w:spacing w:line="240" w:lineRule="auto"/>
              <w:rPr>
                <w:ins w:id="2207" w:author="Binkis Mikas" w:date="2023-03-19T23:09:00Z"/>
                <w:b/>
                <w:bCs/>
              </w:rPr>
            </w:pPr>
            <w:ins w:id="2208" w:author="Binkis Mikas" w:date="2023-03-19T23:09:00Z">
              <w:r w:rsidRPr="00AC4C2B">
                <w:rPr>
                  <w:b/>
                  <w:bCs/>
                </w:rPr>
                <w:t>Operating system</w:t>
              </w:r>
            </w:ins>
          </w:p>
        </w:tc>
        <w:tc>
          <w:tcPr>
            <w:tcW w:w="5625" w:type="dxa"/>
            <w:tcBorders>
              <w:top w:val="single" w:sz="4" w:space="0" w:color="auto"/>
              <w:bottom w:val="single" w:sz="4" w:space="0" w:color="auto"/>
            </w:tcBorders>
            <w:shd w:val="clear" w:color="auto" w:fill="auto"/>
            <w:tcMar>
              <w:top w:w="100" w:type="dxa"/>
              <w:left w:w="100" w:type="dxa"/>
              <w:bottom w:w="100" w:type="dxa"/>
              <w:right w:w="100" w:type="dxa"/>
            </w:tcMar>
          </w:tcPr>
          <w:p w14:paraId="3DA1D7C1" w14:textId="77777777" w:rsidR="005B10E4" w:rsidRPr="00F220D4" w:rsidRDefault="005B10E4" w:rsidP="00AC4C2B">
            <w:pPr>
              <w:pStyle w:val="MDPI42tablebody"/>
              <w:spacing w:line="240" w:lineRule="auto"/>
              <w:rPr>
                <w:ins w:id="2209" w:author="Binkis Mikas" w:date="2023-03-19T23:09:00Z"/>
              </w:rPr>
            </w:pPr>
            <w:ins w:id="2210" w:author="Binkis Mikas" w:date="2023-03-19T23:09:00Z">
              <w:r w:rsidRPr="00AC4C2B">
                <w:t>Windows 10</w:t>
              </w:r>
            </w:ins>
          </w:p>
        </w:tc>
      </w:tr>
      <w:tr w:rsidR="005B10E4" w:rsidRPr="00F220D4" w14:paraId="5B01E866" w14:textId="77777777" w:rsidTr="005B10E4">
        <w:trPr>
          <w:trHeight w:val="210"/>
          <w:jc w:val="right"/>
          <w:ins w:id="2211" w:author="Binkis Mikas" w:date="2023-03-19T23:09:00Z"/>
        </w:trPr>
        <w:tc>
          <w:tcPr>
            <w:tcW w:w="2190" w:type="dxa"/>
            <w:tcBorders>
              <w:top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C1B2CA" w14:textId="77777777" w:rsidR="005B10E4" w:rsidRPr="005B10E4" w:rsidRDefault="005B10E4" w:rsidP="00AC4C2B">
            <w:pPr>
              <w:pStyle w:val="MDPI42tablebody"/>
              <w:spacing w:line="240" w:lineRule="auto"/>
              <w:rPr>
                <w:ins w:id="2212" w:author="Binkis Mikas" w:date="2023-03-19T23:09:00Z"/>
                <w:b/>
                <w:bCs/>
              </w:rPr>
            </w:pPr>
            <w:ins w:id="2213" w:author="Binkis Mikas" w:date="2023-03-19T23:09:00Z">
              <w:r w:rsidRPr="00AC4C2B">
                <w:rPr>
                  <w:b/>
                  <w:bCs/>
                </w:rPr>
                <w:t>VR device</w:t>
              </w:r>
            </w:ins>
          </w:p>
        </w:tc>
        <w:tc>
          <w:tcPr>
            <w:tcW w:w="5625" w:type="dxa"/>
            <w:tcBorders>
              <w:top w:val="single" w:sz="4" w:space="0" w:color="auto"/>
              <w:bottom w:val="single" w:sz="4" w:space="0" w:color="auto"/>
            </w:tcBorders>
            <w:shd w:val="clear" w:color="auto" w:fill="auto"/>
            <w:tcMar>
              <w:top w:w="100" w:type="dxa"/>
              <w:left w:w="100" w:type="dxa"/>
              <w:bottom w:w="100" w:type="dxa"/>
              <w:right w:w="100" w:type="dxa"/>
            </w:tcMar>
          </w:tcPr>
          <w:p w14:paraId="7FF4F354" w14:textId="77777777" w:rsidR="005B10E4" w:rsidRPr="00F220D4" w:rsidRDefault="005B10E4" w:rsidP="00AC4C2B">
            <w:pPr>
              <w:pStyle w:val="MDPI42tablebody"/>
              <w:spacing w:line="240" w:lineRule="auto"/>
              <w:rPr>
                <w:ins w:id="2214" w:author="Binkis Mikas" w:date="2023-03-19T23:09:00Z"/>
              </w:rPr>
            </w:pPr>
            <w:ins w:id="2215" w:author="Binkis Mikas" w:date="2023-03-19T23:09:00Z">
              <w:r w:rsidRPr="00AC4C2B">
                <w:t>Dell Vizor Windows Mixed Reality</w:t>
              </w:r>
            </w:ins>
          </w:p>
        </w:tc>
      </w:tr>
    </w:tbl>
    <w:p w14:paraId="416E1D70" w14:textId="12411C57" w:rsidR="00B95AD6" w:rsidRPr="001D68A7" w:rsidRDefault="00B95AD6">
      <w:pPr>
        <w:pStyle w:val="MDPI21heading1"/>
        <w:spacing w:after="0"/>
        <w:ind w:firstLine="425"/>
        <w:jc w:val="both"/>
        <w:rPr>
          <w:b w:val="0"/>
        </w:rPr>
        <w:pPrChange w:id="2216" w:author="Binkis Mikas" w:date="2023-03-19T22:47:00Z">
          <w:pPr>
            <w:pStyle w:val="MDPI21heading1"/>
            <w:ind w:firstLine="425"/>
            <w:jc w:val="both"/>
          </w:pPr>
        </w:pPrChange>
      </w:pPr>
      <w:del w:id="2217" w:author="Tomas Blazauskas" w:date="2023-03-19T11:15:00Z">
        <w:r w:rsidRPr="001D68A7" w:rsidDel="005C2A94">
          <w:rPr>
            <w:b w:val="0"/>
          </w:rPr>
          <w:delText xml:space="preserve"> with an Intel Core i7-8700K 3,7 GHz CPU, 8 Gb of accelerated memory and an NVIDIA GeForce GTX 1070 video processor. </w:delText>
        </w:r>
      </w:del>
      <w:r w:rsidRPr="001D68A7">
        <w:rPr>
          <w:b w:val="0"/>
        </w:rPr>
        <w:t xml:space="preserve">A Dell Vizor Windows Mixed Reality </w:t>
      </w:r>
      <w:del w:id="2218" w:author="Blažauskas Tomas" w:date="2023-01-25T23:21:00Z">
        <w:r w:rsidRPr="001D68A7" w:rsidDel="007C08C3">
          <w:rPr>
            <w:b w:val="0"/>
          </w:rPr>
          <w:delText>virtual reality</w:delText>
        </w:r>
      </w:del>
      <w:ins w:id="2219" w:author="Blažauskas Tomas" w:date="2023-01-25T23:21:00Z">
        <w:r w:rsidR="007C08C3" w:rsidRPr="001D68A7">
          <w:rPr>
            <w:b w:val="0"/>
          </w:rPr>
          <w:t>VR</w:t>
        </w:r>
      </w:ins>
      <w:r w:rsidRPr="001D68A7">
        <w:rPr>
          <w:b w:val="0"/>
        </w:rPr>
        <w:t xml:space="preserve"> </w:t>
      </w:r>
      <w:del w:id="2220" w:author="Tomas Blazauskas" w:date="2023-03-19T11:15:00Z">
        <w:r w:rsidRPr="001D68A7" w:rsidDel="005C2A94">
          <w:rPr>
            <w:b w:val="0"/>
          </w:rPr>
          <w:delText xml:space="preserve">helmet </w:delText>
        </w:r>
      </w:del>
      <w:ins w:id="2221" w:author="Tomas Blazauskas" w:date="2023-03-19T11:15:00Z">
        <w:r w:rsidR="005C2A94" w:rsidRPr="001D68A7">
          <w:rPr>
            <w:b w:val="0"/>
          </w:rPr>
          <w:t xml:space="preserve">device </w:t>
        </w:r>
      </w:ins>
      <w:r w:rsidRPr="001D68A7">
        <w:rPr>
          <w:b w:val="0"/>
        </w:rPr>
        <w:t>is connected to the computer</w:t>
      </w:r>
      <w:ins w:id="2222" w:author="Tomas Blazauskas" w:date="2023-03-19T11:16:00Z">
        <w:r w:rsidR="005C2A94" w:rsidRPr="001D68A7">
          <w:rPr>
            <w:b w:val="0"/>
          </w:rPr>
          <w:t>.</w:t>
        </w:r>
      </w:ins>
      <w:del w:id="2223" w:author="Tomas Blazauskas" w:date="2023-03-19T11:16:00Z">
        <w:r w:rsidRPr="001D68A7" w:rsidDel="005C2A94">
          <w:rPr>
            <w:b w:val="0"/>
          </w:rPr>
          <w:delText>,</w:delText>
        </w:r>
      </w:del>
      <w:r w:rsidRPr="001D68A7">
        <w:rPr>
          <w:b w:val="0"/>
        </w:rPr>
        <w:t xml:space="preserve"> </w:t>
      </w:r>
      <w:del w:id="2224" w:author="Tomas Blazauskas" w:date="2023-03-19T11:16:00Z">
        <w:r w:rsidRPr="001D68A7" w:rsidDel="005C2A94">
          <w:rPr>
            <w:b w:val="0"/>
          </w:rPr>
          <w:delText xml:space="preserve">which </w:delText>
        </w:r>
      </w:del>
      <w:ins w:id="2225" w:author="Tomas Blazauskas" w:date="2023-03-19T11:16:00Z">
        <w:r w:rsidR="005C2A94" w:rsidRPr="001D68A7">
          <w:rPr>
            <w:b w:val="0"/>
          </w:rPr>
          <w:t xml:space="preserve">It </w:t>
        </w:r>
      </w:ins>
      <w:r w:rsidRPr="001D68A7">
        <w:rPr>
          <w:b w:val="0"/>
        </w:rPr>
        <w:t xml:space="preserve">sends </w:t>
      </w:r>
      <w:ins w:id="2226" w:author="Tomas Blazauskas" w:date="2023-03-19T11:16:00Z">
        <w:r w:rsidR="005C2A94" w:rsidRPr="001D68A7">
          <w:rPr>
            <w:b w:val="0"/>
          </w:rPr>
          <w:t xml:space="preserve">user position </w:t>
        </w:r>
      </w:ins>
      <w:r w:rsidRPr="001D68A7">
        <w:rPr>
          <w:b w:val="0"/>
        </w:rPr>
        <w:t xml:space="preserve">information </w:t>
      </w:r>
      <w:del w:id="2227" w:author="Tomas Blazauskas" w:date="2023-03-19T11:16:00Z">
        <w:r w:rsidRPr="001D68A7" w:rsidDel="005C2A94">
          <w:rPr>
            <w:b w:val="0"/>
          </w:rPr>
          <w:delText xml:space="preserve">about changes in the user's position </w:delText>
        </w:r>
      </w:del>
      <w:r w:rsidRPr="001D68A7">
        <w:rPr>
          <w:b w:val="0"/>
        </w:rPr>
        <w:t xml:space="preserve">and displays the </w:t>
      </w:r>
      <w:del w:id="2228" w:author="Tomas Blazauskas" w:date="2023-03-19T11:16:00Z">
        <w:r w:rsidRPr="001D68A7" w:rsidDel="005C2A94">
          <w:rPr>
            <w:b w:val="0"/>
          </w:rPr>
          <w:delText>information received</w:delText>
        </w:r>
      </w:del>
      <w:ins w:id="2229" w:author="Tomas Blazauskas" w:date="2023-03-19T11:16:00Z">
        <w:r w:rsidR="005C2A94" w:rsidRPr="001D68A7">
          <w:rPr>
            <w:b w:val="0"/>
          </w:rPr>
          <w:t>scene content</w:t>
        </w:r>
      </w:ins>
      <w:r w:rsidRPr="001D68A7">
        <w:rPr>
          <w:b w:val="0"/>
        </w:rPr>
        <w:t>. Control of the application</w:t>
      </w:r>
      <w:ins w:id="2230" w:author="Tomas Blazauskas" w:date="2023-03-19T11:17:00Z">
        <w:r w:rsidR="004002C3" w:rsidRPr="001D68A7">
          <w:rPr>
            <w:b w:val="0"/>
          </w:rPr>
          <w:t xml:space="preserve"> </w:t>
        </w:r>
      </w:ins>
      <w:ins w:id="2231" w:author="Tomas Blazauskas" w:date="2023-03-19T11:18:00Z">
        <w:r w:rsidR="004002C3" w:rsidRPr="001D68A7">
          <w:rPr>
            <w:b w:val="0"/>
          </w:rPr>
          <w:t>wa</w:t>
        </w:r>
      </w:ins>
      <w:ins w:id="2232" w:author="Tomas Blazauskas" w:date="2023-03-19T11:17:00Z">
        <w:r w:rsidR="004002C3" w:rsidRPr="001D68A7">
          <w:rPr>
            <w:b w:val="0"/>
          </w:rPr>
          <w:t xml:space="preserve">s performed by the researcher </w:t>
        </w:r>
      </w:ins>
      <w:del w:id="2233" w:author="Tomas Blazauskas" w:date="2023-03-19T11:17:00Z">
        <w:r w:rsidRPr="001D68A7" w:rsidDel="004002C3">
          <w:rPr>
            <w:b w:val="0"/>
          </w:rPr>
          <w:delText xml:space="preserve">, by changing scenes or objects, is performed </w:delText>
        </w:r>
      </w:del>
      <w:r w:rsidRPr="001D68A7">
        <w:rPr>
          <w:b w:val="0"/>
        </w:rPr>
        <w:t xml:space="preserve">using a keyboard connected to a PC. The viewing positions </w:t>
      </w:r>
      <w:del w:id="2234" w:author="Tomas Blazauskas" w:date="2023-03-19T11:18:00Z">
        <w:r w:rsidRPr="001D68A7" w:rsidDel="004002C3">
          <w:rPr>
            <w:b w:val="0"/>
          </w:rPr>
          <w:delText>a</w:delText>
        </w:r>
      </w:del>
      <w:ins w:id="2235" w:author="Tomas Blazauskas" w:date="2023-03-19T11:18:00Z">
        <w:r w:rsidR="004002C3" w:rsidRPr="001D68A7">
          <w:rPr>
            <w:b w:val="0"/>
          </w:rPr>
          <w:t>we</w:t>
        </w:r>
      </w:ins>
      <w:r w:rsidRPr="001D68A7">
        <w:rPr>
          <w:b w:val="0"/>
        </w:rPr>
        <w:t xml:space="preserve">re arranged in </w:t>
      </w:r>
      <w:del w:id="2236" w:author="Tomas Blazauskas" w:date="2023-03-19T11:18:00Z">
        <w:r w:rsidRPr="001D68A7" w:rsidDel="004002C3">
          <w:rPr>
            <w:b w:val="0"/>
          </w:rPr>
          <w:delText>2</w:delText>
        </w:r>
      </w:del>
      <w:del w:id="2237" w:author="Tomas Blazauskas" w:date="2023-03-20T07:46:00Z">
        <w:r w:rsidRPr="001D68A7" w:rsidDel="002D5573">
          <w:rPr>
            <w:b w:val="0"/>
          </w:rPr>
          <w:delText>a</w:delText>
        </w:r>
      </w:del>
      <w:ins w:id="2238" w:author="Tomas Blazauskas" w:date="2023-03-20T07:46:00Z">
        <w:r w:rsidR="002D5573">
          <w:rPr>
            <w:b w:val="0"/>
          </w:rPr>
          <w:t>the</w:t>
        </w:r>
      </w:ins>
      <w:r w:rsidRPr="001D68A7">
        <w:rPr>
          <w:b w:val="0"/>
        </w:rPr>
        <w:t xml:space="preserve"> space of 2 </w:t>
      </w:r>
      <w:ins w:id="2239" w:author="Tomas Blazauskas" w:date="2023-03-19T11:18:00Z">
        <w:r w:rsidR="004002C3" w:rsidRPr="001D68A7">
          <w:rPr>
            <w:b w:val="0"/>
          </w:rPr>
          <w:t>square meters</w:t>
        </w:r>
      </w:ins>
      <w:del w:id="2240" w:author="Tomas Blazauskas" w:date="2023-03-19T11:18:00Z">
        <w:r w:rsidRPr="001D68A7" w:rsidDel="004002C3">
          <w:rPr>
            <w:b w:val="0"/>
          </w:rPr>
          <w:delText>m.</w:delText>
        </w:r>
      </w:del>
      <w:ins w:id="2241" w:author="Tomas Blazauskas" w:date="2023-03-19T11:18:00Z">
        <w:r w:rsidR="004002C3" w:rsidRPr="001D68A7">
          <w:rPr>
            <w:b w:val="0"/>
          </w:rPr>
          <w:t>.</w:t>
        </w:r>
      </w:ins>
      <w:r w:rsidRPr="001D68A7">
        <w:rPr>
          <w:b w:val="0"/>
        </w:rPr>
        <w:t xml:space="preserve"> </w:t>
      </w:r>
      <w:del w:id="2242" w:author="Tomas Blazauskas" w:date="2023-03-19T11:19:00Z">
        <w:r w:rsidRPr="001D68A7" w:rsidDel="00742282">
          <w:rPr>
            <w:b w:val="0"/>
          </w:rPr>
          <w:delText xml:space="preserve">A </w:delText>
        </w:r>
      </w:del>
      <w:ins w:id="2243" w:author="Tomas Blazauskas" w:date="2023-03-19T11:19:00Z">
        <w:r w:rsidR="00742282" w:rsidRPr="001D68A7">
          <w:rPr>
            <w:b w:val="0"/>
          </w:rPr>
          <w:t xml:space="preserve">Overall, the </w:t>
        </w:r>
      </w:ins>
      <w:r w:rsidRPr="001D68A7">
        <w:rPr>
          <w:b w:val="0"/>
        </w:rPr>
        <w:t>2,5</w:t>
      </w:r>
      <w:ins w:id="2244" w:author="Tomas Blazauskas" w:date="2023-03-19T11:19:00Z">
        <w:r w:rsidR="00742282" w:rsidRPr="001D68A7">
          <w:rPr>
            <w:b w:val="0"/>
          </w:rPr>
          <w:t xml:space="preserve"> square meter</w:t>
        </w:r>
      </w:ins>
      <w:r w:rsidRPr="001D68A7">
        <w:rPr>
          <w:b w:val="0"/>
        </w:rPr>
        <w:t xml:space="preserve"> </w:t>
      </w:r>
      <w:del w:id="2245" w:author="Tomas Blazauskas" w:date="2023-03-19T11:19:00Z">
        <w:r w:rsidRPr="001D68A7" w:rsidDel="00742282">
          <w:rPr>
            <w:b w:val="0"/>
          </w:rPr>
          <w:delText xml:space="preserve">m2 </w:delText>
        </w:r>
      </w:del>
      <w:r w:rsidRPr="001D68A7">
        <w:rPr>
          <w:b w:val="0"/>
        </w:rPr>
        <w:t xml:space="preserve">area has been prepared for free navigation, </w:t>
      </w:r>
      <w:proofErr w:type="gramStart"/>
      <w:r w:rsidRPr="001D68A7">
        <w:rPr>
          <w:b w:val="0"/>
        </w:rPr>
        <w:t>taking into account</w:t>
      </w:r>
      <w:proofErr w:type="gramEnd"/>
      <w:r w:rsidRPr="001D68A7">
        <w:rPr>
          <w:b w:val="0"/>
        </w:rPr>
        <w:t xml:space="preserve"> the user</w:t>
      </w:r>
      <w:del w:id="2246" w:author="Tomas Blazauskas" w:date="2023-03-19T11:44:00Z">
        <w:r w:rsidRPr="001D68A7" w:rsidDel="0098660E">
          <w:rPr>
            <w:b w:val="0"/>
          </w:rPr>
          <w:delText>'</w:delText>
        </w:r>
      </w:del>
      <w:ins w:id="2247" w:author="Tomas Blazauskas" w:date="2023-03-19T11:44:00Z">
        <w:r w:rsidR="0098660E" w:rsidRPr="001D68A7">
          <w:rPr>
            <w:b w:val="0"/>
          </w:rPr>
          <w:t>’</w:t>
        </w:r>
      </w:ins>
      <w:r w:rsidRPr="001D68A7">
        <w:rPr>
          <w:b w:val="0"/>
        </w:rPr>
        <w:t xml:space="preserve">s possible deviation from the intended path (Fig. </w:t>
      </w:r>
      <w:del w:id="2248" w:author="Binkis Mikas" w:date="2023-03-20T00:29:00Z">
        <w:r w:rsidRPr="001D68A7" w:rsidDel="00B403E9">
          <w:rPr>
            <w:b w:val="0"/>
          </w:rPr>
          <w:delText>9</w:delText>
        </w:r>
      </w:del>
      <w:ins w:id="2249" w:author="Binkis Mikas" w:date="2023-03-20T00:29:00Z">
        <w:r w:rsidR="00B403E9">
          <w:rPr>
            <w:b w:val="0"/>
          </w:rPr>
          <w:t>10</w:t>
        </w:r>
      </w:ins>
      <w:r w:rsidRPr="001D68A7">
        <w:rPr>
          <w:b w:val="0"/>
        </w:rPr>
        <w:t>).</w:t>
      </w:r>
      <w:r w:rsidR="00627638" w:rsidRPr="001D68A7">
        <w:rPr>
          <w:b w:val="0"/>
        </w:rPr>
        <w:t xml:space="preserve"> </w:t>
      </w:r>
    </w:p>
    <w:p w14:paraId="12F52155" w14:textId="04B07CF0" w:rsidR="007B74A5" w:rsidRPr="001D68A7" w:rsidRDefault="00165B00" w:rsidP="008E38FE">
      <w:pPr>
        <w:pStyle w:val="MDPI21heading1"/>
        <w:ind w:firstLine="425"/>
        <w:jc w:val="both"/>
        <w:rPr>
          <w:b w:val="0"/>
        </w:rPr>
      </w:pPr>
      <w:r w:rsidRPr="001D68A7">
        <w:rPr>
          <w:noProof/>
        </w:rPr>
        <mc:AlternateContent>
          <mc:Choice Requires="wpg">
            <w:drawing>
              <wp:inline distT="0" distB="0" distL="0" distR="0" wp14:anchorId="4703F0A6" wp14:editId="0034CD31">
                <wp:extent cx="3486150" cy="3028950"/>
                <wp:effectExtent l="3810" t="635" r="0" b="0"/>
                <wp:docPr id="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0" cy="3028950"/>
                          <a:chOff x="0" y="0"/>
                          <a:chExt cx="36013" cy="33020"/>
                        </a:xfrm>
                      </wpg:grpSpPr>
                      <wps:wsp>
                        <wps:cNvPr id="10" name="Text Box 5"/>
                        <wps:cNvSpPr txBox="1">
                          <a:spLocks noChangeArrowheads="1"/>
                        </wps:cNvSpPr>
                        <wps:spPr bwMode="auto">
                          <a:xfrm>
                            <a:off x="15430" y="30035"/>
                            <a:ext cx="5334" cy="2985"/>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5363D11" w14:textId="77777777" w:rsidR="007B74A5" w:rsidRPr="001B6C53" w:rsidRDefault="007B74A5" w:rsidP="00BD1EAF">
                              <w:pPr>
                                <w:jc w:val="center"/>
                                <w:rPr>
                                  <w:rFonts w:ascii="Times New Roman" w:hAnsi="Times New Roman"/>
                                </w:rPr>
                              </w:pPr>
                              <w:r w:rsidRPr="001B6C53">
                                <w:rPr>
                                  <w:rFonts w:ascii="Times New Roman" w:hAnsi="Times New Roman"/>
                                </w:rPr>
                                <w:t>2 m.</w:t>
                              </w:r>
                            </w:p>
                          </w:txbxContent>
                        </wps:txbx>
                        <wps:bodyPr rot="0" vert="horz" wrap="square" lIns="91440" tIns="45720" rIns="91440" bIns="45720" anchor="t" anchorCtr="0" upright="1">
                          <a:noAutofit/>
                        </wps:bodyPr>
                      </wps:wsp>
                      <wps:wsp>
                        <wps:cNvPr id="11" name="Text Box 2"/>
                        <wps:cNvSpPr txBox="1">
                          <a:spLocks noChangeArrowheads="1"/>
                        </wps:cNvSpPr>
                        <wps:spPr bwMode="auto">
                          <a:xfrm>
                            <a:off x="0" y="15621"/>
                            <a:ext cx="5334" cy="2985"/>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CD18DE4" w14:textId="77777777" w:rsidR="007B74A5" w:rsidRPr="001B6C53" w:rsidRDefault="007B74A5" w:rsidP="00BD1EAF">
                              <w:pPr>
                                <w:jc w:val="center"/>
                                <w:rPr>
                                  <w:rFonts w:ascii="Times New Roman" w:hAnsi="Times New Roman"/>
                                </w:rPr>
                              </w:pPr>
                              <w:r w:rsidRPr="001B6C53">
                                <w:rPr>
                                  <w:rFonts w:ascii="Times New Roman" w:hAnsi="Times New Roman"/>
                                </w:rPr>
                                <w:t>2 m.</w:t>
                              </w:r>
                            </w:p>
                          </w:txbxContent>
                        </wps:txbx>
                        <wps:bodyPr rot="0" vert="horz" wrap="square" lIns="91440" tIns="45720" rIns="91440" bIns="45720" anchor="t" anchorCtr="0" upright="1">
                          <a:noAutofit/>
                        </wps:bodyPr>
                      </wps:wsp>
                      <wps:wsp>
                        <wps:cNvPr id="12" name="Oval 2"/>
                        <wps:cNvSpPr>
                          <a:spLocks noChangeArrowheads="1"/>
                        </wps:cNvSpPr>
                        <wps:spPr bwMode="auto">
                          <a:xfrm>
                            <a:off x="9334" y="8509"/>
                            <a:ext cx="17336" cy="17145"/>
                          </a:xfrm>
                          <a:prstGeom prst="ellipse">
                            <a:avLst/>
                          </a:prstGeom>
                          <a:solidFill>
                            <a:schemeClr val="lt1">
                              <a:lumMod val="100000"/>
                              <a:lumOff val="0"/>
                            </a:schemeClr>
                          </a:solidFill>
                          <a:ln w="12700">
                            <a:solidFill>
                              <a:schemeClr val="dk1">
                                <a:lumMod val="100000"/>
                                <a:lumOff val="0"/>
                              </a:schemeClr>
                            </a:solidFill>
                            <a:prstDash val="sysDash"/>
                            <a:round/>
                            <a:headEnd/>
                            <a:tailEnd/>
                          </a:ln>
                        </wps:spPr>
                        <wps:bodyPr rot="0" vert="horz" wrap="square" lIns="91440" tIns="45720" rIns="91440" bIns="45720" anchor="ctr" anchorCtr="0" upright="1">
                          <a:noAutofit/>
                        </wps:bodyPr>
                      </wps:wsp>
                      <wpg:grpSp>
                        <wpg:cNvPr id="13" name="Group 6"/>
                        <wpg:cNvGrpSpPr>
                          <a:grpSpLocks/>
                        </wpg:cNvGrpSpPr>
                        <wpg:grpSpPr bwMode="auto">
                          <a:xfrm>
                            <a:off x="4699" y="8509"/>
                            <a:ext cx="13144" cy="17208"/>
                            <a:chOff x="0" y="0"/>
                            <a:chExt cx="13144" cy="17208"/>
                          </a:xfrm>
                        </wpg:grpSpPr>
                        <wps:wsp>
                          <wps:cNvPr id="14" name="Straight Connector 3"/>
                          <wps:cNvCnPr>
                            <a:cxnSpLocks noChangeShapeType="1"/>
                          </wps:cNvCnPr>
                          <wps:spPr bwMode="auto">
                            <a:xfrm flipV="1">
                              <a:off x="2349" y="0"/>
                              <a:ext cx="10795" cy="63"/>
                            </a:xfrm>
                            <a:prstGeom prst="line">
                              <a:avLst/>
                            </a:prstGeom>
                            <a:noFill/>
                            <a:ln w="9525">
                              <a:solidFill>
                                <a:schemeClr val="dk1">
                                  <a:lumMod val="95000"/>
                                  <a:lumOff val="0"/>
                                </a:schemeClr>
                              </a:solidFill>
                              <a:prstDash val="sysDot"/>
                              <a:round/>
                              <a:headEnd/>
                              <a:tailEnd/>
                            </a:ln>
                            <a:extLst>
                              <a:ext uri="{909E8E84-426E-40DD-AFC4-6F175D3DCCD1}">
                                <a14:hiddenFill xmlns:a14="http://schemas.microsoft.com/office/drawing/2010/main">
                                  <a:noFill/>
                                </a14:hiddenFill>
                              </a:ext>
                            </a:extLst>
                          </wps:spPr>
                          <wps:bodyPr/>
                        </wps:wsp>
                        <wps:wsp>
                          <wps:cNvPr id="15" name="Straight Connector 4"/>
                          <wps:cNvCnPr>
                            <a:cxnSpLocks noChangeShapeType="1"/>
                          </wps:cNvCnPr>
                          <wps:spPr bwMode="auto">
                            <a:xfrm flipV="1">
                              <a:off x="2286" y="17145"/>
                              <a:ext cx="10795" cy="63"/>
                            </a:xfrm>
                            <a:prstGeom prst="line">
                              <a:avLst/>
                            </a:prstGeom>
                            <a:noFill/>
                            <a:ln w="9525">
                              <a:solidFill>
                                <a:schemeClr val="dk1">
                                  <a:lumMod val="95000"/>
                                  <a:lumOff val="0"/>
                                </a:schemeClr>
                              </a:solidFill>
                              <a:prstDash val="sysDot"/>
                              <a:round/>
                              <a:headEnd/>
                              <a:tailEnd/>
                            </a:ln>
                            <a:extLst>
                              <a:ext uri="{909E8E84-426E-40DD-AFC4-6F175D3DCCD1}">
                                <a14:hiddenFill xmlns:a14="http://schemas.microsoft.com/office/drawing/2010/main">
                                  <a:noFill/>
                                </a14:hiddenFill>
                              </a:ext>
                            </a:extLst>
                          </wps:spPr>
                          <wps:bodyPr/>
                        </wps:wsp>
                        <wps:wsp>
                          <wps:cNvPr id="16" name="Left Brace 5"/>
                          <wps:cNvSpPr>
                            <a:spLocks/>
                          </wps:cNvSpPr>
                          <wps:spPr bwMode="auto">
                            <a:xfrm>
                              <a:off x="0" y="63"/>
                              <a:ext cx="2413" cy="17145"/>
                            </a:xfrm>
                            <a:prstGeom prst="leftBrace">
                              <a:avLst>
                                <a:gd name="adj1" fmla="val 8322"/>
                                <a:gd name="adj2" fmla="val 50000"/>
                              </a:avLst>
                            </a:prstGeom>
                            <a:noFill/>
                            <a:ln w="9525">
                              <a:solidFill>
                                <a:schemeClr val="dk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7" name="Group 7"/>
                        <wpg:cNvGrpSpPr>
                          <a:grpSpLocks/>
                        </wpg:cNvGrpSpPr>
                        <wpg:grpSpPr bwMode="auto">
                          <a:xfrm rot="-5400000">
                            <a:off x="11494" y="14731"/>
                            <a:ext cx="13144" cy="17463"/>
                            <a:chOff x="0" y="0"/>
                            <a:chExt cx="13144" cy="17208"/>
                          </a:xfrm>
                        </wpg:grpSpPr>
                        <wps:wsp>
                          <wps:cNvPr id="18" name="Straight Connector 8"/>
                          <wps:cNvCnPr>
                            <a:cxnSpLocks noChangeShapeType="1"/>
                          </wps:cNvCnPr>
                          <wps:spPr bwMode="auto">
                            <a:xfrm flipV="1">
                              <a:off x="2349" y="0"/>
                              <a:ext cx="10795" cy="63"/>
                            </a:xfrm>
                            <a:prstGeom prst="line">
                              <a:avLst/>
                            </a:prstGeom>
                            <a:noFill/>
                            <a:ln w="9525">
                              <a:solidFill>
                                <a:schemeClr val="dk1">
                                  <a:lumMod val="95000"/>
                                  <a:lumOff val="0"/>
                                </a:schemeClr>
                              </a:solidFill>
                              <a:prstDash val="sysDot"/>
                              <a:round/>
                              <a:headEnd/>
                              <a:tailEnd/>
                            </a:ln>
                            <a:extLst>
                              <a:ext uri="{909E8E84-426E-40DD-AFC4-6F175D3DCCD1}">
                                <a14:hiddenFill xmlns:a14="http://schemas.microsoft.com/office/drawing/2010/main">
                                  <a:noFill/>
                                </a14:hiddenFill>
                              </a:ext>
                            </a:extLst>
                          </wps:spPr>
                          <wps:bodyPr/>
                        </wps:wsp>
                        <wps:wsp>
                          <wps:cNvPr id="19" name="Straight Connector 9"/>
                          <wps:cNvCnPr>
                            <a:cxnSpLocks noChangeShapeType="1"/>
                          </wps:cNvCnPr>
                          <wps:spPr bwMode="auto">
                            <a:xfrm flipV="1">
                              <a:off x="2286" y="17145"/>
                              <a:ext cx="10795" cy="63"/>
                            </a:xfrm>
                            <a:prstGeom prst="line">
                              <a:avLst/>
                            </a:prstGeom>
                            <a:noFill/>
                            <a:ln w="9525">
                              <a:solidFill>
                                <a:schemeClr val="dk1">
                                  <a:lumMod val="95000"/>
                                  <a:lumOff val="0"/>
                                </a:schemeClr>
                              </a:solidFill>
                              <a:prstDash val="sysDot"/>
                              <a:round/>
                              <a:headEnd/>
                              <a:tailEnd/>
                            </a:ln>
                            <a:extLst>
                              <a:ext uri="{909E8E84-426E-40DD-AFC4-6F175D3DCCD1}">
                                <a14:hiddenFill xmlns:a14="http://schemas.microsoft.com/office/drawing/2010/main">
                                  <a:noFill/>
                                </a14:hiddenFill>
                              </a:ext>
                            </a:extLst>
                          </wps:spPr>
                          <wps:bodyPr/>
                        </wps:wsp>
                        <wps:wsp>
                          <wps:cNvPr id="21" name="Left Brace 10"/>
                          <wps:cNvSpPr>
                            <a:spLocks/>
                          </wps:cNvSpPr>
                          <wps:spPr bwMode="auto">
                            <a:xfrm>
                              <a:off x="0" y="63"/>
                              <a:ext cx="2413" cy="17145"/>
                            </a:xfrm>
                            <a:prstGeom prst="leftBrace">
                              <a:avLst>
                                <a:gd name="adj1" fmla="val 8322"/>
                                <a:gd name="adj2" fmla="val 50000"/>
                              </a:avLst>
                            </a:prstGeom>
                            <a:noFill/>
                            <a:ln w="9525">
                              <a:solidFill>
                                <a:schemeClr val="dk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22" name="Group 14"/>
                        <wpg:cNvGrpSpPr>
                          <a:grpSpLocks/>
                        </wpg:cNvGrpSpPr>
                        <wpg:grpSpPr bwMode="auto">
                          <a:xfrm>
                            <a:off x="26797" y="8826"/>
                            <a:ext cx="9216" cy="9271"/>
                            <a:chOff x="0" y="0"/>
                            <a:chExt cx="9216" cy="9271"/>
                          </a:xfrm>
                        </wpg:grpSpPr>
                        <pic:pic xmlns:pic="http://schemas.openxmlformats.org/drawingml/2006/picture">
                          <pic:nvPicPr>
                            <pic:cNvPr id="23" name="Graphic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7937" cy="6350"/>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2"/>
                          <wps:cNvSpPr txBox="1">
                            <a:spLocks noChangeArrowheads="1"/>
                          </wps:cNvSpPr>
                          <wps:spPr bwMode="auto">
                            <a:xfrm>
                              <a:off x="635" y="6286"/>
                              <a:ext cx="8581" cy="2985"/>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E3D4B88" w14:textId="77777777" w:rsidR="007B74A5" w:rsidRPr="001B6C53" w:rsidRDefault="007B74A5" w:rsidP="00BD1EAF">
                                <w:pPr>
                                  <w:jc w:val="center"/>
                                  <w:rPr>
                                    <w:rFonts w:ascii="Times New Roman" w:hAnsi="Times New Roman"/>
                                    <w:lang w:val="lt-LT"/>
                                  </w:rPr>
                                </w:pPr>
                                <w:r>
                                  <w:rPr>
                                    <w:rFonts w:ascii="Times New Roman" w:hAnsi="Times New Roman"/>
                                    <w:lang w:val="lt-LT"/>
                                  </w:rPr>
                                  <w:t>Researcher</w:t>
                                </w:r>
                              </w:p>
                            </w:txbxContent>
                          </wps:txbx>
                          <wps:bodyPr rot="0" vert="horz" wrap="square" lIns="91440" tIns="45720" rIns="91440" bIns="45720" anchor="t" anchorCtr="0" upright="1">
                            <a:noAutofit/>
                          </wps:bodyPr>
                        </wps:wsp>
                      </wpg:grpSp>
                      <pic:pic xmlns:pic="http://schemas.openxmlformats.org/drawingml/2006/picture">
                        <pic:nvPicPr>
                          <pic:cNvPr id="25" name="Graphic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668" y="13716"/>
                            <a:ext cx="6096" cy="6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Graphic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986" y="0"/>
                            <a:ext cx="6096" cy="6096"/>
                          </a:xfrm>
                          <a:prstGeom prst="rect">
                            <a:avLst/>
                          </a:prstGeom>
                          <a:noFill/>
                          <a:extLst>
                            <a:ext uri="{909E8E84-426E-40DD-AFC4-6F175D3DCCD1}">
                              <a14:hiddenFill xmlns:a14="http://schemas.microsoft.com/office/drawing/2010/main">
                                <a:solidFill>
                                  <a:srgbClr val="FFFFFF"/>
                                </a:solidFill>
                              </a14:hiddenFill>
                            </a:ext>
                          </a:extLst>
                        </pic:spPr>
                      </pic:pic>
                      <wps:wsp>
                        <wps:cNvPr id="27" name="Straight Connector 17"/>
                        <wps:cNvCnPr>
                          <a:cxnSpLocks noChangeShapeType="1"/>
                        </wps:cNvCnPr>
                        <wps:spPr bwMode="auto">
                          <a:xfrm flipV="1">
                            <a:off x="17716" y="5588"/>
                            <a:ext cx="64" cy="8191"/>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28" name="Text Box 2"/>
                        <wps:cNvSpPr txBox="1">
                          <a:spLocks noChangeArrowheads="1"/>
                        </wps:cNvSpPr>
                        <wps:spPr bwMode="auto">
                          <a:xfrm>
                            <a:off x="12954" y="19622"/>
                            <a:ext cx="9525" cy="2984"/>
                          </a:xfrm>
                          <a:prstGeom prst="rect">
                            <a:avLst/>
                          </a:prstGeom>
                          <a:solidFill>
                            <a:schemeClr val="l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08762DE" w14:textId="77777777" w:rsidR="007B74A5" w:rsidRPr="001B6C53" w:rsidRDefault="007B74A5" w:rsidP="00BD1EAF">
                              <w:pPr>
                                <w:jc w:val="center"/>
                                <w:rPr>
                                  <w:rFonts w:ascii="Times New Roman" w:hAnsi="Times New Roman"/>
                                  <w:lang w:val="lt-LT"/>
                                </w:rPr>
                              </w:pPr>
                              <w:r>
                                <w:rPr>
                                  <w:rFonts w:ascii="Times New Roman" w:hAnsi="Times New Roman"/>
                                  <w:lang w:val="lt-LT"/>
                                </w:rPr>
                                <w:t>Participant</w:t>
                              </w:r>
                            </w:p>
                          </w:txbxContent>
                        </wps:txbx>
                        <wps:bodyPr rot="0" vert="horz" wrap="square" lIns="91440" tIns="45720" rIns="91440" bIns="45720" anchor="t" anchorCtr="0" upright="1">
                          <a:noAutofit/>
                        </wps:bodyPr>
                      </wps:wsp>
                    </wpg:wgp>
                  </a:graphicData>
                </a:graphic>
              </wp:inline>
            </w:drawing>
          </mc:Choice>
          <mc:Fallback>
            <w:pict>
              <v:group w14:anchorId="4703F0A6" id="Group 4" o:spid="_x0000_s1026" style="width:274.5pt;height:238.5pt;mso-position-horizontal-relative:char;mso-position-vertical-relative:line" coordsize="36013,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">
                <v:shapetype id="_x0000_t202" coordsize="21600,21600" o:spt="202" path="m,l,21600r21600,l21600,xe">
                  <v:stroke joinstyle="miter"/>
                  <v:path gradientshapeok="t" o:connecttype="rect"/>
                </v:shapetype>
                <v:shape id="Text Box 5" o:spid="_x0000_s1027" type="#_x0000_t202" style="position:absolute;left:15430;top:30035;width:533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" fillcolor="white [3201]" stroked="f" strokeweight="2pt">
                  <v:textbox>
                    <w:txbxContent>
                      <w:p w14:paraId="45363D11" w14:textId="77777777" w:rsidR="007B74A5" w:rsidRPr="001B6C53" w:rsidRDefault="007B74A5" w:rsidP="00BD1EAF">
                        <w:pPr>
                          <w:jc w:val="center"/>
                          <w:rPr>
                            <w:rFonts w:ascii="Times New Roman" w:hAnsi="Times New Roman"/>
                          </w:rPr>
                        </w:pPr>
                        <w:r w:rsidRPr="001B6C53">
                          <w:rPr>
                            <w:rFonts w:ascii="Times New Roman" w:hAnsi="Times New Roman"/>
                          </w:rPr>
                          <w:t>2 m.</w:t>
                        </w:r>
                      </w:p>
                    </w:txbxContent>
                  </v:textbox>
                </v:shape>
                <v:shape id="Text Box 2" o:spid="_x0000_s1028" type="#_x0000_t202" style="position:absolute;top:15621;width:533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" fillcolor="white [3201]" stroked="f" strokeweight="2pt">
                  <v:textbox>
                    <w:txbxContent>
                      <w:p w14:paraId="4CD18DE4" w14:textId="77777777" w:rsidR="007B74A5" w:rsidRPr="001B6C53" w:rsidRDefault="007B74A5" w:rsidP="00BD1EAF">
                        <w:pPr>
                          <w:jc w:val="center"/>
                          <w:rPr>
                            <w:rFonts w:ascii="Times New Roman" w:hAnsi="Times New Roman"/>
                          </w:rPr>
                        </w:pPr>
                        <w:r w:rsidRPr="001B6C53">
                          <w:rPr>
                            <w:rFonts w:ascii="Times New Roman" w:hAnsi="Times New Roman"/>
                          </w:rPr>
                          <w:t>2 m.</w:t>
                        </w:r>
                      </w:p>
                    </w:txbxContent>
                  </v:textbox>
                </v:shape>
                <v:oval id="Oval 2" o:spid="_x0000_s1029" style="position:absolute;left:9334;top:8509;width:17336;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" fillcolor="white [3201]" strokecolor="black [3200]" strokeweight="1pt">
                  <v:stroke dashstyle="3 1"/>
                </v:oval>
                <v:group id="Group 6" o:spid="_x0000_s1030" style="position:absolute;left:4699;top:8509;width:13144;height:17208" coordsize="1314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Straight Connector 3" o:spid="_x0000_s1031" style="position:absolute;flip:y;visibility:visible;mso-wrap-style:square" from="2349,0" to="13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" strokecolor="black [3040]">
                    <v:stroke dashstyle="1 1"/>
                  </v:line>
                  <v:line id="Straight Connector 4" o:spid="_x0000_s1032" style="position:absolute;flip:y;visibility:visible;mso-wrap-style:square" from="2286,17145" to="13081,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" strokecolor="black [3040]">
                    <v:stroke dashstyle="1 1"/>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33" type="#_x0000_t87" style="position:absolute;top:63;width:2413;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" adj="253" strokecolor="black [3040]"/>
                </v:group>
                <v:group id="Group 7" o:spid="_x0000_s1034" style="position:absolute;left:11494;top:14731;width:13144;height:17463;rotation:-90" coordsize="1314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">
                  <v:line id="Straight Connector 8" o:spid="_x0000_s1035" style="position:absolute;flip:y;visibility:visible;mso-wrap-style:square" from="2349,0" to="131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" strokecolor="black [3040]">
                    <v:stroke dashstyle="1 1"/>
                  </v:line>
                  <v:line id="Straight Connector 9" o:spid="_x0000_s1036" style="position:absolute;flip:y;visibility:visible;mso-wrap-style:square" from="2286,17145" to="13081,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" strokecolor="black [3040]">
                    <v:stroke dashstyle="1 1"/>
                  </v:line>
                  <v:shape id="Left Brace 10" o:spid="_x0000_s1037" type="#_x0000_t87" style="position:absolute;top:63;width:2413;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" adj="253" strokecolor="black [3040]"/>
                </v:group>
                <v:group id="Group 14" o:spid="_x0000_s1038" style="position:absolute;left:26797;top:8826;width:9216;height:9271" coordsize="9216,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39" type="#_x0000_t75" style="position:absolute;width:7937;height:63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">
                    <v:imagedata r:id="rId26" o:title=""/>
                  </v:shape>
                  <v:shape id="Text Box 2" o:spid="_x0000_s1040" type="#_x0000_t202" style="position:absolute;left:635;top:6286;width:858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" fillcolor="white [3201]" stroked="f" strokeweight="2pt">
                    <v:textbox>
                      <w:txbxContent>
                        <w:p w14:paraId="1E3D4B88" w14:textId="77777777" w:rsidR="007B74A5" w:rsidRPr="001B6C53" w:rsidRDefault="007B74A5" w:rsidP="00BD1EAF">
                          <w:pPr>
                            <w:jc w:val="center"/>
                            <w:rPr>
                              <w:rFonts w:ascii="Times New Roman" w:hAnsi="Times New Roman"/>
                              <w:lang w:val="lt-LT"/>
                            </w:rPr>
                          </w:pPr>
                          <w:r>
                            <w:rPr>
                              <w:rFonts w:ascii="Times New Roman" w:hAnsi="Times New Roman"/>
                              <w:lang w:val="lt-LT"/>
                            </w:rPr>
                            <w:t>Researcher</w:t>
                          </w:r>
                        </w:p>
                      </w:txbxContent>
                    </v:textbox>
                  </v:shape>
                </v:group>
                <v:shape id="Graphic 15" o:spid="_x0000_s1041" type="#_x0000_t75" style="position:absolute;left:14668;top:13716;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">
                  <v:imagedata r:id="rId27" o:title=""/>
                </v:shape>
                <v:shape id="Graphic 16" o:spid="_x0000_s1042" type="#_x0000_t75" style="position:absolute;left:14986;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">
                  <v:imagedata r:id="rId28" o:title=""/>
                </v:shape>
                <v:line id="Straight Connector 17" o:spid="_x0000_s1043" style="position:absolute;flip:y;visibility:visible;mso-wrap-style:square" from="17716,5588" to="17780,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shape id="Text Box 2" o:spid="_x0000_s1044" type="#_x0000_t202" style="position:absolute;left:12954;top:19622;width:952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" fillcolor="white [3201]" stroked="f" strokeweight="2pt">
                  <v:textbox>
                    <w:txbxContent>
                      <w:p w14:paraId="308762DE" w14:textId="77777777" w:rsidR="007B74A5" w:rsidRPr="001B6C53" w:rsidRDefault="007B74A5" w:rsidP="00BD1EAF">
                        <w:pPr>
                          <w:jc w:val="center"/>
                          <w:rPr>
                            <w:rFonts w:ascii="Times New Roman" w:hAnsi="Times New Roman"/>
                            <w:lang w:val="lt-LT"/>
                          </w:rPr>
                        </w:pPr>
                        <w:r>
                          <w:rPr>
                            <w:rFonts w:ascii="Times New Roman" w:hAnsi="Times New Roman"/>
                            <w:lang w:val="lt-LT"/>
                          </w:rPr>
                          <w:t>Participant</w:t>
                        </w:r>
                      </w:p>
                    </w:txbxContent>
                  </v:textbox>
                </v:shape>
                <w10:anchorlock/>
              </v:group>
            </w:pict>
          </mc:Fallback>
        </mc:AlternateContent>
      </w:r>
    </w:p>
    <w:p w14:paraId="676489EE" w14:textId="42587BC2" w:rsidR="00627638" w:rsidRPr="001D68A7" w:rsidRDefault="00627638">
      <w:pPr>
        <w:pStyle w:val="MDPI31text"/>
        <w:spacing w:before="120" w:after="240"/>
        <w:ind w:firstLine="0"/>
        <w:jc w:val="left"/>
        <w:rPr>
          <w:sz w:val="18"/>
        </w:rPr>
        <w:pPrChange w:id="2250" w:author="Binkis Mikas" w:date="2023-03-19T22:51:00Z">
          <w:pPr>
            <w:pStyle w:val="MDPI21heading1"/>
            <w:ind w:firstLine="425"/>
          </w:pPr>
        </w:pPrChange>
      </w:pPr>
      <w:r w:rsidRPr="00E76AEF">
        <w:rPr>
          <w:b/>
          <w:bCs/>
          <w:sz w:val="18"/>
          <w:rPrChange w:id="2251" w:author="Binkis Mikas" w:date="2023-03-19T22:51:00Z">
            <w:rPr>
              <w:b w:val="0"/>
              <w:sz w:val="18"/>
            </w:rPr>
          </w:rPrChange>
        </w:rPr>
        <w:t xml:space="preserve">Figure </w:t>
      </w:r>
      <w:del w:id="2252" w:author="Binkis Mikas" w:date="2023-03-20T00:29:00Z">
        <w:r w:rsidRPr="00E76AEF" w:rsidDel="00B403E9">
          <w:rPr>
            <w:b/>
            <w:bCs/>
            <w:sz w:val="18"/>
            <w:rPrChange w:id="2253" w:author="Binkis Mikas" w:date="2023-03-19T22:51:00Z">
              <w:rPr>
                <w:b w:val="0"/>
                <w:sz w:val="18"/>
              </w:rPr>
            </w:rPrChange>
          </w:rPr>
          <w:delText>9</w:delText>
        </w:r>
      </w:del>
      <w:ins w:id="2254" w:author="Binkis Mikas" w:date="2023-03-20T00:29:00Z">
        <w:r w:rsidR="00B403E9">
          <w:rPr>
            <w:b/>
            <w:bCs/>
            <w:sz w:val="18"/>
          </w:rPr>
          <w:t>10</w:t>
        </w:r>
      </w:ins>
      <w:r w:rsidRPr="00E76AEF">
        <w:rPr>
          <w:b/>
          <w:bCs/>
          <w:sz w:val="18"/>
          <w:rPrChange w:id="2255" w:author="Binkis Mikas" w:date="2023-03-19T22:51:00Z">
            <w:rPr>
              <w:sz w:val="18"/>
            </w:rPr>
          </w:rPrChange>
        </w:rPr>
        <w:t>.</w:t>
      </w:r>
      <w:r w:rsidRPr="001D68A7">
        <w:rPr>
          <w:sz w:val="18"/>
        </w:rPr>
        <w:t xml:space="preserve"> </w:t>
      </w:r>
      <w:del w:id="2256" w:author="Tomas Blazauskas" w:date="2023-03-19T11:45:00Z">
        <w:r w:rsidRPr="001D68A7" w:rsidDel="00BF3AA5">
          <w:rPr>
            <w:sz w:val="18"/>
          </w:rPr>
          <w:delText>Space, observer and participant positions used in the experiment</w:delText>
        </w:r>
      </w:del>
      <w:ins w:id="2257" w:author="Tomas Blazauskas" w:date="2023-03-19T11:45:00Z">
        <w:r w:rsidR="00BF3AA5" w:rsidRPr="001D68A7">
          <w:rPr>
            <w:sz w:val="18"/>
          </w:rPr>
          <w:t>Experiment area configuration.</w:t>
        </w:r>
      </w:ins>
    </w:p>
    <w:p w14:paraId="04DB69A5" w14:textId="3A4EB147" w:rsidR="00B95AD6" w:rsidRPr="001D68A7" w:rsidRDefault="00B95AD6">
      <w:pPr>
        <w:pStyle w:val="MDPI21heading1"/>
        <w:spacing w:before="0" w:after="0"/>
        <w:ind w:firstLine="425"/>
        <w:jc w:val="both"/>
        <w:rPr>
          <w:b w:val="0"/>
        </w:rPr>
        <w:pPrChange w:id="2258" w:author="Binkis Mikas" w:date="2023-03-19T22:51:00Z">
          <w:pPr>
            <w:pStyle w:val="MDPI21heading1"/>
            <w:ind w:firstLine="425"/>
            <w:jc w:val="both"/>
          </w:pPr>
        </w:pPrChange>
      </w:pPr>
      <w:r w:rsidRPr="001D68A7">
        <w:rPr>
          <w:b w:val="0"/>
        </w:rPr>
        <w:lastRenderedPageBreak/>
        <w:t xml:space="preserve">The experiment involves presenting a dynamic scene to participants using a </w:t>
      </w:r>
      <w:del w:id="2259" w:author="Blažauskas Tomas" w:date="2023-01-25T23:21:00Z">
        <w:r w:rsidRPr="001D68A7" w:rsidDel="007C08C3">
          <w:rPr>
            <w:b w:val="0"/>
          </w:rPr>
          <w:delText>virtual reality</w:delText>
        </w:r>
      </w:del>
      <w:ins w:id="2260" w:author="Blažauskas Tomas" w:date="2023-01-25T23:21:00Z">
        <w:r w:rsidR="007C08C3" w:rsidRPr="001D68A7">
          <w:rPr>
            <w:b w:val="0"/>
          </w:rPr>
          <w:t>VR</w:t>
        </w:r>
      </w:ins>
      <w:r w:rsidRPr="001D68A7">
        <w:rPr>
          <w:b w:val="0"/>
        </w:rPr>
        <w:t xml:space="preserve"> headset. The scene is rendered using three-dimensional</w:t>
      </w:r>
      <w:ins w:id="2261" w:author="Tomas Blazauskas" w:date="2023-03-19T11:45:00Z">
        <w:r w:rsidR="00BF3AA5" w:rsidRPr="001D68A7">
          <w:rPr>
            <w:b w:val="0"/>
          </w:rPr>
          <w:t xml:space="preserve"> (</w:t>
        </w:r>
      </w:ins>
      <w:ins w:id="2262" w:author="Tomas Blazauskas" w:date="2023-03-19T11:46:00Z">
        <w:r w:rsidR="00BF3AA5" w:rsidRPr="001D68A7">
          <w:rPr>
            <w:b w:val="0"/>
          </w:rPr>
          <w:t xml:space="preserve">using </w:t>
        </w:r>
      </w:ins>
      <w:ins w:id="2263" w:author="Tomas Blazauskas" w:date="2023-03-19T11:45:00Z">
        <w:r w:rsidR="00BF3AA5" w:rsidRPr="001D68A7">
          <w:rPr>
            <w:b w:val="0"/>
          </w:rPr>
          <w:t xml:space="preserve">three-dimensional </w:t>
        </w:r>
      </w:ins>
      <w:ins w:id="2264" w:author="Tomas Blazauskas" w:date="2023-03-19T11:46:00Z">
        <w:r w:rsidR="00BF3AA5" w:rsidRPr="001D68A7">
          <w:rPr>
            <w:b w:val="0"/>
          </w:rPr>
          <w:t>models)</w:t>
        </w:r>
      </w:ins>
      <w:r w:rsidRPr="001D68A7">
        <w:rPr>
          <w:b w:val="0"/>
        </w:rPr>
        <w:t xml:space="preserve"> and two-dimensional </w:t>
      </w:r>
      <w:ins w:id="2265" w:author="Tomas Blazauskas" w:date="2023-03-19T11:46:00Z">
        <w:r w:rsidR="00BF3AA5" w:rsidRPr="001D68A7">
          <w:rPr>
            <w:b w:val="0"/>
          </w:rPr>
          <w:t xml:space="preserve">(using panoramic video) </w:t>
        </w:r>
      </w:ins>
      <w:r w:rsidRPr="001D68A7">
        <w:rPr>
          <w:b w:val="0"/>
        </w:rPr>
        <w:t xml:space="preserve">methods. If the scene is rendered in two dimensions, one of the three </w:t>
      </w:r>
      <w:ins w:id="2266" w:author="Tomas Blazauskas" w:date="2023-03-19T11:46:00Z">
        <w:r w:rsidR="00BF3AA5" w:rsidRPr="001D68A7">
          <w:rPr>
            <w:b w:val="0"/>
          </w:rPr>
          <w:t>prese</w:t>
        </w:r>
      </w:ins>
      <w:ins w:id="2267" w:author="Tomas Blazauskas" w:date="2023-03-19T11:47:00Z">
        <w:r w:rsidR="00BF3AA5" w:rsidRPr="001D68A7">
          <w:rPr>
            <w:b w:val="0"/>
          </w:rPr>
          <w:t xml:space="preserve">nted </w:t>
        </w:r>
      </w:ins>
      <w:r w:rsidRPr="001D68A7">
        <w:rPr>
          <w:b w:val="0"/>
        </w:rPr>
        <w:t xml:space="preserve">methods for </w:t>
      </w:r>
      <w:del w:id="2268" w:author="Tomas Blazauskas" w:date="2023-03-19T11:46:00Z">
        <w:r w:rsidRPr="001D68A7" w:rsidDel="00BF3AA5">
          <w:rPr>
            <w:b w:val="0"/>
          </w:rPr>
          <w:delText>changing the viewing positions</w:delText>
        </w:r>
      </w:del>
      <w:ins w:id="2269" w:author="Tomas Blazauskas" w:date="2023-03-19T11:46:00Z">
        <w:r w:rsidR="00BF3AA5" w:rsidRPr="001D68A7">
          <w:rPr>
            <w:b w:val="0"/>
          </w:rPr>
          <w:t>transition</w:t>
        </w:r>
      </w:ins>
      <w:r w:rsidRPr="001D68A7">
        <w:rPr>
          <w:b w:val="0"/>
        </w:rPr>
        <w:t xml:space="preserve"> is used. The experiments </w:t>
      </w:r>
      <w:del w:id="2270" w:author="Tomas Blazauskas" w:date="2023-03-19T11:47:00Z">
        <w:r w:rsidRPr="001D68A7" w:rsidDel="00BF3AA5">
          <w:rPr>
            <w:b w:val="0"/>
          </w:rPr>
          <w:delText>a</w:delText>
        </w:r>
      </w:del>
      <w:ins w:id="2271" w:author="Tomas Blazauskas" w:date="2023-03-19T11:47:00Z">
        <w:r w:rsidR="00BF3AA5" w:rsidRPr="001D68A7">
          <w:rPr>
            <w:b w:val="0"/>
          </w:rPr>
          <w:t>we</w:t>
        </w:r>
      </w:ins>
      <w:r w:rsidRPr="001D68A7">
        <w:rPr>
          <w:b w:val="0"/>
        </w:rPr>
        <w:t xml:space="preserve">re performed </w:t>
      </w:r>
      <w:del w:id="2272" w:author="Tomas Blazauskas" w:date="2023-03-19T11:47:00Z">
        <w:r w:rsidRPr="001D68A7" w:rsidDel="00BF3AA5">
          <w:rPr>
            <w:b w:val="0"/>
          </w:rPr>
          <w:delText>in quadruplicate</w:delText>
        </w:r>
      </w:del>
      <w:ins w:id="2273" w:author="Tomas Blazauskas" w:date="2023-03-19T11:47:00Z">
        <w:r w:rsidR="00BF3AA5" w:rsidRPr="001D68A7">
          <w:rPr>
            <w:b w:val="0"/>
          </w:rPr>
          <w:t>four times</w:t>
        </w:r>
      </w:ins>
      <w:r w:rsidRPr="001D68A7">
        <w:rPr>
          <w:b w:val="0"/>
        </w:rPr>
        <w:t xml:space="preserve">, with at least a 10-minute break between experiments. Each time, data </w:t>
      </w:r>
      <w:del w:id="2274" w:author="Tomas Blazauskas" w:date="2023-03-19T11:47:00Z">
        <w:r w:rsidRPr="001D68A7" w:rsidDel="00BF3AA5">
          <w:rPr>
            <w:b w:val="0"/>
          </w:rPr>
          <w:delText>i</w:delText>
        </w:r>
      </w:del>
      <w:ins w:id="2275" w:author="Tomas Blazauskas" w:date="2023-03-19T11:47:00Z">
        <w:r w:rsidR="00BF3AA5" w:rsidRPr="001D68A7">
          <w:rPr>
            <w:b w:val="0"/>
          </w:rPr>
          <w:t>wa</w:t>
        </w:r>
      </w:ins>
      <w:r w:rsidRPr="001D68A7">
        <w:rPr>
          <w:b w:val="0"/>
        </w:rPr>
        <w:t xml:space="preserve">s collected for a specific </w:t>
      </w:r>
      <w:del w:id="2276" w:author="Tomas Blazauskas" w:date="2023-03-19T11:47:00Z">
        <w:r w:rsidRPr="001D68A7" w:rsidDel="00BF3AA5">
          <w:rPr>
            <w:b w:val="0"/>
          </w:rPr>
          <w:delText xml:space="preserve">rendering </w:delText>
        </w:r>
      </w:del>
      <w:r w:rsidRPr="001D68A7">
        <w:rPr>
          <w:b w:val="0"/>
        </w:rPr>
        <w:t>method:</w:t>
      </w:r>
    </w:p>
    <w:p w14:paraId="47844A54" w14:textId="712AE9E3" w:rsidR="00B95AD6" w:rsidRPr="001D68A7" w:rsidRDefault="00B95AD6" w:rsidP="008E38FE">
      <w:pPr>
        <w:pStyle w:val="MDPI21heading1"/>
        <w:spacing w:before="0" w:after="0"/>
        <w:jc w:val="both"/>
        <w:rPr>
          <w:b w:val="0"/>
        </w:rPr>
      </w:pPr>
      <w:r w:rsidRPr="001D68A7">
        <w:rPr>
          <w:b w:val="0"/>
        </w:rPr>
        <w:t>1.</w:t>
      </w:r>
      <w:r w:rsidRPr="001D68A7">
        <w:rPr>
          <w:b w:val="0"/>
        </w:rPr>
        <w:tab/>
      </w:r>
      <w:del w:id="2277" w:author="Tomas Blazauskas" w:date="2023-03-19T11:48:00Z">
        <w:r w:rsidRPr="001D68A7" w:rsidDel="00BF3AA5">
          <w:rPr>
            <w:b w:val="0"/>
          </w:rPr>
          <w:delText>Normal t</w:delText>
        </w:r>
      </w:del>
      <w:ins w:id="2278" w:author="Tomas Blazauskas" w:date="2023-03-19T11:48:00Z">
        <w:r w:rsidR="00BF3AA5" w:rsidRPr="001D68A7">
          <w:rPr>
            <w:b w:val="0"/>
          </w:rPr>
          <w:t>T</w:t>
        </w:r>
      </w:ins>
      <w:r w:rsidRPr="001D68A7">
        <w:rPr>
          <w:b w:val="0"/>
        </w:rPr>
        <w:t xml:space="preserve">wo-dimensional, </w:t>
      </w:r>
      <w:del w:id="2279" w:author="Tomas Blazauskas" w:date="2023-03-19T11:48:00Z">
        <w:r w:rsidRPr="001D68A7" w:rsidDel="00BF3AA5">
          <w:rPr>
            <w:b w:val="0"/>
          </w:rPr>
          <w:delText xml:space="preserve">by changing the viewing positions by </w:delText>
        </w:r>
      </w:del>
      <w:ins w:id="2280" w:author="Tomas Blazauskas" w:date="2023-03-20T07:41:00Z">
        <w:r w:rsidR="00925E8D">
          <w:rPr>
            <w:b w:val="0"/>
          </w:rPr>
          <w:t>which</w:t>
        </w:r>
      </w:ins>
      <w:ins w:id="2281" w:author="Tomas Blazauskas" w:date="2023-03-19T11:48:00Z">
        <w:r w:rsidR="00BF3AA5" w:rsidRPr="001D68A7">
          <w:rPr>
            <w:b w:val="0"/>
          </w:rPr>
          <w:t xml:space="preserve"> uses </w:t>
        </w:r>
      </w:ins>
      <w:del w:id="2282" w:author="Tomas Blazauskas" w:date="2023-03-19T11:48:00Z">
        <w:r w:rsidRPr="001D68A7" w:rsidDel="00BF3AA5">
          <w:rPr>
            <w:b w:val="0"/>
          </w:rPr>
          <w:delText>cropping</w:delText>
        </w:r>
      </w:del>
      <w:ins w:id="2283" w:author="Tomas Blazauskas" w:date="2023-03-19T11:48:00Z">
        <w:r w:rsidR="00BF3AA5" w:rsidRPr="001D68A7">
          <w:rPr>
            <w:b w:val="0"/>
          </w:rPr>
          <w:t xml:space="preserve">clipping for </w:t>
        </w:r>
        <w:proofErr w:type="gramStart"/>
        <w:r w:rsidR="00BF3AA5" w:rsidRPr="001D68A7">
          <w:rPr>
            <w:b w:val="0"/>
          </w:rPr>
          <w:t>transitions</w:t>
        </w:r>
      </w:ins>
      <w:r w:rsidRPr="001D68A7">
        <w:rPr>
          <w:b w:val="0"/>
        </w:rPr>
        <w:t>;</w:t>
      </w:r>
      <w:proofErr w:type="gramEnd"/>
      <w:r w:rsidRPr="001D68A7">
        <w:rPr>
          <w:b w:val="0"/>
        </w:rPr>
        <w:t xml:space="preserve"> </w:t>
      </w:r>
    </w:p>
    <w:p w14:paraId="08A4B984" w14:textId="084DC484" w:rsidR="00B95AD6" w:rsidRPr="001D68A7" w:rsidRDefault="00B95AD6" w:rsidP="008E38FE">
      <w:pPr>
        <w:pStyle w:val="MDPI21heading1"/>
        <w:spacing w:before="0" w:after="0"/>
        <w:jc w:val="both"/>
        <w:rPr>
          <w:b w:val="0"/>
        </w:rPr>
      </w:pPr>
      <w:r w:rsidRPr="001D68A7">
        <w:rPr>
          <w:b w:val="0"/>
        </w:rPr>
        <w:t>2.</w:t>
      </w:r>
      <w:r w:rsidRPr="001D68A7">
        <w:rPr>
          <w:b w:val="0"/>
        </w:rPr>
        <w:tab/>
      </w:r>
      <w:ins w:id="2284" w:author="Tomas Blazauskas" w:date="2023-03-19T11:50:00Z">
        <w:r w:rsidR="00BF3AA5" w:rsidRPr="001D68A7">
          <w:rPr>
            <w:b w:val="0"/>
          </w:rPr>
          <w:t xml:space="preserve">Two-dimensional, </w:t>
        </w:r>
      </w:ins>
      <w:ins w:id="2285" w:author="Tomas Blazauskas" w:date="2023-03-20T07:41:00Z">
        <w:r w:rsidR="00925E8D">
          <w:rPr>
            <w:b w:val="0"/>
          </w:rPr>
          <w:t>which</w:t>
        </w:r>
        <w:r w:rsidR="00925E8D" w:rsidRPr="001D68A7">
          <w:rPr>
            <w:b w:val="0"/>
          </w:rPr>
          <w:t xml:space="preserve"> </w:t>
        </w:r>
      </w:ins>
      <w:ins w:id="2286" w:author="Tomas Blazauskas" w:date="2023-03-19T11:50:00Z">
        <w:r w:rsidR="00BF3AA5" w:rsidRPr="001D68A7">
          <w:rPr>
            <w:b w:val="0"/>
          </w:rPr>
          <w:t>uses blending for transitions;</w:t>
        </w:r>
      </w:ins>
      <w:del w:id="2287" w:author="Tomas Blazauskas" w:date="2023-03-19T11:50:00Z">
        <w:r w:rsidRPr="001D68A7" w:rsidDel="00BF3AA5">
          <w:rPr>
            <w:b w:val="0"/>
          </w:rPr>
          <w:delText>Normal two-dimensional by changing the viewing positions by blending;</w:delText>
        </w:r>
      </w:del>
      <w:r w:rsidRPr="001D68A7">
        <w:rPr>
          <w:b w:val="0"/>
        </w:rPr>
        <w:t xml:space="preserve"> </w:t>
      </w:r>
    </w:p>
    <w:p w14:paraId="0AB8FCC4" w14:textId="046DC89F" w:rsidR="00B95AD6" w:rsidRPr="001D68A7" w:rsidRDefault="00B95AD6" w:rsidP="008E38FE">
      <w:pPr>
        <w:pStyle w:val="MDPI21heading1"/>
        <w:spacing w:before="0" w:after="0"/>
        <w:jc w:val="both"/>
        <w:rPr>
          <w:b w:val="0"/>
        </w:rPr>
      </w:pPr>
      <w:r w:rsidRPr="001D68A7">
        <w:rPr>
          <w:b w:val="0"/>
        </w:rPr>
        <w:t>3.</w:t>
      </w:r>
      <w:r w:rsidRPr="001D68A7">
        <w:rPr>
          <w:b w:val="0"/>
        </w:rPr>
        <w:tab/>
      </w:r>
      <w:ins w:id="2288" w:author="Tomas Blazauskas" w:date="2023-03-19T11:50:00Z">
        <w:r w:rsidR="00BF3AA5" w:rsidRPr="001D68A7">
          <w:rPr>
            <w:b w:val="0"/>
          </w:rPr>
          <w:t xml:space="preserve">Two-dimensional, </w:t>
        </w:r>
      </w:ins>
      <w:ins w:id="2289" w:author="Tomas Blazauskas" w:date="2023-03-20T07:41:00Z">
        <w:r w:rsidR="00925E8D">
          <w:rPr>
            <w:b w:val="0"/>
          </w:rPr>
          <w:t>which</w:t>
        </w:r>
        <w:r w:rsidR="00925E8D" w:rsidRPr="001D68A7">
          <w:rPr>
            <w:b w:val="0"/>
          </w:rPr>
          <w:t xml:space="preserve"> </w:t>
        </w:r>
      </w:ins>
      <w:del w:id="2290" w:author="Tomas Blazauskas" w:date="2023-03-19T11:50:00Z">
        <w:r w:rsidRPr="001D68A7" w:rsidDel="00BF3AA5">
          <w:rPr>
            <w:b w:val="0"/>
          </w:rPr>
          <w:delText xml:space="preserve">The proposed new two-dimensional, changing viewing </w:delText>
        </w:r>
      </w:del>
      <w:ins w:id="2291" w:author="Tomas Blazauskas" w:date="2023-03-19T11:50:00Z">
        <w:r w:rsidR="00BF3AA5" w:rsidRPr="001D68A7">
          <w:rPr>
            <w:b w:val="0"/>
          </w:rPr>
          <w:t xml:space="preserve">uses </w:t>
        </w:r>
      </w:ins>
      <w:ins w:id="2292" w:author="Tomas Blazauskas" w:date="2023-03-19T11:51:00Z">
        <w:r w:rsidR="00BF3AA5" w:rsidRPr="001D68A7">
          <w:rPr>
            <w:b w:val="0"/>
          </w:rPr>
          <w:t xml:space="preserve">the proposed </w:t>
        </w:r>
      </w:ins>
      <w:ins w:id="2293" w:author="Tomas Blazauskas" w:date="2023-03-19T11:50:00Z">
        <w:r w:rsidR="00BF3AA5" w:rsidRPr="001D68A7">
          <w:rPr>
            <w:b w:val="0"/>
          </w:rPr>
          <w:t xml:space="preserve">sequential </w:t>
        </w:r>
      </w:ins>
      <w:ins w:id="2294" w:author="Tomas Blazauskas" w:date="2023-03-19T11:51:00Z">
        <w:r w:rsidR="00BF3AA5" w:rsidRPr="001D68A7">
          <w:rPr>
            <w:b w:val="0"/>
          </w:rPr>
          <w:t xml:space="preserve">transition </w:t>
        </w:r>
      </w:ins>
      <w:del w:id="2295" w:author="Tomas Blazauskas" w:date="2023-03-19T11:50:00Z">
        <w:r w:rsidRPr="001D68A7" w:rsidDel="00BF3AA5">
          <w:rPr>
            <w:b w:val="0"/>
          </w:rPr>
          <w:delText>positions sequentially, using video clips</w:delText>
        </w:r>
      </w:del>
      <w:proofErr w:type="gramStart"/>
      <w:ins w:id="2296" w:author="Tomas Blazauskas" w:date="2023-03-19T11:50:00Z">
        <w:r w:rsidR="00BF3AA5" w:rsidRPr="001D68A7">
          <w:rPr>
            <w:b w:val="0"/>
          </w:rPr>
          <w:t>approach</w:t>
        </w:r>
      </w:ins>
      <w:r w:rsidRPr="001D68A7">
        <w:rPr>
          <w:b w:val="0"/>
        </w:rPr>
        <w:t>;</w:t>
      </w:r>
      <w:proofErr w:type="gramEnd"/>
      <w:r w:rsidRPr="001D68A7">
        <w:rPr>
          <w:b w:val="0"/>
        </w:rPr>
        <w:t xml:space="preserve"> </w:t>
      </w:r>
    </w:p>
    <w:p w14:paraId="1E98F91B" w14:textId="3253F2DB" w:rsidR="00B95AD6" w:rsidRPr="001D68A7" w:rsidRDefault="00B95AD6" w:rsidP="008E38FE">
      <w:pPr>
        <w:pStyle w:val="MDPI21heading1"/>
        <w:spacing w:before="0" w:after="0"/>
        <w:jc w:val="both"/>
        <w:rPr>
          <w:b w:val="0"/>
        </w:rPr>
      </w:pPr>
      <w:r w:rsidRPr="001D68A7">
        <w:rPr>
          <w:b w:val="0"/>
        </w:rPr>
        <w:t>4.</w:t>
      </w:r>
      <w:r w:rsidRPr="001D68A7">
        <w:rPr>
          <w:b w:val="0"/>
        </w:rPr>
        <w:tab/>
        <w:t>Ordinary three-dimensional</w:t>
      </w:r>
      <w:ins w:id="2297" w:author="Tomas Blazauskas" w:date="2023-03-19T11:51:00Z">
        <w:r w:rsidR="00BF3AA5" w:rsidRPr="001D68A7">
          <w:rPr>
            <w:b w:val="0"/>
          </w:rPr>
          <w:t xml:space="preserve">, </w:t>
        </w:r>
      </w:ins>
      <w:ins w:id="2298" w:author="Tomas Blazauskas" w:date="2023-03-20T07:41:00Z">
        <w:r w:rsidR="00965B61">
          <w:rPr>
            <w:b w:val="0"/>
          </w:rPr>
          <w:t>which</w:t>
        </w:r>
        <w:r w:rsidR="00965B61" w:rsidRPr="001D68A7">
          <w:rPr>
            <w:b w:val="0"/>
          </w:rPr>
          <w:t xml:space="preserve"> </w:t>
        </w:r>
      </w:ins>
      <w:ins w:id="2299" w:author="Tomas Blazauskas" w:date="2023-03-19T11:51:00Z">
        <w:r w:rsidR="00BF3AA5" w:rsidRPr="001D68A7">
          <w:rPr>
            <w:b w:val="0"/>
          </w:rPr>
          <w:t>uses built-in “room scale” transitions</w:t>
        </w:r>
      </w:ins>
      <w:r w:rsidRPr="001D68A7">
        <w:rPr>
          <w:b w:val="0"/>
        </w:rPr>
        <w:t>.</w:t>
      </w:r>
    </w:p>
    <w:p w14:paraId="746F4E7A" w14:textId="23514408" w:rsidR="00B95AD6" w:rsidRPr="001D68A7" w:rsidRDefault="00B95AD6">
      <w:pPr>
        <w:pStyle w:val="MDPI21heading1"/>
        <w:spacing w:before="0" w:after="0"/>
        <w:ind w:firstLine="425"/>
        <w:jc w:val="both"/>
        <w:rPr>
          <w:b w:val="0"/>
        </w:rPr>
        <w:pPrChange w:id="2300" w:author="Binkis Mikas" w:date="2023-03-19T22:51:00Z">
          <w:pPr>
            <w:pStyle w:val="MDPI21heading1"/>
            <w:ind w:firstLine="425"/>
            <w:jc w:val="both"/>
          </w:pPr>
        </w:pPrChange>
      </w:pPr>
      <w:r w:rsidRPr="001D68A7">
        <w:rPr>
          <w:b w:val="0"/>
        </w:rPr>
        <w:t>Due to the pandemic, additional conditions were imposed on the experiment. The experiment</w:t>
      </w:r>
      <w:ins w:id="2301" w:author="Tomas Blazauskas" w:date="2023-03-19T11:52:00Z">
        <w:r w:rsidR="00BF3AA5" w:rsidRPr="001D68A7">
          <w:rPr>
            <w:b w:val="0"/>
          </w:rPr>
          <w:t>s</w:t>
        </w:r>
      </w:ins>
      <w:r w:rsidRPr="001D68A7">
        <w:rPr>
          <w:b w:val="0"/>
        </w:rPr>
        <w:t xml:space="preserve"> </w:t>
      </w:r>
      <w:del w:id="2302" w:author="Tomas Blazauskas" w:date="2023-03-19T11:52:00Z">
        <w:r w:rsidRPr="001D68A7" w:rsidDel="00BF3AA5">
          <w:rPr>
            <w:b w:val="0"/>
          </w:rPr>
          <w:delText xml:space="preserve">was </w:delText>
        </w:r>
      </w:del>
      <w:ins w:id="2303" w:author="Tomas Blazauskas" w:date="2023-03-19T11:52:00Z">
        <w:r w:rsidR="00BF3AA5" w:rsidRPr="001D68A7">
          <w:rPr>
            <w:b w:val="0"/>
          </w:rPr>
          <w:t xml:space="preserve">were </w:t>
        </w:r>
      </w:ins>
      <w:r w:rsidRPr="001D68A7">
        <w:rPr>
          <w:b w:val="0"/>
        </w:rPr>
        <w:t xml:space="preserve">carried out in a closed room with ventilation throughout the experiment. Two people </w:t>
      </w:r>
      <w:del w:id="2304" w:author="Tomas Blazauskas" w:date="2023-03-19T11:52:00Z">
        <w:r w:rsidRPr="001D68A7" w:rsidDel="00BF3AA5">
          <w:rPr>
            <w:b w:val="0"/>
          </w:rPr>
          <w:delText xml:space="preserve">are </w:delText>
        </w:r>
      </w:del>
      <w:ins w:id="2305" w:author="Tomas Blazauskas" w:date="2023-03-19T11:52:00Z">
        <w:r w:rsidR="00BF3AA5" w:rsidRPr="001D68A7">
          <w:rPr>
            <w:b w:val="0"/>
          </w:rPr>
          <w:t xml:space="preserve">were </w:t>
        </w:r>
      </w:ins>
      <w:r w:rsidRPr="001D68A7">
        <w:rPr>
          <w:b w:val="0"/>
        </w:rPr>
        <w:t xml:space="preserve">present in the room at the same time: a participant and </w:t>
      </w:r>
      <w:ins w:id="2306" w:author="Tomas Blazauskas" w:date="2023-03-20T07:42:00Z">
        <w:r w:rsidR="004F0F94">
          <w:rPr>
            <w:b w:val="0"/>
          </w:rPr>
          <w:t xml:space="preserve">a </w:t>
        </w:r>
      </w:ins>
      <w:del w:id="2307" w:author="Tomas Blazauskas" w:date="2023-03-19T11:52:00Z">
        <w:r w:rsidRPr="001D68A7" w:rsidDel="00BF3AA5">
          <w:rPr>
            <w:b w:val="0"/>
          </w:rPr>
          <w:delText>an observer</w:delText>
        </w:r>
      </w:del>
      <w:ins w:id="2308" w:author="Tomas Blazauskas" w:date="2023-03-19T11:52:00Z">
        <w:r w:rsidR="00BF3AA5" w:rsidRPr="001D68A7">
          <w:rPr>
            <w:b w:val="0"/>
          </w:rPr>
          <w:t>researcher</w:t>
        </w:r>
      </w:ins>
      <w:del w:id="2309" w:author="Tomas Blazauskas" w:date="2023-03-19T11:52:00Z">
        <w:r w:rsidRPr="001D68A7" w:rsidDel="00BF3AA5">
          <w:rPr>
            <w:b w:val="0"/>
          </w:rPr>
          <w:delText xml:space="preserve"> who monitors the experiment</w:delText>
        </w:r>
      </w:del>
      <w:r w:rsidRPr="001D68A7">
        <w:rPr>
          <w:b w:val="0"/>
        </w:rPr>
        <w:t xml:space="preserve">. After each experiment, the empty room </w:t>
      </w:r>
      <w:del w:id="2310" w:author="Tomas Blazauskas" w:date="2023-03-19T11:52:00Z">
        <w:r w:rsidRPr="001D68A7" w:rsidDel="00BF3AA5">
          <w:rPr>
            <w:b w:val="0"/>
          </w:rPr>
          <w:delText>i</w:delText>
        </w:r>
      </w:del>
      <w:ins w:id="2311" w:author="Tomas Blazauskas" w:date="2023-03-19T11:52:00Z">
        <w:r w:rsidR="00BF3AA5" w:rsidRPr="001D68A7">
          <w:rPr>
            <w:b w:val="0"/>
          </w:rPr>
          <w:t>wa</w:t>
        </w:r>
      </w:ins>
      <w:r w:rsidRPr="001D68A7">
        <w:rPr>
          <w:b w:val="0"/>
        </w:rPr>
        <w:t xml:space="preserve">s ventilated for an additional 10 minutes and all surfaces, including the </w:t>
      </w:r>
      <w:del w:id="2312" w:author="Blažauskas Tomas" w:date="2023-01-25T23:21:00Z">
        <w:r w:rsidRPr="001D68A7" w:rsidDel="007C08C3">
          <w:rPr>
            <w:b w:val="0"/>
          </w:rPr>
          <w:delText>virtual reality</w:delText>
        </w:r>
      </w:del>
      <w:ins w:id="2313" w:author="Blažauskas Tomas" w:date="2023-01-25T23:21:00Z">
        <w:r w:rsidR="007C08C3" w:rsidRPr="001D68A7">
          <w:rPr>
            <w:b w:val="0"/>
          </w:rPr>
          <w:t>VR</w:t>
        </w:r>
      </w:ins>
      <w:r w:rsidRPr="001D68A7">
        <w:rPr>
          <w:b w:val="0"/>
        </w:rPr>
        <w:t xml:space="preserve"> helmet</w:t>
      </w:r>
      <w:ins w:id="2314" w:author="Tomas Blazauskas" w:date="2023-03-20T07:42:00Z">
        <w:r w:rsidR="004F0F94">
          <w:rPr>
            <w:b w:val="0"/>
          </w:rPr>
          <w:t>,</w:t>
        </w:r>
      </w:ins>
      <w:r w:rsidRPr="001D68A7">
        <w:rPr>
          <w:b w:val="0"/>
        </w:rPr>
        <w:t xml:space="preserve"> and keyboard, </w:t>
      </w:r>
      <w:del w:id="2315" w:author="Tomas Blazauskas" w:date="2023-03-19T11:52:00Z">
        <w:r w:rsidRPr="001D68A7" w:rsidDel="00BF3AA5">
          <w:rPr>
            <w:b w:val="0"/>
          </w:rPr>
          <w:delText>a</w:delText>
        </w:r>
      </w:del>
      <w:ins w:id="2316" w:author="Tomas Blazauskas" w:date="2023-03-19T11:52:00Z">
        <w:r w:rsidR="00BF3AA5" w:rsidRPr="001D68A7">
          <w:rPr>
            <w:b w:val="0"/>
          </w:rPr>
          <w:t>we</w:t>
        </w:r>
      </w:ins>
      <w:r w:rsidRPr="001D68A7">
        <w:rPr>
          <w:b w:val="0"/>
        </w:rPr>
        <w:t xml:space="preserve">re disinfected. Participants </w:t>
      </w:r>
      <w:del w:id="2317" w:author="Tomas Blazauskas" w:date="2023-03-19T11:53:00Z">
        <w:r w:rsidRPr="001D68A7" w:rsidDel="004311E6">
          <w:rPr>
            <w:b w:val="0"/>
          </w:rPr>
          <w:delText xml:space="preserve">are </w:delText>
        </w:r>
      </w:del>
      <w:ins w:id="2318" w:author="Tomas Blazauskas" w:date="2023-03-19T11:53:00Z">
        <w:r w:rsidR="004311E6" w:rsidRPr="001D68A7">
          <w:rPr>
            <w:b w:val="0"/>
          </w:rPr>
          <w:t xml:space="preserve">were </w:t>
        </w:r>
      </w:ins>
      <w:r w:rsidRPr="001D68A7">
        <w:rPr>
          <w:b w:val="0"/>
        </w:rPr>
        <w:t xml:space="preserve">allowed to enter the room wearing masks only and disinfecting their hands with hand </w:t>
      </w:r>
      <w:proofErr w:type="spellStart"/>
      <w:r w:rsidRPr="001D68A7">
        <w:rPr>
          <w:b w:val="0"/>
        </w:rPr>
        <w:t>sanitisers</w:t>
      </w:r>
      <w:proofErr w:type="spellEnd"/>
      <w:r w:rsidRPr="001D68A7">
        <w:rPr>
          <w:b w:val="0"/>
        </w:rPr>
        <w:t xml:space="preserve"> on entering and leaving the room.</w:t>
      </w:r>
    </w:p>
    <w:p w14:paraId="13D73AA8" w14:textId="0F3B5FBA" w:rsidR="00B95AD6" w:rsidRPr="001D68A7" w:rsidDel="001A0DBE" w:rsidRDefault="00B95AD6">
      <w:pPr>
        <w:pStyle w:val="MDPI21heading1"/>
        <w:spacing w:before="0" w:after="0"/>
        <w:ind w:firstLine="425"/>
        <w:jc w:val="both"/>
        <w:rPr>
          <w:del w:id="2319" w:author="Blažauskas Tomas [2]" w:date="2023-07-12T12:31:00Z"/>
          <w:b w:val="0"/>
        </w:rPr>
        <w:pPrChange w:id="2320" w:author="Binkis Mikas" w:date="2023-03-19T22:17:00Z">
          <w:pPr>
            <w:pStyle w:val="MDPI21heading1"/>
            <w:ind w:firstLine="425"/>
            <w:jc w:val="both"/>
          </w:pPr>
        </w:pPrChange>
      </w:pPr>
      <w:del w:id="2321" w:author="Blažauskas Tomas [2]" w:date="2023-07-12T12:31:00Z">
        <w:r w:rsidRPr="00F3417C" w:rsidDel="001A0DBE">
          <w:rPr>
            <w:b w:val="0"/>
            <w:highlight w:val="red"/>
            <w:rPrChange w:id="2322" w:author="Binkis Mikas" w:date="2023-07-12T12:28:00Z">
              <w:rPr>
                <w:b w:val="0"/>
              </w:rPr>
            </w:rPrChange>
          </w:rPr>
          <w:delText>As the experiment assesses symptoms of</w:delText>
        </w:r>
      </w:del>
      <w:ins w:id="2323" w:author="Tomas Blazauskas" w:date="2023-03-19T11:55:00Z">
        <w:del w:id="2324" w:author="Blažauskas Tomas [2]" w:date="2023-07-12T12:31:00Z">
          <w:r w:rsidR="00713E36" w:rsidRPr="00F3417C" w:rsidDel="001A0DBE">
            <w:rPr>
              <w:b w:val="0"/>
              <w:highlight w:val="red"/>
              <w:rPrChange w:id="2325" w:author="Binkis Mikas" w:date="2023-07-12T12:28:00Z">
                <w:rPr>
                  <w:b w:val="0"/>
                </w:rPr>
              </w:rPrChange>
            </w:rPr>
            <w:delText>Virtual Reality</w:delText>
          </w:r>
        </w:del>
      </w:ins>
      <w:del w:id="2326" w:author="Blažauskas Tomas [2]" w:date="2023-07-12T12:31:00Z">
        <w:r w:rsidRPr="00F3417C" w:rsidDel="001A0DBE">
          <w:rPr>
            <w:b w:val="0"/>
            <w:highlight w:val="red"/>
            <w:rPrChange w:id="2327" w:author="Binkis Mikas" w:date="2023-07-12T12:28:00Z">
              <w:rPr>
                <w:b w:val="0"/>
              </w:rPr>
            </w:rPrChange>
          </w:rPr>
          <w:delText xml:space="preserve"> </w:delText>
        </w:r>
      </w:del>
      <w:ins w:id="2328" w:author="Tomas Blazauskas" w:date="2023-03-19T11:55:00Z">
        <w:del w:id="2329" w:author="Blažauskas Tomas [2]" w:date="2023-07-12T12:31:00Z">
          <w:r w:rsidR="00713E36" w:rsidRPr="00F3417C" w:rsidDel="001A0DBE">
            <w:rPr>
              <w:b w:val="0"/>
              <w:highlight w:val="red"/>
              <w:rPrChange w:id="2330" w:author="Binkis Mikas" w:date="2023-07-12T12:28:00Z">
                <w:rPr>
                  <w:b w:val="0"/>
                </w:rPr>
              </w:rPrChange>
            </w:rPr>
            <w:delText>applications can in</w:delText>
          </w:r>
        </w:del>
      </w:ins>
      <w:ins w:id="2331" w:author="Tomas Blazauskas" w:date="2023-03-19T11:56:00Z">
        <w:del w:id="2332" w:author="Blažauskas Tomas [2]" w:date="2023-07-12T12:31:00Z">
          <w:r w:rsidR="00713E36" w:rsidRPr="00F3417C" w:rsidDel="001A0DBE">
            <w:rPr>
              <w:b w:val="0"/>
              <w:highlight w:val="red"/>
              <w:rPrChange w:id="2333" w:author="Binkis Mikas" w:date="2023-07-12T12:28:00Z">
                <w:rPr>
                  <w:b w:val="0"/>
                </w:rPr>
              </w:rPrChange>
            </w:rPr>
            <w:delText xml:space="preserve">duce </w:delText>
          </w:r>
        </w:del>
      </w:ins>
      <w:del w:id="2334" w:author="Blažauskas Tomas [2]" w:date="2023-07-12T12:31:00Z">
        <w:r w:rsidRPr="00F3417C" w:rsidDel="001A0DBE">
          <w:rPr>
            <w:b w:val="0"/>
            <w:highlight w:val="red"/>
            <w:rPrChange w:id="2335" w:author="Binkis Mikas" w:date="2023-07-12T12:28:00Z">
              <w:rPr>
                <w:b w:val="0"/>
              </w:rPr>
            </w:rPrChange>
          </w:rPr>
          <w:delText>cyber-sickness,</w:delText>
        </w:r>
      </w:del>
      <w:ins w:id="2336" w:author="Tomas Blazauskas" w:date="2023-03-20T07:43:00Z">
        <w:del w:id="2337" w:author="Blažauskas Tomas [2]" w:date="2023-07-12T12:31:00Z">
          <w:r w:rsidR="004F0F94" w:rsidRPr="00F3417C" w:rsidDel="001A0DBE">
            <w:rPr>
              <w:b w:val="0"/>
              <w:highlight w:val="red"/>
              <w:rPrChange w:id="2338" w:author="Binkis Mikas" w:date="2023-07-12T12:28:00Z">
                <w:rPr>
                  <w:b w:val="0"/>
                </w:rPr>
              </w:rPrChange>
            </w:rPr>
            <w:delText>.</w:delText>
          </w:r>
        </w:del>
      </w:ins>
      <w:del w:id="2339" w:author="Blažauskas Tomas [2]" w:date="2023-07-12T12:31:00Z">
        <w:r w:rsidRPr="00F3417C" w:rsidDel="001A0DBE">
          <w:rPr>
            <w:b w:val="0"/>
            <w:highlight w:val="red"/>
            <w:rPrChange w:id="2340" w:author="Binkis Mikas" w:date="2023-07-12T12:28:00Z">
              <w:rPr>
                <w:b w:val="0"/>
              </w:rPr>
            </w:rPrChange>
          </w:rPr>
          <w:delText xml:space="preserve"> </w:delText>
        </w:r>
      </w:del>
      <w:ins w:id="2341" w:author="Tomas Blazauskas" w:date="2023-03-20T07:43:00Z">
        <w:del w:id="2342" w:author="Blažauskas Tomas [2]" w:date="2023-07-12T12:31:00Z">
          <w:r w:rsidR="004F0F94" w:rsidRPr="00F3417C" w:rsidDel="001A0DBE">
            <w:rPr>
              <w:b w:val="0"/>
              <w:highlight w:val="red"/>
              <w:rPrChange w:id="2343" w:author="Binkis Mikas" w:date="2023-07-12T12:28:00Z">
                <w:rPr>
                  <w:b w:val="0"/>
                </w:rPr>
              </w:rPrChange>
            </w:rPr>
            <w:delText>T</w:delText>
          </w:r>
        </w:del>
      </w:ins>
      <w:ins w:id="2344" w:author="Tomas Blazauskas" w:date="2023-03-19T11:56:00Z">
        <w:del w:id="2345" w:author="Blažauskas Tomas [2]" w:date="2023-07-12T12:31:00Z">
          <w:r w:rsidR="00713E36" w:rsidRPr="00F3417C" w:rsidDel="001A0DBE">
            <w:rPr>
              <w:b w:val="0"/>
              <w:highlight w:val="red"/>
              <w:rPrChange w:id="2346" w:author="Binkis Mikas" w:date="2023-07-12T12:28:00Z">
                <w:rPr>
                  <w:b w:val="0"/>
                </w:rPr>
              </w:rPrChange>
            </w:rPr>
            <w:delText xml:space="preserve">herefore </w:delText>
          </w:r>
        </w:del>
      </w:ins>
      <w:del w:id="2347" w:author="Blažauskas Tomas [2]" w:date="2023-07-12T12:31:00Z">
        <w:r w:rsidRPr="00F3417C" w:rsidDel="001A0DBE">
          <w:rPr>
            <w:b w:val="0"/>
            <w:highlight w:val="red"/>
            <w:rPrChange w:id="2348" w:author="Binkis Mikas" w:date="2023-07-12T12:28:00Z">
              <w:rPr>
                <w:b w:val="0"/>
              </w:rPr>
            </w:rPrChange>
          </w:rPr>
          <w:delText xml:space="preserve">participants are </w:delText>
        </w:r>
      </w:del>
      <w:ins w:id="2349" w:author="Tomas Blazauskas" w:date="2023-03-20T07:43:00Z">
        <w:del w:id="2350" w:author="Blažauskas Tomas [2]" w:date="2023-07-12T12:31:00Z">
          <w:r w:rsidR="004F0F94" w:rsidRPr="00F3417C" w:rsidDel="001A0DBE">
            <w:rPr>
              <w:b w:val="0"/>
              <w:highlight w:val="red"/>
              <w:rPrChange w:id="2351" w:author="Binkis Mikas" w:date="2023-07-12T12:28:00Z">
                <w:rPr>
                  <w:b w:val="0"/>
                </w:rPr>
              </w:rPrChange>
            </w:rPr>
            <w:delText xml:space="preserve">were </w:delText>
          </w:r>
        </w:del>
      </w:ins>
      <w:del w:id="2352" w:author="Blažauskas Tomas [2]" w:date="2023-07-12T12:31:00Z">
        <w:r w:rsidRPr="00F3417C" w:rsidDel="001A0DBE">
          <w:rPr>
            <w:b w:val="0"/>
            <w:highlight w:val="red"/>
            <w:rPrChange w:id="2353" w:author="Binkis Mikas" w:date="2023-07-12T12:28:00Z">
              <w:rPr>
                <w:b w:val="0"/>
              </w:rPr>
            </w:rPrChange>
          </w:rPr>
          <w:delText>asked about their current state of well-being before the experiment. Poor well-being before the experiment can lead to even more severe ailments during the experiment.  However, a</w:delText>
        </w:r>
      </w:del>
      <w:ins w:id="2354" w:author="Tomas Blazauskas" w:date="2023-03-19T11:57:00Z">
        <w:del w:id="2355" w:author="Blažauskas Tomas [2]" w:date="2023-07-12T12:31:00Z">
          <w:r w:rsidR="00713E36" w:rsidRPr="00F3417C" w:rsidDel="001A0DBE">
            <w:rPr>
              <w:b w:val="0"/>
              <w:highlight w:val="red"/>
              <w:rPrChange w:id="2356" w:author="Binkis Mikas" w:date="2023-07-12T12:28:00Z">
                <w:rPr>
                  <w:b w:val="0"/>
                </w:rPr>
              </w:rPrChange>
            </w:rPr>
            <w:delText>A</w:delText>
          </w:r>
        </w:del>
      </w:ins>
      <w:del w:id="2357" w:author="Blažauskas Tomas [2]" w:date="2023-07-12T12:31:00Z">
        <w:r w:rsidRPr="00F3417C" w:rsidDel="001A0DBE">
          <w:rPr>
            <w:b w:val="0"/>
            <w:highlight w:val="red"/>
            <w:rPrChange w:id="2358" w:author="Binkis Mikas" w:date="2023-07-12T12:28:00Z">
              <w:rPr>
                <w:b w:val="0"/>
              </w:rPr>
            </w:rPrChange>
          </w:rPr>
          <w:delText>ll participants responded that they did not feel any health problems or ailments before the experiment. Participants are warned</w:delText>
        </w:r>
      </w:del>
      <w:ins w:id="2359" w:author="Tomas Blazauskas" w:date="2023-03-19T11:58:00Z">
        <w:del w:id="2360" w:author="Blažauskas Tomas [2]" w:date="2023-07-12T12:31:00Z">
          <w:r w:rsidR="00713E36" w:rsidRPr="00F3417C" w:rsidDel="001A0DBE">
            <w:rPr>
              <w:b w:val="0"/>
              <w:highlight w:val="red"/>
              <w:rPrChange w:id="2361" w:author="Binkis Mikas" w:date="2023-07-12T12:28:00Z">
                <w:rPr>
                  <w:b w:val="0"/>
                </w:rPr>
              </w:rPrChange>
            </w:rPr>
            <w:delText>were instructed</w:delText>
          </w:r>
        </w:del>
      </w:ins>
      <w:del w:id="2362" w:author="Blažauskas Tomas [2]" w:date="2023-07-12T12:31:00Z">
        <w:r w:rsidRPr="00F3417C" w:rsidDel="001A0DBE">
          <w:rPr>
            <w:b w:val="0"/>
            <w:highlight w:val="red"/>
            <w:rPrChange w:id="2363" w:author="Binkis Mikas" w:date="2023-07-12T12:28:00Z">
              <w:rPr>
                <w:b w:val="0"/>
              </w:rPr>
            </w:rPrChange>
          </w:rPr>
          <w:delText xml:space="preserve"> that they may </w:delText>
        </w:r>
      </w:del>
      <w:ins w:id="2364" w:author="Tomas Blazauskas" w:date="2023-03-19T11:57:00Z">
        <w:del w:id="2365" w:author="Blažauskas Tomas [2]" w:date="2023-07-12T12:31:00Z">
          <w:r w:rsidR="00713E36" w:rsidRPr="00F3417C" w:rsidDel="001A0DBE">
            <w:rPr>
              <w:b w:val="0"/>
              <w:highlight w:val="red"/>
              <w:rPrChange w:id="2366" w:author="Binkis Mikas" w:date="2023-07-12T12:28:00Z">
                <w:rPr>
                  <w:b w:val="0"/>
                </w:rPr>
              </w:rPrChange>
            </w:rPr>
            <w:delText>mus</w:delText>
          </w:r>
        </w:del>
      </w:ins>
      <w:ins w:id="2367" w:author="Tomas Blazauskas" w:date="2023-03-19T11:58:00Z">
        <w:del w:id="2368" w:author="Blažauskas Tomas [2]" w:date="2023-07-12T12:31:00Z">
          <w:r w:rsidR="00713E36" w:rsidRPr="00F3417C" w:rsidDel="001A0DBE">
            <w:rPr>
              <w:b w:val="0"/>
              <w:highlight w:val="red"/>
              <w:rPrChange w:id="2369" w:author="Binkis Mikas" w:date="2023-07-12T12:28:00Z">
                <w:rPr>
                  <w:b w:val="0"/>
                </w:rPr>
              </w:rPrChange>
            </w:rPr>
            <w:delText>t</w:delText>
          </w:r>
        </w:del>
      </w:ins>
      <w:ins w:id="2370" w:author="Tomas Blazauskas" w:date="2023-03-19T11:57:00Z">
        <w:del w:id="2371" w:author="Blažauskas Tomas [2]" w:date="2023-07-12T12:31:00Z">
          <w:r w:rsidR="00713E36" w:rsidRPr="00F3417C" w:rsidDel="001A0DBE">
            <w:rPr>
              <w:b w:val="0"/>
              <w:highlight w:val="red"/>
              <w:rPrChange w:id="2372" w:author="Binkis Mikas" w:date="2023-07-12T12:28:00Z">
                <w:rPr>
                  <w:b w:val="0"/>
                </w:rPr>
              </w:rPrChange>
            </w:rPr>
            <w:delText xml:space="preserve"> </w:delText>
          </w:r>
        </w:del>
      </w:ins>
      <w:del w:id="2373" w:author="Blažauskas Tomas [2]" w:date="2023-07-12T12:31:00Z">
        <w:r w:rsidRPr="00F3417C" w:rsidDel="001A0DBE">
          <w:rPr>
            <w:b w:val="0"/>
            <w:highlight w:val="red"/>
            <w:rPrChange w:id="2374" w:author="Binkis Mikas" w:date="2023-07-12T12:28:00Z">
              <w:rPr>
                <w:b w:val="0"/>
              </w:rPr>
            </w:rPrChange>
          </w:rPr>
          <w:delText>stop the experiment at any time if they experience</w:delText>
        </w:r>
      </w:del>
      <w:ins w:id="2375" w:author="Tomas Blazauskas" w:date="2023-03-20T07:44:00Z">
        <w:del w:id="2376" w:author="Blažauskas Tomas [2]" w:date="2023-07-12T12:31:00Z">
          <w:r w:rsidR="002D5573" w:rsidRPr="00F3417C" w:rsidDel="001A0DBE">
            <w:rPr>
              <w:b w:val="0"/>
              <w:highlight w:val="red"/>
              <w:rPrChange w:id="2377" w:author="Binkis Mikas" w:date="2023-07-12T12:28:00Z">
                <w:rPr>
                  <w:b w:val="0"/>
                </w:rPr>
              </w:rPrChange>
            </w:rPr>
            <w:delText>d</w:delText>
          </w:r>
        </w:del>
      </w:ins>
      <w:del w:id="2378" w:author="Blažauskas Tomas [2]" w:date="2023-07-12T12:31:00Z">
        <w:r w:rsidRPr="00F3417C" w:rsidDel="001A0DBE">
          <w:rPr>
            <w:b w:val="0"/>
            <w:highlight w:val="red"/>
            <w:rPrChange w:id="2379" w:author="Binkis Mikas" w:date="2023-07-12T12:28:00Z">
              <w:rPr>
                <w:b w:val="0"/>
              </w:rPr>
            </w:rPrChange>
          </w:rPr>
          <w:delText xml:space="preserve"> very strong symptoms of cyber-sickness.</w:delText>
        </w:r>
      </w:del>
      <w:ins w:id="2380" w:author="Tomas Blazauskas" w:date="2023-03-19T12:07:00Z">
        <w:del w:id="2381" w:author="Blažauskas Tomas [2]" w:date="2023-07-12T12:31:00Z">
          <w:r w:rsidR="00E0176D" w:rsidRPr="00F3417C" w:rsidDel="001A0DBE">
            <w:rPr>
              <w:b w:val="0"/>
              <w:highlight w:val="red"/>
              <w:rPrChange w:id="2382" w:author="Binkis Mikas" w:date="2023-07-12T12:28:00Z">
                <w:rPr>
                  <w:b w:val="0"/>
                </w:rPr>
              </w:rPrChange>
            </w:rPr>
            <w:delText xml:space="preserve"> </w:delText>
          </w:r>
          <w:r w:rsidR="0083633E" w:rsidRPr="00F3417C" w:rsidDel="001A0DBE">
            <w:rPr>
              <w:b w:val="0"/>
              <w:highlight w:val="red"/>
              <w:rPrChange w:id="2383" w:author="Binkis Mikas" w:date="2023-07-12T12:28:00Z">
                <w:rPr>
                  <w:b w:val="0"/>
                </w:rPr>
              </w:rPrChange>
            </w:rPr>
            <w:delText>Actually, o</w:delText>
          </w:r>
        </w:del>
      </w:ins>
      <w:ins w:id="2384" w:author="Tomas Blazauskas" w:date="2023-03-19T12:06:00Z">
        <w:del w:id="2385" w:author="Blažauskas Tomas [2]" w:date="2023-07-12T12:31:00Z">
          <w:r w:rsidR="00E0176D" w:rsidRPr="00F3417C" w:rsidDel="001A0DBE">
            <w:rPr>
              <w:b w:val="0"/>
              <w:highlight w:val="red"/>
              <w:rPrChange w:id="2386" w:author="Binkis Mikas" w:date="2023-07-12T12:28:00Z">
                <w:rPr>
                  <w:b w:val="0"/>
                </w:rPr>
              </w:rPrChange>
            </w:rPr>
            <w:delText xml:space="preserve">ne participant decided to stop the experiment because </w:delText>
          </w:r>
        </w:del>
      </w:ins>
      <w:ins w:id="2387" w:author="Tomas Blazauskas" w:date="2023-03-19T12:07:00Z">
        <w:del w:id="2388" w:author="Blažauskas Tomas [2]" w:date="2023-07-12T12:31:00Z">
          <w:r w:rsidR="00E0176D" w:rsidRPr="00F3417C" w:rsidDel="001A0DBE">
            <w:rPr>
              <w:b w:val="0"/>
              <w:highlight w:val="red"/>
              <w:rPrChange w:id="2389" w:author="Binkis Mikas" w:date="2023-07-12T12:28:00Z">
                <w:rPr>
                  <w:b w:val="0"/>
                </w:rPr>
              </w:rPrChange>
            </w:rPr>
            <w:delText>of this.</w:delText>
          </w:r>
        </w:del>
      </w:ins>
      <w:ins w:id="2390" w:author="Tomas Blazauskas" w:date="2023-03-19T12:06:00Z">
        <w:del w:id="2391" w:author="Blažauskas Tomas [2]" w:date="2023-07-12T12:31:00Z">
          <w:r w:rsidR="00E0176D" w:rsidRPr="00F3417C" w:rsidDel="001A0DBE">
            <w:rPr>
              <w:b w:val="0"/>
              <w:highlight w:val="red"/>
              <w:rPrChange w:id="2392" w:author="Binkis Mikas" w:date="2023-07-12T12:28:00Z">
                <w:rPr>
                  <w:b w:val="0"/>
                </w:rPr>
              </w:rPrChange>
            </w:rPr>
            <w:delText xml:space="preserve"> </w:delText>
          </w:r>
        </w:del>
      </w:ins>
      <w:ins w:id="2393" w:author="Tomas Blazauskas" w:date="2023-03-19T12:05:00Z">
        <w:del w:id="2394" w:author="Blažauskas Tomas [2]" w:date="2023-07-12T12:31:00Z">
          <w:r w:rsidR="0002375C" w:rsidRPr="00F3417C" w:rsidDel="001A0DBE">
            <w:rPr>
              <w:b w:val="0"/>
              <w:highlight w:val="red"/>
              <w:rPrChange w:id="2395" w:author="Binkis Mikas" w:date="2023-07-12T12:28:00Z">
                <w:rPr>
                  <w:b w:val="0"/>
                </w:rPr>
              </w:rPrChange>
            </w:rPr>
            <w:delText>As this participant did not complete the experiment, the evaluation was not included in the overall evaluation of the results.</w:delText>
          </w:r>
        </w:del>
      </w:ins>
    </w:p>
    <w:p w14:paraId="600D2729" w14:textId="7C7B49E1" w:rsidR="00B95AD6" w:rsidRPr="001D68A7" w:rsidRDefault="00461B0E">
      <w:pPr>
        <w:pStyle w:val="MDPI21heading1"/>
        <w:spacing w:before="0" w:after="0"/>
        <w:ind w:firstLine="425"/>
        <w:jc w:val="both"/>
        <w:rPr>
          <w:ins w:id="2396" w:author="Tomas Blazauskas" w:date="2023-03-19T10:09:00Z"/>
          <w:b w:val="0"/>
        </w:rPr>
        <w:pPrChange w:id="2397" w:author="Binkis Mikas" w:date="2023-03-19T22:17:00Z">
          <w:pPr>
            <w:pStyle w:val="MDPI21heading1"/>
            <w:ind w:firstLine="425"/>
            <w:jc w:val="both"/>
          </w:pPr>
        </w:pPrChange>
      </w:pPr>
      <w:ins w:id="2398" w:author="Tomas Blazauskas" w:date="2023-03-19T10:18:00Z">
        <w:r w:rsidRPr="001D68A7">
          <w:rPr>
            <w:b w:val="0"/>
          </w:rPr>
          <w:t xml:space="preserve">The </w:t>
        </w:r>
      </w:ins>
      <w:del w:id="2399" w:author="Tomas Blazauskas" w:date="2023-03-19T10:18:00Z">
        <w:r w:rsidR="00B95AD6" w:rsidRPr="001D68A7" w:rsidDel="00461B0E">
          <w:rPr>
            <w:b w:val="0"/>
          </w:rPr>
          <w:delText>E</w:delText>
        </w:r>
      </w:del>
      <w:ins w:id="2400" w:author="Tomas Blazauskas" w:date="2023-03-19T10:18:00Z">
        <w:r w:rsidRPr="001D68A7">
          <w:rPr>
            <w:b w:val="0"/>
          </w:rPr>
          <w:t>e</w:t>
        </w:r>
      </w:ins>
      <w:r w:rsidR="00B95AD6" w:rsidRPr="001D68A7">
        <w:rPr>
          <w:b w:val="0"/>
        </w:rPr>
        <w:t>xperiment protocol</w:t>
      </w:r>
      <w:del w:id="2401" w:author="Tomas Blazauskas" w:date="2023-03-19T10:18:00Z">
        <w:r w:rsidR="00B95AD6" w:rsidRPr="001D68A7" w:rsidDel="00461B0E">
          <w:rPr>
            <w:b w:val="0"/>
          </w:rPr>
          <w:delText>:</w:delText>
        </w:r>
      </w:del>
      <w:ins w:id="2402" w:author="Tomas Blazauskas" w:date="2023-03-19T10:18:00Z">
        <w:r w:rsidRPr="001D68A7">
          <w:rPr>
            <w:b w:val="0"/>
          </w:rPr>
          <w:t xml:space="preserve"> is depicted in </w:t>
        </w:r>
        <w:del w:id="2403" w:author="Binkis Mikas" w:date="2023-03-19T23:13:00Z">
          <w:r w:rsidRPr="001D68A7" w:rsidDel="005B10E4">
            <w:rPr>
              <w:b w:val="0"/>
            </w:rPr>
            <w:delText>f</w:delText>
          </w:r>
        </w:del>
      </w:ins>
      <w:ins w:id="2404" w:author="Binkis Mikas" w:date="2023-03-19T23:13:00Z">
        <w:r w:rsidR="005B10E4">
          <w:rPr>
            <w:b w:val="0"/>
          </w:rPr>
          <w:t>F</w:t>
        </w:r>
      </w:ins>
      <w:ins w:id="2405" w:author="Tomas Blazauskas" w:date="2023-03-19T10:18:00Z">
        <w:r w:rsidRPr="001D68A7">
          <w:rPr>
            <w:b w:val="0"/>
          </w:rPr>
          <w:t>ig</w:t>
        </w:r>
        <w:del w:id="2406" w:author="Binkis Mikas" w:date="2023-03-19T23:14:00Z">
          <w:r w:rsidRPr="001D68A7" w:rsidDel="005B10E4">
            <w:rPr>
              <w:b w:val="0"/>
            </w:rPr>
            <w:delText>.</w:delText>
          </w:r>
        </w:del>
      </w:ins>
      <w:ins w:id="2407" w:author="Binkis Mikas" w:date="2023-03-19T23:14:00Z">
        <w:r w:rsidR="005B10E4">
          <w:rPr>
            <w:b w:val="0"/>
          </w:rPr>
          <w:t>ure</w:t>
        </w:r>
      </w:ins>
      <w:ins w:id="2408" w:author="Tomas Blazauskas" w:date="2023-03-19T10:18:00Z">
        <w:r w:rsidRPr="001D68A7">
          <w:rPr>
            <w:b w:val="0"/>
          </w:rPr>
          <w:t xml:space="preserve"> </w:t>
        </w:r>
        <w:del w:id="2409" w:author="Binkis Mikas" w:date="2023-03-19T23:13:00Z">
          <w:r w:rsidRPr="001D68A7" w:rsidDel="005B10E4">
            <w:rPr>
              <w:b w:val="0"/>
            </w:rPr>
            <w:delText>??</w:delText>
          </w:r>
        </w:del>
      </w:ins>
      <w:ins w:id="2410" w:author="Binkis Mikas" w:date="2023-03-19T23:14:00Z">
        <w:r w:rsidR="005B10E4">
          <w:rPr>
            <w:b w:val="0"/>
          </w:rPr>
          <w:t>1</w:t>
        </w:r>
      </w:ins>
      <w:ins w:id="2411" w:author="Binkis Mikas" w:date="2023-03-20T00:29:00Z">
        <w:r w:rsidR="00B403E9">
          <w:rPr>
            <w:b w:val="0"/>
          </w:rPr>
          <w:t>1</w:t>
        </w:r>
      </w:ins>
      <w:ins w:id="2412" w:author="Tomas Blazauskas" w:date="2023-03-19T10:18:00Z">
        <w:r w:rsidRPr="001D68A7">
          <w:rPr>
            <w:b w:val="0"/>
          </w:rPr>
          <w:t xml:space="preserve">. </w:t>
        </w:r>
      </w:ins>
      <w:ins w:id="2413" w:author="Tomas Blazauskas" w:date="2023-03-19T10:19:00Z">
        <w:r w:rsidR="00B01C5B" w:rsidRPr="001D68A7">
          <w:rPr>
            <w:b w:val="0"/>
          </w:rPr>
          <w:t xml:space="preserve">On the left side of the figure, </w:t>
        </w:r>
      </w:ins>
      <w:ins w:id="2414" w:author="Tomas Blazauskas" w:date="2023-03-19T10:21:00Z">
        <w:r w:rsidR="00B01C5B" w:rsidRPr="001D68A7">
          <w:rPr>
            <w:b w:val="0"/>
          </w:rPr>
          <w:t>one can see the modes of the appli</w:t>
        </w:r>
      </w:ins>
      <w:ins w:id="2415" w:author="Tomas Blazauskas" w:date="2023-03-19T10:22:00Z">
        <w:r w:rsidR="00B01C5B" w:rsidRPr="001D68A7">
          <w:rPr>
            <w:b w:val="0"/>
          </w:rPr>
          <w:t xml:space="preserve">cation that were used to perform </w:t>
        </w:r>
      </w:ins>
      <w:ins w:id="2416" w:author="Tomas Blazauskas" w:date="2023-03-20T07:45:00Z">
        <w:r w:rsidR="002D5573">
          <w:rPr>
            <w:b w:val="0"/>
          </w:rPr>
          <w:t xml:space="preserve">the </w:t>
        </w:r>
      </w:ins>
      <w:ins w:id="2417" w:author="Tomas Blazauskas" w:date="2023-03-19T10:22:00Z">
        <w:r w:rsidR="00B01C5B" w:rsidRPr="001D68A7">
          <w:rPr>
            <w:b w:val="0"/>
          </w:rPr>
          <w:t>experiment each time. The right side of the figure depicts the flow of action</w:t>
        </w:r>
      </w:ins>
      <w:ins w:id="2418" w:author="Tomas Blazauskas" w:date="2023-03-19T10:23:00Z">
        <w:r w:rsidR="00B01C5B" w:rsidRPr="001D68A7">
          <w:rPr>
            <w:b w:val="0"/>
          </w:rPr>
          <w:t>s</w:t>
        </w:r>
      </w:ins>
      <w:ins w:id="2419" w:author="Tomas Blazauskas" w:date="2023-03-19T10:22:00Z">
        <w:r w:rsidR="00B01C5B" w:rsidRPr="001D68A7">
          <w:rPr>
            <w:b w:val="0"/>
          </w:rPr>
          <w:t xml:space="preserve"> the researcher </w:t>
        </w:r>
      </w:ins>
      <w:ins w:id="2420" w:author="Tomas Blazauskas" w:date="2023-03-19T10:23:00Z">
        <w:r w:rsidR="00B01C5B" w:rsidRPr="001D68A7">
          <w:rPr>
            <w:b w:val="0"/>
          </w:rPr>
          <w:t xml:space="preserve">and participant need to perform during each </w:t>
        </w:r>
      </w:ins>
      <w:ins w:id="2421" w:author="Tomas Blazauskas" w:date="2023-03-19T10:24:00Z">
        <w:r w:rsidR="00B01C5B" w:rsidRPr="001D68A7">
          <w:rPr>
            <w:b w:val="0"/>
          </w:rPr>
          <w:t>phase of the experiment.</w:t>
        </w:r>
      </w:ins>
    </w:p>
    <w:p w14:paraId="6139A63C" w14:textId="0F3C3BB1" w:rsidR="00461B0E" w:rsidRPr="001D68A7" w:rsidRDefault="00461B0E">
      <w:pPr>
        <w:pStyle w:val="MDPI21heading1"/>
        <w:jc w:val="center"/>
        <w:rPr>
          <w:ins w:id="2422" w:author="Tomas Blazauskas" w:date="2023-03-19T10:17:00Z"/>
          <w:b w:val="0"/>
        </w:rPr>
        <w:pPrChange w:id="2423" w:author="Binkis Mikas" w:date="2023-03-19T22:57:00Z">
          <w:pPr>
            <w:pStyle w:val="MDPI21heading1"/>
            <w:ind w:firstLine="425"/>
            <w:jc w:val="both"/>
          </w:pPr>
        </w:pPrChange>
      </w:pPr>
      <w:ins w:id="2424" w:author="Tomas Blazauskas" w:date="2023-03-19T10:16:00Z">
        <w:r w:rsidRPr="001D68A7">
          <w:rPr>
            <w:b w:val="0"/>
            <w:noProof/>
          </w:rPr>
          <w:lastRenderedPageBreak/>
          <w:drawing>
            <wp:inline distT="0" distB="0" distL="0" distR="0" wp14:anchorId="3186DE12" wp14:editId="4F47B9AE">
              <wp:extent cx="4812776" cy="60654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2599" cy="6077783"/>
                      </a:xfrm>
                      <a:prstGeom prst="rect">
                        <a:avLst/>
                      </a:prstGeom>
                      <a:noFill/>
                      <a:ln>
                        <a:noFill/>
                      </a:ln>
                    </pic:spPr>
                  </pic:pic>
                </a:graphicData>
              </a:graphic>
            </wp:inline>
          </w:drawing>
        </w:r>
      </w:ins>
    </w:p>
    <w:p w14:paraId="4414F59B" w14:textId="75078CCE" w:rsidR="00461B0E" w:rsidRPr="001D68A7" w:rsidRDefault="00461B0E">
      <w:pPr>
        <w:pStyle w:val="MDPI21heading1"/>
        <w:spacing w:before="120" w:after="240"/>
        <w:rPr>
          <w:ins w:id="2425" w:author="Tomas Blazauskas" w:date="2023-03-19T10:17:00Z"/>
          <w:b w:val="0"/>
          <w:sz w:val="18"/>
        </w:rPr>
        <w:pPrChange w:id="2426" w:author="Binkis Mikas" w:date="2023-03-19T22:52:00Z">
          <w:pPr>
            <w:pStyle w:val="MDPI21heading1"/>
            <w:ind w:firstLine="425"/>
          </w:pPr>
        </w:pPrChange>
      </w:pPr>
      <w:ins w:id="2427" w:author="Tomas Blazauskas" w:date="2023-03-19T10:17:00Z">
        <w:r w:rsidRPr="001D68A7">
          <w:rPr>
            <w:sz w:val="18"/>
          </w:rPr>
          <w:t xml:space="preserve">Figure </w:t>
        </w:r>
        <w:del w:id="2428" w:author="Binkis Mikas" w:date="2023-03-19T23:14:00Z">
          <w:r w:rsidRPr="001D68A7" w:rsidDel="005B10E4">
            <w:rPr>
              <w:sz w:val="18"/>
            </w:rPr>
            <w:delText>??</w:delText>
          </w:r>
        </w:del>
      </w:ins>
      <w:ins w:id="2429" w:author="Binkis Mikas" w:date="2023-03-19T23:14:00Z">
        <w:r w:rsidR="005B10E4">
          <w:rPr>
            <w:sz w:val="18"/>
          </w:rPr>
          <w:t>1</w:t>
        </w:r>
      </w:ins>
      <w:ins w:id="2430" w:author="Binkis Mikas" w:date="2023-03-20T00:29:00Z">
        <w:r w:rsidR="00B403E9">
          <w:rPr>
            <w:sz w:val="18"/>
          </w:rPr>
          <w:t>1</w:t>
        </w:r>
      </w:ins>
      <w:ins w:id="2431" w:author="Tomas Blazauskas" w:date="2023-03-19T10:17:00Z">
        <w:r w:rsidRPr="001D68A7">
          <w:rPr>
            <w:b w:val="0"/>
            <w:sz w:val="18"/>
          </w:rPr>
          <w:t>. Experiment pro</w:t>
        </w:r>
      </w:ins>
      <w:ins w:id="2432" w:author="Tomas Blazauskas" w:date="2023-03-19T10:18:00Z">
        <w:r w:rsidRPr="001D68A7">
          <w:rPr>
            <w:b w:val="0"/>
            <w:sz w:val="18"/>
          </w:rPr>
          <w:t>tocol flowchart</w:t>
        </w:r>
      </w:ins>
    </w:p>
    <w:p w14:paraId="14CA9DD7" w14:textId="480B401D" w:rsidR="00461B0E" w:rsidRPr="001D68A7" w:rsidDel="00B01C5B" w:rsidRDefault="00461B0E" w:rsidP="008E38FE">
      <w:pPr>
        <w:pStyle w:val="MDPI21heading1"/>
        <w:ind w:firstLine="425"/>
        <w:jc w:val="both"/>
        <w:rPr>
          <w:del w:id="2433" w:author="Tomas Blazauskas" w:date="2023-03-19T10:24:00Z"/>
          <w:b w:val="0"/>
        </w:rPr>
      </w:pPr>
    </w:p>
    <w:p w14:paraId="15AE0986" w14:textId="1CECDDC6" w:rsidR="00B95AD6" w:rsidRPr="001D68A7" w:rsidDel="00B01C5B" w:rsidRDefault="00B95AD6" w:rsidP="008E38FE">
      <w:pPr>
        <w:pStyle w:val="MDPI21heading1"/>
        <w:numPr>
          <w:ilvl w:val="0"/>
          <w:numId w:val="25"/>
        </w:numPr>
        <w:spacing w:before="0" w:after="0"/>
        <w:ind w:left="3322" w:hanging="357"/>
        <w:jc w:val="both"/>
        <w:rPr>
          <w:del w:id="2434" w:author="Tomas Blazauskas" w:date="2023-03-19T10:24:00Z"/>
          <w:b w:val="0"/>
        </w:rPr>
      </w:pPr>
      <w:del w:id="2435" w:author="Tomas Blazauskas" w:date="2023-03-19T10:24:00Z">
        <w:r w:rsidRPr="001D68A7" w:rsidDel="00B01C5B">
          <w:rPr>
            <w:b w:val="0"/>
          </w:rPr>
          <w:delText xml:space="preserve">The experiment is carried out with a free movement area of 2.5 m; </w:delText>
        </w:r>
      </w:del>
    </w:p>
    <w:p w14:paraId="71358D86" w14:textId="3977B48C" w:rsidR="00B95AD6" w:rsidRPr="001D68A7" w:rsidDel="00B01C5B" w:rsidRDefault="00B95AD6" w:rsidP="008E38FE">
      <w:pPr>
        <w:pStyle w:val="MDPI21heading1"/>
        <w:numPr>
          <w:ilvl w:val="0"/>
          <w:numId w:val="25"/>
        </w:numPr>
        <w:spacing w:before="0" w:after="0"/>
        <w:ind w:left="3322" w:hanging="357"/>
        <w:jc w:val="both"/>
        <w:rPr>
          <w:del w:id="2436" w:author="Tomas Blazauskas" w:date="2023-03-19T10:24:00Z"/>
          <w:b w:val="0"/>
        </w:rPr>
      </w:pPr>
      <w:del w:id="2437" w:author="Tomas Blazauskas" w:date="2023-03-19T10:24:00Z">
        <w:r w:rsidRPr="001D68A7" w:rsidDel="00B01C5B">
          <w:rPr>
            <w:b w:val="0"/>
          </w:rPr>
          <w:delText>The computer to which the virtual reality</w:delText>
        </w:r>
      </w:del>
      <w:ins w:id="2438" w:author="Blažauskas Tomas" w:date="2023-01-25T23:21:00Z">
        <w:del w:id="2439" w:author="Tomas Blazauskas" w:date="2023-03-19T10:24:00Z">
          <w:r w:rsidR="007C08C3" w:rsidRPr="001D68A7" w:rsidDel="00B01C5B">
            <w:rPr>
              <w:b w:val="0"/>
            </w:rPr>
            <w:delText>VR</w:delText>
          </w:r>
        </w:del>
      </w:ins>
      <w:del w:id="2440" w:author="Tomas Blazauskas" w:date="2023-03-19T10:24:00Z">
        <w:r w:rsidRPr="001D68A7" w:rsidDel="00B01C5B">
          <w:rPr>
            <w:b w:val="0"/>
          </w:rPr>
          <w:delText xml:space="preserve"> device is connected is placed at the centre of one side of the free space where the experiment will take place; </w:delText>
        </w:r>
      </w:del>
    </w:p>
    <w:p w14:paraId="6938F362" w14:textId="49772672" w:rsidR="00B95AD6" w:rsidRPr="001D68A7" w:rsidDel="00B01C5B" w:rsidRDefault="00B95AD6" w:rsidP="008E38FE">
      <w:pPr>
        <w:pStyle w:val="MDPI21heading1"/>
        <w:numPr>
          <w:ilvl w:val="0"/>
          <w:numId w:val="25"/>
        </w:numPr>
        <w:spacing w:before="0" w:after="0"/>
        <w:ind w:left="3322" w:hanging="357"/>
        <w:jc w:val="both"/>
        <w:rPr>
          <w:del w:id="2441" w:author="Tomas Blazauskas" w:date="2023-03-19T10:24:00Z"/>
          <w:b w:val="0"/>
        </w:rPr>
      </w:pPr>
      <w:del w:id="2442" w:author="Tomas Blazauskas" w:date="2023-03-19T10:24:00Z">
        <w:r w:rsidRPr="001D68A7" w:rsidDel="00B01C5B">
          <w:rPr>
            <w:b w:val="0"/>
          </w:rPr>
          <w:delText>The virtual reality</w:delText>
        </w:r>
      </w:del>
      <w:ins w:id="2443" w:author="Blažauskas Tomas" w:date="2023-01-25T23:21:00Z">
        <w:del w:id="2444" w:author="Tomas Blazauskas" w:date="2023-03-19T10:24:00Z">
          <w:r w:rsidR="007C08C3" w:rsidRPr="001D68A7" w:rsidDel="00B01C5B">
            <w:rPr>
              <w:b w:val="0"/>
            </w:rPr>
            <w:delText>VR</w:delText>
          </w:r>
        </w:del>
      </w:ins>
      <w:del w:id="2445" w:author="Tomas Blazauskas" w:date="2023-03-19T10:24:00Z">
        <w:r w:rsidRPr="001D68A7" w:rsidDel="00B01C5B">
          <w:rPr>
            <w:b w:val="0"/>
          </w:rPr>
          <w:delText xml:space="preserve"> device is plugged into the computer, calibrated, and the device's usage area is drawn to cover the entire area mentioned in point 1; </w:delText>
        </w:r>
      </w:del>
    </w:p>
    <w:p w14:paraId="7C1D45A8" w14:textId="64B247CD" w:rsidR="00B95AD6" w:rsidRPr="001D68A7" w:rsidDel="00B01C5B" w:rsidRDefault="00B95AD6" w:rsidP="008E38FE">
      <w:pPr>
        <w:pStyle w:val="MDPI21heading1"/>
        <w:numPr>
          <w:ilvl w:val="0"/>
          <w:numId w:val="25"/>
        </w:numPr>
        <w:spacing w:before="0" w:after="0"/>
        <w:ind w:left="3322" w:hanging="357"/>
        <w:jc w:val="both"/>
        <w:rPr>
          <w:del w:id="2446" w:author="Tomas Blazauskas" w:date="2023-03-19T10:24:00Z"/>
          <w:b w:val="0"/>
        </w:rPr>
      </w:pPr>
      <w:del w:id="2447" w:author="Tomas Blazauskas" w:date="2023-03-19T10:24:00Z">
        <w:r w:rsidRPr="001D68A7" w:rsidDel="00B01C5B">
          <w:rPr>
            <w:b w:val="0"/>
          </w:rPr>
          <w:delText xml:space="preserve">The participant is introduced to the task to be performed in the virtual space; </w:delText>
        </w:r>
      </w:del>
    </w:p>
    <w:p w14:paraId="132A1CEC" w14:textId="0805D745" w:rsidR="00B95AD6" w:rsidRPr="001D68A7" w:rsidDel="00B01C5B" w:rsidRDefault="00B95AD6" w:rsidP="008E38FE">
      <w:pPr>
        <w:pStyle w:val="MDPI21heading1"/>
        <w:numPr>
          <w:ilvl w:val="0"/>
          <w:numId w:val="25"/>
        </w:numPr>
        <w:spacing w:before="0" w:after="0"/>
        <w:ind w:left="3322" w:hanging="357"/>
        <w:jc w:val="both"/>
        <w:rPr>
          <w:del w:id="2448" w:author="Tomas Blazauskas" w:date="2023-03-19T10:24:00Z"/>
          <w:b w:val="0"/>
        </w:rPr>
      </w:pPr>
      <w:del w:id="2449" w:author="Tomas Blazauskas" w:date="2023-03-19T10:24:00Z">
        <w:r w:rsidRPr="001D68A7" w:rsidDel="00B01C5B">
          <w:rPr>
            <w:b w:val="0"/>
          </w:rPr>
          <w:delText xml:space="preserve">The participant takes a position in front of the computer, facing it, 0.5 m away; </w:delText>
        </w:r>
      </w:del>
    </w:p>
    <w:p w14:paraId="13AB6DE9" w14:textId="755DD635" w:rsidR="00B95AD6" w:rsidRPr="001D68A7" w:rsidDel="00B01C5B" w:rsidRDefault="00B95AD6" w:rsidP="008E38FE">
      <w:pPr>
        <w:pStyle w:val="MDPI21heading1"/>
        <w:numPr>
          <w:ilvl w:val="0"/>
          <w:numId w:val="25"/>
        </w:numPr>
        <w:spacing w:before="0" w:after="0"/>
        <w:ind w:left="3322" w:hanging="357"/>
        <w:jc w:val="both"/>
        <w:rPr>
          <w:del w:id="2450" w:author="Tomas Blazauskas" w:date="2023-03-19T10:24:00Z"/>
          <w:b w:val="0"/>
        </w:rPr>
      </w:pPr>
      <w:del w:id="2451" w:author="Tomas Blazauskas" w:date="2023-03-19T10:24:00Z">
        <w:r w:rsidRPr="001D68A7" w:rsidDel="00B01C5B">
          <w:rPr>
            <w:b w:val="0"/>
          </w:rPr>
          <w:delText>With the help of an observer, a virtual reality</w:delText>
        </w:r>
      </w:del>
      <w:ins w:id="2452" w:author="Blažauskas Tomas" w:date="2023-01-25T23:21:00Z">
        <w:del w:id="2453" w:author="Tomas Blazauskas" w:date="2023-03-19T10:24:00Z">
          <w:r w:rsidR="007C08C3" w:rsidRPr="001D68A7" w:rsidDel="00B01C5B">
            <w:rPr>
              <w:b w:val="0"/>
            </w:rPr>
            <w:delText>VR</w:delText>
          </w:r>
        </w:del>
      </w:ins>
      <w:del w:id="2454" w:author="Tomas Blazauskas" w:date="2023-03-19T10:24:00Z">
        <w:r w:rsidRPr="001D68A7" w:rsidDel="00B01C5B">
          <w:rPr>
            <w:b w:val="0"/>
          </w:rPr>
          <w:delText xml:space="preserve"> headset is placed on the participant's head; </w:delText>
        </w:r>
      </w:del>
    </w:p>
    <w:p w14:paraId="747FCFCB" w14:textId="2629874C" w:rsidR="00B95AD6" w:rsidRPr="001D68A7" w:rsidDel="00B01C5B" w:rsidRDefault="00B95AD6" w:rsidP="008E38FE">
      <w:pPr>
        <w:pStyle w:val="MDPI21heading1"/>
        <w:numPr>
          <w:ilvl w:val="0"/>
          <w:numId w:val="25"/>
        </w:numPr>
        <w:spacing w:before="0" w:after="0"/>
        <w:ind w:left="3322" w:hanging="357"/>
        <w:jc w:val="both"/>
        <w:rPr>
          <w:del w:id="2455" w:author="Tomas Blazauskas" w:date="2023-03-19T10:24:00Z"/>
          <w:b w:val="0"/>
        </w:rPr>
      </w:pPr>
      <w:del w:id="2456" w:author="Tomas Blazauskas" w:date="2023-03-19T10:24:00Z">
        <w:r w:rsidRPr="001D68A7" w:rsidDel="00B01C5B">
          <w:rPr>
            <w:b w:val="0"/>
          </w:rPr>
          <w:delText xml:space="preserve">The participant adjusts the position of the viewfinder to see a sharp image in the intended Windows Mixed Reality environment; </w:delText>
        </w:r>
      </w:del>
    </w:p>
    <w:p w14:paraId="0AE2F4DA" w14:textId="629108D9" w:rsidR="00B95AD6" w:rsidRPr="001D68A7" w:rsidDel="00B01C5B" w:rsidRDefault="00B95AD6" w:rsidP="008E38FE">
      <w:pPr>
        <w:pStyle w:val="MDPI21heading1"/>
        <w:numPr>
          <w:ilvl w:val="0"/>
          <w:numId w:val="25"/>
        </w:numPr>
        <w:spacing w:before="0" w:after="0"/>
        <w:ind w:left="3322" w:hanging="357"/>
        <w:jc w:val="both"/>
        <w:rPr>
          <w:del w:id="2457" w:author="Tomas Blazauskas" w:date="2023-03-19T10:24:00Z"/>
          <w:b w:val="0"/>
        </w:rPr>
      </w:pPr>
      <w:del w:id="2458" w:author="Tomas Blazauskas" w:date="2023-03-19T10:24:00Z">
        <w:r w:rsidRPr="001D68A7" w:rsidDel="00B01C5B">
          <w:rPr>
            <w:b w:val="0"/>
          </w:rPr>
          <w:delText xml:space="preserve">The observer runs the software developed for the experiments on a computer; </w:delText>
        </w:r>
      </w:del>
    </w:p>
    <w:p w14:paraId="4FC2B2DC" w14:textId="25F27F6F" w:rsidR="00B95AD6" w:rsidRPr="001D68A7" w:rsidDel="00B01C5B" w:rsidRDefault="00B95AD6" w:rsidP="008E38FE">
      <w:pPr>
        <w:pStyle w:val="MDPI21heading1"/>
        <w:numPr>
          <w:ilvl w:val="0"/>
          <w:numId w:val="25"/>
        </w:numPr>
        <w:spacing w:before="0" w:after="0"/>
        <w:ind w:left="3322" w:hanging="357"/>
        <w:jc w:val="both"/>
        <w:rPr>
          <w:del w:id="2459" w:author="Tomas Blazauskas" w:date="2023-03-19T10:24:00Z"/>
          <w:b w:val="0"/>
        </w:rPr>
      </w:pPr>
      <w:del w:id="2460" w:author="Tomas Blazauskas" w:date="2023-03-19T10:24:00Z">
        <w:r w:rsidRPr="001D68A7" w:rsidDel="00B01C5B">
          <w:rPr>
            <w:b w:val="0"/>
          </w:rPr>
          <w:delText xml:space="preserve">The observer triggers a two-dimensional, stereoscopic representation of the content for the participant, in which the viewing position is changed by cropping; </w:delText>
        </w:r>
      </w:del>
    </w:p>
    <w:p w14:paraId="21AF6CED" w14:textId="4452C817" w:rsidR="00B95AD6" w:rsidRPr="001D68A7" w:rsidDel="00B01C5B" w:rsidRDefault="00B95AD6" w:rsidP="008E38FE">
      <w:pPr>
        <w:pStyle w:val="MDPI21heading1"/>
        <w:numPr>
          <w:ilvl w:val="0"/>
          <w:numId w:val="25"/>
        </w:numPr>
        <w:spacing w:before="0" w:after="0"/>
        <w:ind w:left="3322" w:hanging="357"/>
        <w:jc w:val="both"/>
        <w:rPr>
          <w:del w:id="2461" w:author="Tomas Blazauskas" w:date="2023-03-19T10:24:00Z"/>
          <w:b w:val="0"/>
        </w:rPr>
      </w:pPr>
      <w:del w:id="2462" w:author="Tomas Blazauskas" w:date="2023-03-19T10:24:00Z">
        <w:r w:rsidRPr="001D68A7" w:rsidDel="00B01C5B">
          <w:rPr>
            <w:b w:val="0"/>
          </w:rPr>
          <w:delText>The participant is instructed to turn around on the spot and familiarise himself with the surroundings;</w:delText>
        </w:r>
      </w:del>
    </w:p>
    <w:p w14:paraId="391DED0F" w14:textId="545F65D0" w:rsidR="00B95AD6" w:rsidRPr="001D68A7" w:rsidDel="00B01C5B" w:rsidRDefault="00B95AD6" w:rsidP="008E38FE">
      <w:pPr>
        <w:pStyle w:val="MDPI21heading1"/>
        <w:numPr>
          <w:ilvl w:val="0"/>
          <w:numId w:val="25"/>
        </w:numPr>
        <w:spacing w:before="0" w:after="0"/>
        <w:ind w:left="3322" w:hanging="357"/>
        <w:jc w:val="both"/>
        <w:rPr>
          <w:del w:id="2463" w:author="Tomas Blazauskas" w:date="2023-03-19T10:24:00Z"/>
          <w:b w:val="0"/>
        </w:rPr>
      </w:pPr>
      <w:del w:id="2464" w:author="Tomas Blazauskas" w:date="2023-03-19T10:24:00Z">
        <w:r w:rsidRPr="001D68A7" w:rsidDel="00B01C5B">
          <w:rPr>
            <w:b w:val="0"/>
          </w:rPr>
          <w:delText xml:space="preserve">Enables a configuration with 6 viewing positions arranged in a circle around a moving object in the scene every 1 m; </w:delText>
        </w:r>
      </w:del>
    </w:p>
    <w:p w14:paraId="4DB785CC" w14:textId="09D98465" w:rsidR="00B95AD6" w:rsidRPr="001D68A7" w:rsidDel="00B01C5B" w:rsidRDefault="00B95AD6" w:rsidP="008E38FE">
      <w:pPr>
        <w:pStyle w:val="MDPI21heading1"/>
        <w:numPr>
          <w:ilvl w:val="0"/>
          <w:numId w:val="25"/>
        </w:numPr>
        <w:spacing w:before="0" w:after="0"/>
        <w:ind w:left="3322" w:hanging="357"/>
        <w:jc w:val="both"/>
        <w:rPr>
          <w:del w:id="2465" w:author="Tomas Blazauskas" w:date="2023-03-19T10:24:00Z"/>
          <w:b w:val="0"/>
        </w:rPr>
      </w:pPr>
      <w:del w:id="2466" w:author="Tomas Blazauskas" w:date="2023-03-19T10:24:00Z">
        <w:r w:rsidRPr="001D68A7" w:rsidDel="00B01C5B">
          <w:rPr>
            <w:b w:val="0"/>
          </w:rPr>
          <w:delText xml:space="preserve">The participant is activated to view the road navigation object; </w:delText>
        </w:r>
      </w:del>
    </w:p>
    <w:p w14:paraId="5E94DC0D" w14:textId="3CD1958D" w:rsidR="00B95AD6" w:rsidRPr="001D68A7" w:rsidDel="00B01C5B" w:rsidRDefault="00B95AD6" w:rsidP="008E38FE">
      <w:pPr>
        <w:pStyle w:val="MDPI21heading1"/>
        <w:numPr>
          <w:ilvl w:val="0"/>
          <w:numId w:val="25"/>
        </w:numPr>
        <w:spacing w:before="0" w:after="0"/>
        <w:ind w:left="3322" w:hanging="357"/>
        <w:jc w:val="both"/>
        <w:rPr>
          <w:del w:id="2467" w:author="Tomas Blazauskas" w:date="2023-03-19T10:24:00Z"/>
          <w:b w:val="0"/>
        </w:rPr>
      </w:pPr>
      <w:del w:id="2468" w:author="Tomas Blazauskas" w:date="2023-03-19T10:24:00Z">
        <w:r w:rsidRPr="001D68A7" w:rsidDel="00B01C5B">
          <w:rPr>
            <w:b w:val="0"/>
          </w:rPr>
          <w:delText>The participant is instructed to use a navigation object to circle around the moving object, changing the viewing position 6 times (from 1st to 2nd, from 2nd to 3rd, ..., from 6th to 1st);</w:delText>
        </w:r>
      </w:del>
    </w:p>
    <w:p w14:paraId="301E0DD4" w14:textId="26529958" w:rsidR="00B95AD6" w:rsidRPr="001D68A7" w:rsidDel="00B01C5B" w:rsidRDefault="00B95AD6" w:rsidP="008E38FE">
      <w:pPr>
        <w:pStyle w:val="MDPI21heading1"/>
        <w:numPr>
          <w:ilvl w:val="0"/>
          <w:numId w:val="25"/>
        </w:numPr>
        <w:spacing w:before="0" w:after="0"/>
        <w:ind w:left="3322" w:hanging="357"/>
        <w:jc w:val="both"/>
        <w:rPr>
          <w:del w:id="2469" w:author="Tomas Blazauskas" w:date="2023-03-19T10:24:00Z"/>
          <w:b w:val="0"/>
        </w:rPr>
      </w:pPr>
      <w:del w:id="2470" w:author="Tomas Blazauskas" w:date="2023-03-19T10:24:00Z">
        <w:r w:rsidRPr="001D68A7" w:rsidDel="00B01C5B">
          <w:rPr>
            <w:b w:val="0"/>
          </w:rPr>
          <w:delText xml:space="preserve">The participant is activated to see the arrows on the navigation object; </w:delText>
        </w:r>
      </w:del>
    </w:p>
    <w:p w14:paraId="38DEECF6" w14:textId="7A5A7A66" w:rsidR="00B95AD6" w:rsidRPr="001D68A7" w:rsidDel="00B01C5B" w:rsidRDefault="00B95AD6" w:rsidP="008E38FE">
      <w:pPr>
        <w:pStyle w:val="MDPI21heading1"/>
        <w:numPr>
          <w:ilvl w:val="0"/>
          <w:numId w:val="25"/>
        </w:numPr>
        <w:spacing w:before="0" w:after="0"/>
        <w:ind w:left="3322" w:hanging="357"/>
        <w:jc w:val="both"/>
        <w:rPr>
          <w:del w:id="2471" w:author="Tomas Blazauskas" w:date="2023-03-19T10:24:00Z"/>
          <w:b w:val="0"/>
        </w:rPr>
      </w:pPr>
      <w:del w:id="2472" w:author="Tomas Blazauskas" w:date="2023-03-19T10:24:00Z">
        <w:r w:rsidRPr="001D68A7" w:rsidDel="00B01C5B">
          <w:rPr>
            <w:b w:val="0"/>
          </w:rPr>
          <w:delText xml:space="preserve">The participant is instructed to use a navigation object to circle around the moving object, changing the viewing position 6 times, in the opposite direction to the previous one (from 1st to 6th, from 6th to 5th, ..., from 2nd to 1st); </w:delText>
        </w:r>
      </w:del>
    </w:p>
    <w:p w14:paraId="2A99621E" w14:textId="7D6422A8" w:rsidR="00B95AD6" w:rsidRPr="001D68A7" w:rsidDel="00B01C5B" w:rsidRDefault="00B95AD6" w:rsidP="008E38FE">
      <w:pPr>
        <w:pStyle w:val="MDPI21heading1"/>
        <w:numPr>
          <w:ilvl w:val="0"/>
          <w:numId w:val="25"/>
        </w:numPr>
        <w:spacing w:before="0" w:after="0"/>
        <w:ind w:left="3322" w:hanging="357"/>
        <w:jc w:val="both"/>
        <w:rPr>
          <w:del w:id="2473" w:author="Tomas Blazauskas" w:date="2023-03-19T10:24:00Z"/>
          <w:b w:val="0"/>
        </w:rPr>
      </w:pPr>
      <w:del w:id="2474" w:author="Tomas Blazauskas" w:date="2023-03-19T10:24:00Z">
        <w:r w:rsidRPr="001D68A7" w:rsidDel="00B01C5B">
          <w:rPr>
            <w:b w:val="0"/>
          </w:rPr>
          <w:delText xml:space="preserve">Enables a configuration with 12 viewing positions arranged in a circle around a moving object in the scene every 0.52 m; </w:delText>
        </w:r>
      </w:del>
    </w:p>
    <w:p w14:paraId="210B7D0A" w14:textId="427462EF" w:rsidR="00B95AD6" w:rsidRPr="001D68A7" w:rsidDel="00B01C5B" w:rsidRDefault="00B95AD6" w:rsidP="008E38FE">
      <w:pPr>
        <w:pStyle w:val="MDPI21heading1"/>
        <w:numPr>
          <w:ilvl w:val="0"/>
          <w:numId w:val="25"/>
        </w:numPr>
        <w:spacing w:before="0" w:after="0"/>
        <w:ind w:left="3322" w:hanging="357"/>
        <w:jc w:val="both"/>
        <w:rPr>
          <w:del w:id="2475" w:author="Tomas Blazauskas" w:date="2023-03-19T10:24:00Z"/>
          <w:b w:val="0"/>
        </w:rPr>
      </w:pPr>
      <w:del w:id="2476" w:author="Tomas Blazauskas" w:date="2023-03-19T10:24:00Z">
        <w:r w:rsidRPr="001D68A7" w:rsidDel="00B01C5B">
          <w:rPr>
            <w:b w:val="0"/>
          </w:rPr>
          <w:delText xml:space="preserve">When the road navigation object is activated, the participant is instructed to use the object to circle around the moving object, changing the viewing position 12 times (from 1st to 2nd, from 2nd to 3rd, ..., from 12th to 1st); </w:delText>
        </w:r>
      </w:del>
    </w:p>
    <w:p w14:paraId="44D653F2" w14:textId="0BC16F12" w:rsidR="00B95AD6" w:rsidRPr="001D68A7" w:rsidDel="00B01C5B" w:rsidRDefault="00B95AD6" w:rsidP="008E38FE">
      <w:pPr>
        <w:pStyle w:val="MDPI21heading1"/>
        <w:numPr>
          <w:ilvl w:val="0"/>
          <w:numId w:val="25"/>
        </w:numPr>
        <w:spacing w:before="0" w:after="0"/>
        <w:ind w:left="3322" w:hanging="357"/>
        <w:jc w:val="both"/>
        <w:rPr>
          <w:del w:id="2477" w:author="Tomas Blazauskas" w:date="2023-03-19T10:24:00Z"/>
          <w:b w:val="0"/>
        </w:rPr>
      </w:pPr>
      <w:del w:id="2478" w:author="Tomas Blazauskas" w:date="2023-03-19T10:24:00Z">
        <w:r w:rsidRPr="001D68A7" w:rsidDel="00B01C5B">
          <w:rPr>
            <w:b w:val="0"/>
          </w:rPr>
          <w:delText xml:space="preserve">When the arrow navigation object is activated, the participant is instructed to use the object to circle around the moving object, changing the viewing position 12 times, in the opposite direction to the previous one (from 1st to 12th, from 12th to 11th, ..., from 2nd to 1st); </w:delText>
        </w:r>
      </w:del>
    </w:p>
    <w:p w14:paraId="29E3CD8D" w14:textId="12213133" w:rsidR="00B95AD6" w:rsidRPr="001D68A7" w:rsidDel="00B01C5B" w:rsidRDefault="00B95AD6" w:rsidP="008E38FE">
      <w:pPr>
        <w:pStyle w:val="MDPI21heading1"/>
        <w:numPr>
          <w:ilvl w:val="0"/>
          <w:numId w:val="25"/>
        </w:numPr>
        <w:spacing w:before="0" w:after="0"/>
        <w:ind w:left="3322" w:hanging="357"/>
        <w:jc w:val="both"/>
        <w:rPr>
          <w:del w:id="2479" w:author="Tomas Blazauskas" w:date="2023-03-19T10:24:00Z"/>
          <w:b w:val="0"/>
        </w:rPr>
      </w:pPr>
      <w:del w:id="2480" w:author="Tomas Blazauskas" w:date="2023-03-19T10:24:00Z">
        <w:r w:rsidRPr="001D68A7" w:rsidDel="00B01C5B">
          <w:rPr>
            <w:b w:val="0"/>
          </w:rPr>
          <w:delText xml:space="preserve">The observer stops the application on the computer and helps the participant take off the VR headset; </w:delText>
        </w:r>
      </w:del>
    </w:p>
    <w:p w14:paraId="27E0B7B5" w14:textId="031AEA43" w:rsidR="00B95AD6" w:rsidRPr="001D68A7" w:rsidDel="00B01C5B" w:rsidRDefault="00B95AD6" w:rsidP="008E38FE">
      <w:pPr>
        <w:pStyle w:val="MDPI21heading1"/>
        <w:numPr>
          <w:ilvl w:val="0"/>
          <w:numId w:val="25"/>
        </w:numPr>
        <w:spacing w:before="0" w:after="0"/>
        <w:ind w:left="3322" w:hanging="357"/>
        <w:jc w:val="both"/>
        <w:rPr>
          <w:del w:id="2481" w:author="Tomas Blazauskas" w:date="2023-03-19T10:24:00Z"/>
          <w:b w:val="0"/>
        </w:rPr>
      </w:pPr>
      <w:del w:id="2482" w:author="Tomas Blazauskas" w:date="2023-03-19T10:24:00Z">
        <w:r w:rsidRPr="001D68A7" w:rsidDel="00B01C5B">
          <w:rPr>
            <w:b w:val="0"/>
          </w:rPr>
          <w:delText xml:space="preserve">The participant completes the SSQ, IPQ and SUS surveys on Google Forms, using the identification code provided, to assess his/her experience; </w:delText>
        </w:r>
      </w:del>
    </w:p>
    <w:p w14:paraId="7B1A2F3A" w14:textId="34B74540" w:rsidR="00B95AD6" w:rsidRPr="001D68A7" w:rsidDel="00B01C5B" w:rsidRDefault="00B95AD6" w:rsidP="008E38FE">
      <w:pPr>
        <w:pStyle w:val="MDPI21heading1"/>
        <w:numPr>
          <w:ilvl w:val="0"/>
          <w:numId w:val="25"/>
        </w:numPr>
        <w:spacing w:before="0" w:after="0"/>
        <w:ind w:left="3322" w:hanging="357"/>
        <w:jc w:val="both"/>
        <w:rPr>
          <w:del w:id="2483" w:author="Tomas Blazauskas" w:date="2023-03-19T10:24:00Z"/>
          <w:b w:val="0"/>
        </w:rPr>
      </w:pPr>
      <w:del w:id="2484" w:author="Tomas Blazauskas" w:date="2023-03-19T10:24:00Z">
        <w:r w:rsidRPr="001D68A7" w:rsidDel="00B01C5B">
          <w:rPr>
            <w:b w:val="0"/>
          </w:rPr>
          <w:delText xml:space="preserve">After at least 10 minutes, points 5 to 8 are performed; </w:delText>
        </w:r>
      </w:del>
    </w:p>
    <w:p w14:paraId="5A18A4E6" w14:textId="74187AEC" w:rsidR="00B95AD6" w:rsidRPr="001D68A7" w:rsidDel="00B01C5B" w:rsidRDefault="00B95AD6" w:rsidP="008E38FE">
      <w:pPr>
        <w:pStyle w:val="MDPI21heading1"/>
        <w:numPr>
          <w:ilvl w:val="0"/>
          <w:numId w:val="25"/>
        </w:numPr>
        <w:spacing w:before="0" w:after="0"/>
        <w:ind w:left="3322" w:hanging="357"/>
        <w:jc w:val="both"/>
        <w:rPr>
          <w:del w:id="2485" w:author="Tomas Blazauskas" w:date="2023-03-19T10:24:00Z"/>
          <w:b w:val="0"/>
        </w:rPr>
      </w:pPr>
      <w:del w:id="2486" w:author="Tomas Blazauskas" w:date="2023-03-19T10:24:00Z">
        <w:r w:rsidRPr="001D68A7" w:rsidDel="00B01C5B">
          <w:rPr>
            <w:b w:val="0"/>
          </w:rPr>
          <w:delText xml:space="preserve">The observer triggers a two-dimensional, stereoscopic representation of the content for the participant, in which the viewing position is changed by blending; </w:delText>
        </w:r>
      </w:del>
    </w:p>
    <w:p w14:paraId="3292CFD5" w14:textId="657C02BB" w:rsidR="00B95AD6" w:rsidRPr="001D68A7" w:rsidDel="00B01C5B" w:rsidRDefault="00B95AD6" w:rsidP="008E38FE">
      <w:pPr>
        <w:pStyle w:val="MDPI21heading1"/>
        <w:numPr>
          <w:ilvl w:val="0"/>
          <w:numId w:val="25"/>
        </w:numPr>
        <w:spacing w:before="0" w:after="0"/>
        <w:ind w:left="3322" w:hanging="357"/>
        <w:jc w:val="both"/>
        <w:rPr>
          <w:del w:id="2487" w:author="Tomas Blazauskas" w:date="2023-03-19T10:24:00Z"/>
          <w:b w:val="0"/>
        </w:rPr>
      </w:pPr>
      <w:del w:id="2488" w:author="Tomas Blazauskas" w:date="2023-03-19T10:24:00Z">
        <w:r w:rsidRPr="001D68A7" w:rsidDel="00B01C5B">
          <w:rPr>
            <w:b w:val="0"/>
          </w:rPr>
          <w:delText xml:space="preserve">Points 10-21; </w:delText>
        </w:r>
      </w:del>
    </w:p>
    <w:p w14:paraId="724A871C" w14:textId="463C9859" w:rsidR="00B95AD6" w:rsidRPr="001D68A7" w:rsidDel="00B01C5B" w:rsidRDefault="00B95AD6" w:rsidP="008E38FE">
      <w:pPr>
        <w:pStyle w:val="MDPI21heading1"/>
        <w:numPr>
          <w:ilvl w:val="0"/>
          <w:numId w:val="25"/>
        </w:numPr>
        <w:spacing w:before="0" w:after="0"/>
        <w:ind w:left="3322" w:hanging="357"/>
        <w:jc w:val="both"/>
        <w:rPr>
          <w:del w:id="2489" w:author="Tomas Blazauskas" w:date="2023-03-19T10:24:00Z"/>
          <w:b w:val="0"/>
        </w:rPr>
      </w:pPr>
      <w:del w:id="2490" w:author="Tomas Blazauskas" w:date="2023-03-19T10:24:00Z">
        <w:r w:rsidRPr="001D68A7" w:rsidDel="00B01C5B">
          <w:rPr>
            <w:b w:val="0"/>
          </w:rPr>
          <w:delText xml:space="preserve">The observer triggers a two-dimensional, stereoscopic display of the content for the participant, in which the viewing position is changed by the proposed video-based method; </w:delText>
        </w:r>
      </w:del>
    </w:p>
    <w:p w14:paraId="60974082" w14:textId="218D85A2" w:rsidR="00B95AD6" w:rsidRPr="001D68A7" w:rsidDel="00B01C5B" w:rsidRDefault="00B95AD6" w:rsidP="008E38FE">
      <w:pPr>
        <w:pStyle w:val="MDPI21heading1"/>
        <w:numPr>
          <w:ilvl w:val="0"/>
          <w:numId w:val="25"/>
        </w:numPr>
        <w:spacing w:before="0" w:after="0"/>
        <w:ind w:left="3322" w:hanging="357"/>
        <w:jc w:val="both"/>
        <w:rPr>
          <w:del w:id="2491" w:author="Tomas Blazauskas" w:date="2023-03-19T10:24:00Z"/>
          <w:b w:val="0"/>
        </w:rPr>
      </w:pPr>
      <w:del w:id="2492" w:author="Tomas Blazauskas" w:date="2023-03-19T10:24:00Z">
        <w:r w:rsidRPr="001D68A7" w:rsidDel="00B01C5B">
          <w:rPr>
            <w:b w:val="0"/>
          </w:rPr>
          <w:delText xml:space="preserve">Points 10-21; </w:delText>
        </w:r>
      </w:del>
    </w:p>
    <w:p w14:paraId="6A7A857B" w14:textId="43BE4BF0" w:rsidR="00B95AD6" w:rsidRPr="001D68A7" w:rsidDel="00B01C5B" w:rsidRDefault="00B95AD6" w:rsidP="008E38FE">
      <w:pPr>
        <w:pStyle w:val="MDPI21heading1"/>
        <w:numPr>
          <w:ilvl w:val="0"/>
          <w:numId w:val="25"/>
        </w:numPr>
        <w:spacing w:before="0" w:after="0"/>
        <w:ind w:left="3322" w:hanging="357"/>
        <w:jc w:val="both"/>
        <w:rPr>
          <w:del w:id="2493" w:author="Tomas Blazauskas" w:date="2023-03-19T10:24:00Z"/>
          <w:b w:val="0"/>
        </w:rPr>
      </w:pPr>
      <w:del w:id="2494" w:author="Tomas Blazauskas" w:date="2023-03-19T10:24:00Z">
        <w:r w:rsidRPr="001D68A7" w:rsidDel="00B01C5B">
          <w:rPr>
            <w:b w:val="0"/>
          </w:rPr>
          <w:delText xml:space="preserve">The observer activates the participant's usual three-dimensional dynamic content with low detail; </w:delText>
        </w:r>
      </w:del>
    </w:p>
    <w:p w14:paraId="5908570E" w14:textId="5BCBD9E9" w:rsidR="00B95AD6" w:rsidRPr="001D68A7" w:rsidDel="00B01C5B" w:rsidRDefault="00B95AD6" w:rsidP="008E38FE">
      <w:pPr>
        <w:pStyle w:val="MDPI21heading1"/>
        <w:numPr>
          <w:ilvl w:val="0"/>
          <w:numId w:val="25"/>
        </w:numPr>
        <w:spacing w:before="0" w:after="0"/>
        <w:ind w:left="3322" w:hanging="357"/>
        <w:jc w:val="both"/>
        <w:rPr>
          <w:del w:id="2495" w:author="Tomas Blazauskas" w:date="2023-03-19T10:24:00Z"/>
          <w:b w:val="0"/>
        </w:rPr>
      </w:pPr>
      <w:del w:id="2496" w:author="Tomas Blazauskas" w:date="2023-03-19T10:24:00Z">
        <w:r w:rsidRPr="001D68A7" w:rsidDel="00B01C5B">
          <w:rPr>
            <w:b w:val="0"/>
          </w:rPr>
          <w:delText xml:space="preserve">The participant walks twice in different directions around a dynamic object on stage; </w:delText>
        </w:r>
      </w:del>
    </w:p>
    <w:p w14:paraId="5877F25B" w14:textId="0B7DBF9A" w:rsidR="00B95AD6" w:rsidRPr="001D68A7" w:rsidDel="00B01C5B" w:rsidRDefault="00B95AD6" w:rsidP="008E38FE">
      <w:pPr>
        <w:pStyle w:val="MDPI21heading1"/>
        <w:numPr>
          <w:ilvl w:val="0"/>
          <w:numId w:val="25"/>
        </w:numPr>
        <w:spacing w:before="0" w:after="0"/>
        <w:ind w:left="3322" w:hanging="357"/>
        <w:jc w:val="both"/>
        <w:rPr>
          <w:del w:id="2497" w:author="Tomas Blazauskas" w:date="2023-03-19T10:24:00Z"/>
          <w:b w:val="0"/>
        </w:rPr>
      </w:pPr>
      <w:del w:id="2498" w:author="Tomas Blazauskas" w:date="2023-03-19T10:24:00Z">
        <w:r w:rsidRPr="001D68A7" w:rsidDel="00B01C5B">
          <w:rPr>
            <w:b w:val="0"/>
          </w:rPr>
          <w:delText>Point 20 is done.</w:delText>
        </w:r>
      </w:del>
    </w:p>
    <w:p w14:paraId="0D07286F" w14:textId="53D46931" w:rsidR="00B95AD6" w:rsidRPr="001D68A7" w:rsidRDefault="00B95AD6">
      <w:pPr>
        <w:pStyle w:val="MDPI21heading1"/>
        <w:spacing w:before="0" w:after="0"/>
        <w:ind w:firstLine="425"/>
        <w:jc w:val="both"/>
        <w:rPr>
          <w:b w:val="0"/>
        </w:rPr>
        <w:pPrChange w:id="2499" w:author="Binkis Mikas" w:date="2023-03-19T22:17:00Z">
          <w:pPr>
            <w:pStyle w:val="MDPI21heading1"/>
            <w:ind w:firstLine="425"/>
            <w:jc w:val="both"/>
          </w:pPr>
        </w:pPrChange>
      </w:pPr>
      <w:r w:rsidRPr="001D68A7">
        <w:rPr>
          <w:b w:val="0"/>
        </w:rPr>
        <w:t xml:space="preserve">In total, 18 responders took part in the experiment: 8 women and 10 men. The age of the participants varied from 20 to 48 years old. </w:t>
      </w:r>
      <w:ins w:id="2500" w:author="Tomas Blazauskas" w:date="2023-03-19T12:03:00Z">
        <w:r w:rsidR="0002375C" w:rsidRPr="001D68A7">
          <w:rPr>
            <w:b w:val="0"/>
          </w:rPr>
          <w:t>We divided the participants into three groups. The age group under 25 years old accounted for the largest number of participants - 50%. 22.22% of the participants belonged to the age group between 25 and 30 years old. The over</w:t>
        </w:r>
      </w:ins>
      <w:ins w:id="2501" w:author="Tomas Blazauskas" w:date="2023-03-20T07:40:00Z">
        <w:r w:rsidR="00925E8D">
          <w:rPr>
            <w:b w:val="0"/>
          </w:rPr>
          <w:t>-</w:t>
        </w:r>
      </w:ins>
      <w:ins w:id="2502" w:author="Tomas Blazauskas" w:date="2023-03-19T12:03:00Z">
        <w:r w:rsidR="0002375C" w:rsidRPr="001D68A7">
          <w:rPr>
            <w:b w:val="0"/>
          </w:rPr>
          <w:t xml:space="preserve">30 age group accounted for 27.78%. </w:t>
        </w:r>
      </w:ins>
      <w:del w:id="2503" w:author="Tomas Blazauskas" w:date="2023-03-19T11:58:00Z">
        <w:r w:rsidRPr="001D68A7" w:rsidDel="0054055B">
          <w:rPr>
            <w:b w:val="0"/>
          </w:rPr>
          <w:delText xml:space="preserve">Out of the 18 people, one English-speaking person participated in the experiment. </w:delText>
        </w:r>
      </w:del>
      <w:del w:id="2504" w:author="Tomas Blazauskas" w:date="2023-03-19T12:03:00Z">
        <w:r w:rsidRPr="001D68A7" w:rsidDel="0002375C">
          <w:rPr>
            <w:b w:val="0"/>
          </w:rPr>
          <w:delText xml:space="preserve">Most of the participants can be classified in the age group under 25 years old - 50%, 22.22% in the age group between 25 and 30 years old, 27.78% in the age group over 30 years old. </w:delText>
        </w:r>
      </w:del>
      <w:del w:id="2505" w:author="Tomas Blazauskas" w:date="2023-03-19T12:04:00Z">
        <w:r w:rsidRPr="001D68A7" w:rsidDel="0002375C">
          <w:rPr>
            <w:b w:val="0"/>
          </w:rPr>
          <w:delText>It should be noted that during the experiment with two-dimensional content, where the image is replaced by video, one participant stopped the experiment as soon as it started due to a very sudden and severe onset of cyber-sickness symptoms. As this participant did not complete the experiment, the evaluation of his video approach was not included in the overall evaluation of the results.</w:delText>
        </w:r>
      </w:del>
    </w:p>
    <w:p w14:paraId="4DDBEF00" w14:textId="77777777" w:rsidR="00627638" w:rsidRPr="001D68A7" w:rsidRDefault="00627638">
      <w:pPr>
        <w:pStyle w:val="MDPI21heading1"/>
        <w:ind w:firstLine="425"/>
        <w:jc w:val="center"/>
        <w:rPr>
          <w:b w:val="0"/>
        </w:rPr>
        <w:pPrChange w:id="2506" w:author="Binkis Mikas" w:date="2023-03-20T00:18:00Z">
          <w:pPr>
            <w:pStyle w:val="MDPI21heading1"/>
            <w:ind w:firstLine="425"/>
          </w:pPr>
        </w:pPrChange>
      </w:pPr>
      <w:r w:rsidRPr="001D68A7">
        <w:rPr>
          <w:b w:val="0"/>
          <w:noProof/>
          <w:lang w:eastAsia="en-US" w:bidi="ar-SA"/>
        </w:rPr>
        <w:lastRenderedPageBreak/>
        <w:drawing>
          <wp:inline distT="114300" distB="114300" distL="114300" distR="114300" wp14:anchorId="14F86B9A" wp14:editId="65E3EEE7">
            <wp:extent cx="1994183" cy="1665927"/>
            <wp:effectExtent l="0" t="0" r="6350" b="0"/>
            <wp:docPr id="62" name="image7.png"/>
            <wp:cNvGraphicFramePr/>
            <a:graphic xmlns:a="http://schemas.openxmlformats.org/drawingml/2006/main">
              <a:graphicData uri="http://schemas.openxmlformats.org/drawingml/2006/picture">
                <pic:pic xmlns:pic="http://schemas.openxmlformats.org/drawingml/2006/picture">
                  <pic:nvPicPr>
                    <pic:cNvPr id="62" name="image7.png"/>
                    <pic:cNvPicPr preferRelativeResize="0"/>
                  </pic:nvPicPr>
                  <pic:blipFill>
                    <a:blip r:embed="rId30"/>
                    <a:stretch>
                      <a:fillRect/>
                    </a:stretch>
                  </pic:blipFill>
                  <pic:spPr>
                    <a:xfrm>
                      <a:off x="0" y="0"/>
                      <a:ext cx="1994183" cy="1665927"/>
                    </a:xfrm>
                    <a:prstGeom prst="rect">
                      <a:avLst/>
                    </a:prstGeom>
                    <a:ln/>
                  </pic:spPr>
                </pic:pic>
              </a:graphicData>
            </a:graphic>
          </wp:inline>
        </w:drawing>
      </w:r>
      <w:r w:rsidRPr="001D68A7">
        <w:rPr>
          <w:b w:val="0"/>
          <w:noProof/>
          <w:lang w:eastAsia="en-US" w:bidi="ar-SA"/>
        </w:rPr>
        <w:drawing>
          <wp:inline distT="0" distB="0" distL="0" distR="0" wp14:anchorId="01648B39" wp14:editId="5B327AAB">
            <wp:extent cx="1884830" cy="1618579"/>
            <wp:effectExtent l="0" t="0" r="127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1"/>
                    <a:stretch>
                      <a:fillRect/>
                    </a:stretch>
                  </pic:blipFill>
                  <pic:spPr>
                    <a:xfrm>
                      <a:off x="0" y="0"/>
                      <a:ext cx="1884830" cy="1618579"/>
                    </a:xfrm>
                    <a:prstGeom prst="rect">
                      <a:avLst/>
                    </a:prstGeom>
                  </pic:spPr>
                </pic:pic>
              </a:graphicData>
            </a:graphic>
          </wp:inline>
        </w:drawing>
      </w:r>
    </w:p>
    <w:tbl>
      <w:tblPr>
        <w:tblW w:w="6952" w:type="dxa"/>
        <w:tblInd w:w="3564" w:type="dxa"/>
        <w:tblLayout w:type="fixed"/>
        <w:tblLook w:val="0600" w:firstRow="0" w:lastRow="0" w:firstColumn="0" w:lastColumn="0" w:noHBand="1" w:noVBand="1"/>
      </w:tblPr>
      <w:tblGrid>
        <w:gridCol w:w="3476"/>
        <w:gridCol w:w="3476"/>
      </w:tblGrid>
      <w:tr w:rsidR="00627638" w:rsidRPr="001D68A7" w14:paraId="284652F4" w14:textId="77777777" w:rsidTr="00627638">
        <w:trPr>
          <w:trHeight w:val="488"/>
        </w:trPr>
        <w:tc>
          <w:tcPr>
            <w:tcW w:w="3476" w:type="dxa"/>
            <w:shd w:val="clear" w:color="auto" w:fill="auto"/>
            <w:tcMar>
              <w:top w:w="100" w:type="dxa"/>
              <w:left w:w="100" w:type="dxa"/>
              <w:bottom w:w="100" w:type="dxa"/>
              <w:right w:w="100" w:type="dxa"/>
            </w:tcMar>
          </w:tcPr>
          <w:p w14:paraId="3960D32C" w14:textId="20043CE9" w:rsidR="00627638" w:rsidRPr="001D68A7" w:rsidRDefault="00627638" w:rsidP="004E777B">
            <w:pPr>
              <w:spacing w:line="240" w:lineRule="auto"/>
              <w:rPr>
                <w:rFonts w:eastAsia="Times New Roman"/>
                <w:sz w:val="18"/>
              </w:rPr>
            </w:pPr>
            <w:r w:rsidRPr="001D68A7">
              <w:rPr>
                <w:rFonts w:eastAsia="Times New Roman"/>
                <w:b/>
                <w:sz w:val="18"/>
              </w:rPr>
              <w:t xml:space="preserve">Figure </w:t>
            </w:r>
            <w:del w:id="2507" w:author="Binkis Mikas" w:date="2023-03-20T00:30:00Z">
              <w:r w:rsidRPr="001D68A7" w:rsidDel="00B403E9">
                <w:rPr>
                  <w:rFonts w:eastAsia="Times New Roman"/>
                  <w:b/>
                  <w:sz w:val="18"/>
                </w:rPr>
                <w:delText>10</w:delText>
              </w:r>
            </w:del>
            <w:ins w:id="2508" w:author="Binkis Mikas" w:date="2023-03-20T00:30:00Z">
              <w:r w:rsidR="00B403E9" w:rsidRPr="001D68A7">
                <w:rPr>
                  <w:rFonts w:eastAsia="Times New Roman"/>
                  <w:b/>
                  <w:sz w:val="18"/>
                </w:rPr>
                <w:t>1</w:t>
              </w:r>
              <w:r w:rsidR="00B403E9">
                <w:rPr>
                  <w:rFonts w:eastAsia="Times New Roman"/>
                  <w:b/>
                  <w:sz w:val="18"/>
                </w:rPr>
                <w:t>2</w:t>
              </w:r>
            </w:ins>
            <w:r w:rsidRPr="001D68A7">
              <w:rPr>
                <w:rFonts w:eastAsia="Times New Roman"/>
                <w:sz w:val="18"/>
              </w:rPr>
              <w:t xml:space="preserve">. VR usage by gender  </w:t>
            </w:r>
          </w:p>
        </w:tc>
        <w:tc>
          <w:tcPr>
            <w:tcW w:w="3476" w:type="dxa"/>
            <w:shd w:val="clear" w:color="auto" w:fill="auto"/>
            <w:tcMar>
              <w:top w:w="100" w:type="dxa"/>
              <w:left w:w="100" w:type="dxa"/>
              <w:bottom w:w="100" w:type="dxa"/>
              <w:right w:w="100" w:type="dxa"/>
            </w:tcMar>
          </w:tcPr>
          <w:p w14:paraId="46E5D8D7" w14:textId="40DA0B90" w:rsidR="00627638" w:rsidRPr="001D68A7" w:rsidRDefault="00627638" w:rsidP="004E777B">
            <w:pPr>
              <w:widowControl w:val="0"/>
              <w:pBdr>
                <w:top w:val="nil"/>
                <w:left w:val="nil"/>
                <w:bottom w:val="nil"/>
                <w:right w:val="nil"/>
                <w:between w:val="nil"/>
              </w:pBdr>
              <w:spacing w:line="240" w:lineRule="auto"/>
              <w:rPr>
                <w:rFonts w:eastAsia="Times New Roman"/>
                <w:sz w:val="18"/>
              </w:rPr>
            </w:pPr>
            <w:r w:rsidRPr="001D68A7">
              <w:rPr>
                <w:rFonts w:eastAsia="Times New Roman"/>
                <w:b/>
                <w:sz w:val="18"/>
              </w:rPr>
              <w:t xml:space="preserve">Figure </w:t>
            </w:r>
            <w:del w:id="2509" w:author="Binkis Mikas" w:date="2023-03-20T00:30:00Z">
              <w:r w:rsidRPr="001D68A7" w:rsidDel="00B403E9">
                <w:rPr>
                  <w:rFonts w:eastAsia="Times New Roman"/>
                  <w:b/>
                  <w:sz w:val="18"/>
                </w:rPr>
                <w:delText>11</w:delText>
              </w:r>
            </w:del>
            <w:ins w:id="2510" w:author="Binkis Mikas" w:date="2023-03-20T00:30:00Z">
              <w:r w:rsidR="00B403E9" w:rsidRPr="001D68A7">
                <w:rPr>
                  <w:rFonts w:eastAsia="Times New Roman"/>
                  <w:b/>
                  <w:sz w:val="18"/>
                </w:rPr>
                <w:t>1</w:t>
              </w:r>
              <w:r w:rsidR="00B403E9">
                <w:rPr>
                  <w:rFonts w:eastAsia="Times New Roman"/>
                  <w:b/>
                  <w:sz w:val="18"/>
                </w:rPr>
                <w:t>3</w:t>
              </w:r>
            </w:ins>
            <w:r w:rsidRPr="001D68A7">
              <w:rPr>
                <w:rFonts w:eastAsia="Times New Roman"/>
                <w:sz w:val="18"/>
              </w:rPr>
              <w:t xml:space="preserve">. VR usage by age </w:t>
            </w:r>
          </w:p>
        </w:tc>
      </w:tr>
    </w:tbl>
    <w:p w14:paraId="6B5834E8" w14:textId="0752DD48" w:rsidR="00B95AD6" w:rsidRDefault="00B95AD6">
      <w:pPr>
        <w:pStyle w:val="MDPI21heading1"/>
        <w:spacing w:before="0" w:after="0"/>
        <w:ind w:firstLine="425"/>
        <w:jc w:val="both"/>
        <w:rPr>
          <w:ins w:id="2511" w:author="Blažauskas Tomas [2]" w:date="2023-07-12T12:33:00Z"/>
          <w:b w:val="0"/>
        </w:rPr>
      </w:pPr>
      <w:r w:rsidRPr="001D68A7">
        <w:rPr>
          <w:b w:val="0"/>
        </w:rPr>
        <w:t xml:space="preserve">The baseline survey on VR usage habits showed that 44.44% of respondents use VR occasionally, 33.33% almost never, 5.56% (one respondent) never and 16.67% often. As many as 30% of the male respondents reported using </w:t>
      </w:r>
      <w:del w:id="2512" w:author="Blažauskas Tomas" w:date="2023-01-25T23:21:00Z">
        <w:r w:rsidRPr="001D68A7" w:rsidDel="007C08C3">
          <w:rPr>
            <w:b w:val="0"/>
          </w:rPr>
          <w:delText>virtual reality</w:delText>
        </w:r>
      </w:del>
      <w:ins w:id="2513" w:author="Blažauskas Tomas" w:date="2023-01-25T23:21:00Z">
        <w:r w:rsidR="007C08C3" w:rsidRPr="001D68A7">
          <w:rPr>
            <w:b w:val="0"/>
          </w:rPr>
          <w:t>VR</w:t>
        </w:r>
      </w:ins>
      <w:r w:rsidRPr="001D68A7">
        <w:rPr>
          <w:b w:val="0"/>
        </w:rPr>
        <w:t xml:space="preserve"> frequently and only 30% of the male respondents reported using </w:t>
      </w:r>
      <w:del w:id="2514" w:author="Blažauskas Tomas" w:date="2023-01-25T23:21:00Z">
        <w:r w:rsidRPr="001D68A7" w:rsidDel="007C08C3">
          <w:rPr>
            <w:b w:val="0"/>
          </w:rPr>
          <w:delText>virtual reality</w:delText>
        </w:r>
      </w:del>
      <w:ins w:id="2515" w:author="Blažauskas Tomas" w:date="2023-01-25T23:21:00Z">
        <w:r w:rsidR="007C08C3" w:rsidRPr="001D68A7">
          <w:rPr>
            <w:b w:val="0"/>
          </w:rPr>
          <w:t>VR</w:t>
        </w:r>
      </w:ins>
      <w:r w:rsidRPr="001D68A7">
        <w:rPr>
          <w:b w:val="0"/>
        </w:rPr>
        <w:t xml:space="preserve"> almost never. In contrast, as many as 50% of the women </w:t>
      </w:r>
      <w:del w:id="2516" w:author="Tomas Blazauskas" w:date="2023-03-19T12:10:00Z">
        <w:r w:rsidRPr="001D68A7" w:rsidDel="00921E3C">
          <w:rPr>
            <w:b w:val="0"/>
          </w:rPr>
          <w:delText xml:space="preserve">surveyed </w:delText>
        </w:r>
      </w:del>
      <w:r w:rsidRPr="001D68A7">
        <w:rPr>
          <w:b w:val="0"/>
        </w:rPr>
        <w:t xml:space="preserve">said they hardly ever or never use </w:t>
      </w:r>
      <w:del w:id="2517" w:author="Blažauskas Tomas" w:date="2023-01-25T23:21:00Z">
        <w:r w:rsidRPr="001D68A7" w:rsidDel="007C08C3">
          <w:rPr>
            <w:b w:val="0"/>
          </w:rPr>
          <w:delText>virtual reality</w:delText>
        </w:r>
      </w:del>
      <w:ins w:id="2518" w:author="Blažauskas Tomas" w:date="2023-01-25T23:21:00Z">
        <w:r w:rsidR="007C08C3" w:rsidRPr="001D68A7">
          <w:rPr>
            <w:b w:val="0"/>
          </w:rPr>
          <w:t>VR</w:t>
        </w:r>
      </w:ins>
      <w:r w:rsidRPr="001D68A7">
        <w:rPr>
          <w:b w:val="0"/>
        </w:rPr>
        <w:t xml:space="preserve"> and none of the women </w:t>
      </w:r>
      <w:del w:id="2519" w:author="Tomas Blazauskas" w:date="2023-03-19T12:10:00Z">
        <w:r w:rsidRPr="001D68A7" w:rsidDel="00921E3C">
          <w:rPr>
            <w:b w:val="0"/>
          </w:rPr>
          <w:delText xml:space="preserve">surveyed </w:delText>
        </w:r>
      </w:del>
      <w:r w:rsidRPr="001D68A7">
        <w:rPr>
          <w:b w:val="0"/>
        </w:rPr>
        <w:t xml:space="preserve">use </w:t>
      </w:r>
      <w:del w:id="2520" w:author="Blažauskas Tomas" w:date="2023-01-25T23:21:00Z">
        <w:r w:rsidRPr="001D68A7" w:rsidDel="007C08C3">
          <w:rPr>
            <w:b w:val="0"/>
          </w:rPr>
          <w:delText>virtual reality</w:delText>
        </w:r>
      </w:del>
      <w:ins w:id="2521" w:author="Blažauskas Tomas" w:date="2023-01-25T23:21:00Z">
        <w:r w:rsidR="007C08C3" w:rsidRPr="001D68A7">
          <w:rPr>
            <w:b w:val="0"/>
          </w:rPr>
          <w:t>VR</w:t>
        </w:r>
      </w:ins>
      <w:r w:rsidRPr="001D68A7">
        <w:rPr>
          <w:b w:val="0"/>
        </w:rPr>
        <w:t xml:space="preserve"> often (Fig. </w:t>
      </w:r>
      <w:del w:id="2522" w:author="Binkis Mikas" w:date="2023-03-20T00:31:00Z">
        <w:r w:rsidRPr="001D68A7" w:rsidDel="00B403E9">
          <w:rPr>
            <w:b w:val="0"/>
          </w:rPr>
          <w:delText>10</w:delText>
        </w:r>
      </w:del>
      <w:ins w:id="2523" w:author="Binkis Mikas" w:date="2023-03-20T00:31:00Z">
        <w:r w:rsidR="00B403E9" w:rsidRPr="001D68A7">
          <w:rPr>
            <w:b w:val="0"/>
          </w:rPr>
          <w:t>1</w:t>
        </w:r>
        <w:r w:rsidR="00B403E9">
          <w:rPr>
            <w:b w:val="0"/>
          </w:rPr>
          <w:t>2</w:t>
        </w:r>
      </w:ins>
      <w:r w:rsidRPr="001D68A7">
        <w:rPr>
          <w:b w:val="0"/>
        </w:rPr>
        <w:t xml:space="preserve">). Looking at VR usage habits by age of users, the most frequent </w:t>
      </w:r>
      <w:ins w:id="2524" w:author="Tomas Blazauskas" w:date="2023-03-19T12:11:00Z">
        <w:r w:rsidR="00921E3C" w:rsidRPr="001D68A7">
          <w:rPr>
            <w:b w:val="0"/>
          </w:rPr>
          <w:t xml:space="preserve">VR </w:t>
        </w:r>
      </w:ins>
      <w:r w:rsidRPr="001D68A7">
        <w:rPr>
          <w:b w:val="0"/>
        </w:rPr>
        <w:t xml:space="preserve">users are under 30 years old and the least frequent </w:t>
      </w:r>
      <w:ins w:id="2525" w:author="Tomas Blazauskas" w:date="2023-03-19T12:11:00Z">
        <w:r w:rsidR="00921E3C" w:rsidRPr="001D68A7">
          <w:rPr>
            <w:b w:val="0"/>
          </w:rPr>
          <w:t xml:space="preserve">VR </w:t>
        </w:r>
      </w:ins>
      <w:r w:rsidRPr="001D68A7">
        <w:rPr>
          <w:b w:val="0"/>
        </w:rPr>
        <w:t xml:space="preserve">users are over 30 years old (Fig. </w:t>
      </w:r>
      <w:del w:id="2526" w:author="Binkis Mikas" w:date="2023-03-20T00:31:00Z">
        <w:r w:rsidRPr="001D68A7" w:rsidDel="00B403E9">
          <w:rPr>
            <w:b w:val="0"/>
          </w:rPr>
          <w:delText>11</w:delText>
        </w:r>
      </w:del>
      <w:ins w:id="2527" w:author="Binkis Mikas" w:date="2023-03-20T00:31:00Z">
        <w:r w:rsidR="00B403E9" w:rsidRPr="001D68A7">
          <w:rPr>
            <w:b w:val="0"/>
          </w:rPr>
          <w:t>1</w:t>
        </w:r>
        <w:r w:rsidR="00B403E9">
          <w:rPr>
            <w:b w:val="0"/>
          </w:rPr>
          <w:t>3</w:t>
        </w:r>
      </w:ins>
      <w:r w:rsidRPr="001D68A7">
        <w:rPr>
          <w:b w:val="0"/>
        </w:rPr>
        <w:t xml:space="preserve">). The data show that men and people under 30 are more likely to use </w:t>
      </w:r>
      <w:del w:id="2528" w:author="Blažauskas Tomas" w:date="2023-01-25T23:21:00Z">
        <w:r w:rsidRPr="001D68A7" w:rsidDel="007C08C3">
          <w:rPr>
            <w:b w:val="0"/>
          </w:rPr>
          <w:delText>virtual reality</w:delText>
        </w:r>
      </w:del>
      <w:ins w:id="2529" w:author="Blažauskas Tomas" w:date="2023-01-25T23:21:00Z">
        <w:r w:rsidR="007C08C3" w:rsidRPr="001D68A7">
          <w:rPr>
            <w:b w:val="0"/>
          </w:rPr>
          <w:t>VR</w:t>
        </w:r>
      </w:ins>
      <w:r w:rsidRPr="001D68A7">
        <w:rPr>
          <w:b w:val="0"/>
        </w:rPr>
        <w:t>.</w:t>
      </w:r>
    </w:p>
    <w:p w14:paraId="675591CE" w14:textId="0A11EF62" w:rsidR="003C6A10" w:rsidRPr="001D68A7" w:rsidDel="003C6A10" w:rsidRDefault="003C6A10">
      <w:pPr>
        <w:pStyle w:val="MDPI21heading1"/>
        <w:spacing w:before="0" w:after="0"/>
        <w:ind w:firstLine="425"/>
        <w:jc w:val="both"/>
        <w:rPr>
          <w:del w:id="2530" w:author="Blažauskas Tomas [2]" w:date="2023-07-12T12:33:00Z"/>
          <w:b w:val="0"/>
        </w:rPr>
        <w:pPrChange w:id="2531" w:author="Binkis Mikas" w:date="2023-03-19T22:17:00Z">
          <w:pPr>
            <w:pStyle w:val="MDPI21heading1"/>
            <w:ind w:firstLine="425"/>
            <w:jc w:val="both"/>
          </w:pPr>
        </w:pPrChange>
      </w:pPr>
    </w:p>
    <w:p w14:paraId="3461D779" w14:textId="7127F47A" w:rsidR="008E38FE" w:rsidRPr="001D68A7" w:rsidDel="003C6A10" w:rsidRDefault="008E38FE" w:rsidP="00B95AD6">
      <w:pPr>
        <w:pStyle w:val="MDPI21heading1"/>
        <w:ind w:firstLine="425"/>
        <w:rPr>
          <w:del w:id="2532" w:author="Blažauskas Tomas [2]" w:date="2023-07-12T12:33:00Z"/>
          <w:b w:val="0"/>
        </w:rPr>
      </w:pPr>
      <w:del w:id="2533" w:author="Blažauskas Tomas [2]" w:date="2023-07-12T12:33:00Z">
        <w:r w:rsidRPr="001D68A7" w:rsidDel="003C6A10">
          <w:rPr>
            <w:b w:val="0"/>
            <w:noProof/>
            <w:lang w:eastAsia="en-US" w:bidi="ar-SA"/>
          </w:rPr>
          <w:drawing>
            <wp:inline distT="114300" distB="114300" distL="114300" distR="114300" wp14:anchorId="58668BD2" wp14:editId="07777777">
              <wp:extent cx="4425351" cy="1569643"/>
              <wp:effectExtent l="1905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4425755" cy="1569786"/>
                      </a:xfrm>
                      <a:prstGeom prst="rect">
                        <a:avLst/>
                      </a:prstGeom>
                      <a:ln/>
                    </pic:spPr>
                  </pic:pic>
                </a:graphicData>
              </a:graphic>
            </wp:inline>
          </w:drawing>
        </w:r>
      </w:del>
    </w:p>
    <w:tbl>
      <w:tblPr>
        <w:tblW w:w="7814" w:type="dxa"/>
        <w:tblInd w:w="2676" w:type="dxa"/>
        <w:tblLayout w:type="fixed"/>
        <w:tblLook w:val="0600" w:firstRow="0" w:lastRow="0" w:firstColumn="0" w:lastColumn="0" w:noHBand="1" w:noVBand="1"/>
        <w:tblPrChange w:id="2534" w:author="Binkis Mikas" w:date="2023-07-12T12:22:00Z">
          <w:tblPr>
            <w:tblW w:w="8429" w:type="dxa"/>
            <w:tblInd w:w="2676" w:type="dxa"/>
            <w:tblLayout w:type="fixed"/>
            <w:tblLook w:val="0600" w:firstRow="0" w:lastRow="0" w:firstColumn="0" w:lastColumn="0" w:noHBand="1" w:noVBand="1"/>
          </w:tblPr>
        </w:tblPrChange>
      </w:tblPr>
      <w:tblGrid>
        <w:gridCol w:w="4128"/>
        <w:gridCol w:w="3686"/>
        <w:tblGridChange w:id="2535">
          <w:tblGrid>
            <w:gridCol w:w="4214"/>
            <w:gridCol w:w="4215"/>
          </w:tblGrid>
        </w:tblGridChange>
      </w:tblGrid>
      <w:tr w:rsidR="008E38FE" w:rsidRPr="00F3417C" w:rsidDel="003C6A10" w14:paraId="19691CE1" w14:textId="17C95F5A" w:rsidTr="00F3417C">
        <w:trPr>
          <w:trHeight w:val="88"/>
          <w:del w:id="2536" w:author="Blažauskas Tomas [2]" w:date="2023-07-12T12:33:00Z"/>
          <w:trPrChange w:id="2537" w:author="Binkis Mikas" w:date="2023-07-12T12:22:00Z">
            <w:trPr>
              <w:trHeight w:val="695"/>
            </w:trPr>
          </w:trPrChange>
        </w:trPr>
        <w:tc>
          <w:tcPr>
            <w:tcW w:w="4128" w:type="dxa"/>
            <w:shd w:val="clear" w:color="auto" w:fill="auto"/>
            <w:tcMar>
              <w:top w:w="100" w:type="dxa"/>
              <w:left w:w="100" w:type="dxa"/>
              <w:bottom w:w="100" w:type="dxa"/>
              <w:right w:w="100" w:type="dxa"/>
            </w:tcMar>
            <w:tcPrChange w:id="2538" w:author="Binkis Mikas" w:date="2023-07-12T12:22:00Z">
              <w:tcPr>
                <w:tcW w:w="4214" w:type="dxa"/>
                <w:shd w:val="clear" w:color="auto" w:fill="auto"/>
                <w:tcMar>
                  <w:top w:w="100" w:type="dxa"/>
                  <w:left w:w="100" w:type="dxa"/>
                  <w:bottom w:w="100" w:type="dxa"/>
                  <w:right w:w="100" w:type="dxa"/>
                </w:tcMar>
              </w:tcPr>
            </w:tcPrChange>
          </w:tcPr>
          <w:p w14:paraId="71A18D33" w14:textId="1C95E03E" w:rsidR="008E38FE" w:rsidRPr="00F3417C" w:rsidDel="003C6A10" w:rsidRDefault="008E38FE" w:rsidP="008E38FE">
            <w:pPr>
              <w:widowControl w:val="0"/>
              <w:pBdr>
                <w:top w:val="nil"/>
                <w:left w:val="nil"/>
                <w:bottom w:val="nil"/>
                <w:right w:val="nil"/>
                <w:between w:val="nil"/>
              </w:pBdr>
              <w:spacing w:line="240" w:lineRule="auto"/>
              <w:jc w:val="left"/>
              <w:rPr>
                <w:del w:id="2539" w:author="Blažauskas Tomas [2]" w:date="2023-07-12T12:33:00Z"/>
                <w:rFonts w:eastAsia="Times New Roman"/>
                <w:sz w:val="18"/>
                <w:highlight w:val="red"/>
                <w:rPrChange w:id="2540" w:author="Binkis Mikas" w:date="2023-07-12T12:22:00Z">
                  <w:rPr>
                    <w:del w:id="2541" w:author="Blažauskas Tomas [2]" w:date="2023-07-12T12:33:00Z"/>
                    <w:rFonts w:eastAsia="Times New Roman"/>
                    <w:sz w:val="18"/>
                  </w:rPr>
                </w:rPrChange>
              </w:rPr>
            </w:pPr>
            <w:del w:id="2542" w:author="Blažauskas Tomas [2]" w:date="2023-07-12T12:33:00Z">
              <w:r w:rsidRPr="00F3417C" w:rsidDel="003C6A10">
                <w:rPr>
                  <w:rFonts w:eastAsia="Times New Roman"/>
                  <w:b/>
                  <w:sz w:val="18"/>
                  <w:highlight w:val="red"/>
                  <w:rPrChange w:id="2543" w:author="Binkis Mikas" w:date="2023-07-12T12:22:00Z">
                    <w:rPr>
                      <w:rFonts w:eastAsia="Times New Roman"/>
                      <w:b/>
                      <w:sz w:val="18"/>
                    </w:rPr>
                  </w:rPrChange>
                </w:rPr>
                <w:delText>Figure 12</w:delText>
              </w:r>
            </w:del>
            <w:ins w:id="2544" w:author="Binkis Mikas" w:date="2023-03-20T00:31:00Z">
              <w:del w:id="2545" w:author="Blažauskas Tomas [2]" w:date="2023-07-12T12:33:00Z">
                <w:r w:rsidR="00B403E9" w:rsidRPr="00F3417C" w:rsidDel="003C6A10">
                  <w:rPr>
                    <w:rFonts w:eastAsia="Times New Roman"/>
                    <w:b/>
                    <w:sz w:val="18"/>
                    <w:highlight w:val="red"/>
                    <w:rPrChange w:id="2546" w:author="Binkis Mikas" w:date="2023-07-12T12:22:00Z">
                      <w:rPr>
                        <w:rFonts w:eastAsia="Times New Roman"/>
                        <w:b/>
                        <w:sz w:val="18"/>
                      </w:rPr>
                    </w:rPrChange>
                  </w:rPr>
                  <w:delText>14</w:delText>
                </w:r>
              </w:del>
            </w:ins>
            <w:del w:id="2547" w:author="Blažauskas Tomas [2]" w:date="2023-07-12T12:33:00Z">
              <w:r w:rsidRPr="00F3417C" w:rsidDel="003C6A10">
                <w:rPr>
                  <w:rFonts w:eastAsia="Times New Roman"/>
                  <w:sz w:val="18"/>
                  <w:highlight w:val="red"/>
                  <w:rPrChange w:id="2548" w:author="Binkis Mikas" w:date="2023-07-12T12:22:00Z">
                    <w:rPr>
                      <w:rFonts w:eastAsia="Times New Roman"/>
                      <w:sz w:val="18"/>
                    </w:rPr>
                  </w:rPrChange>
                </w:rPr>
                <w:delText>. Distribution of susceptibility to cyber-diseases by gender and number of pathogens</w:delText>
              </w:r>
            </w:del>
          </w:p>
        </w:tc>
        <w:tc>
          <w:tcPr>
            <w:tcW w:w="3686" w:type="dxa"/>
            <w:shd w:val="clear" w:color="auto" w:fill="auto"/>
            <w:tcMar>
              <w:top w:w="100" w:type="dxa"/>
              <w:left w:w="100" w:type="dxa"/>
              <w:bottom w:w="100" w:type="dxa"/>
              <w:right w:w="100" w:type="dxa"/>
            </w:tcMar>
            <w:tcPrChange w:id="2549" w:author="Binkis Mikas" w:date="2023-07-12T12:22:00Z">
              <w:tcPr>
                <w:tcW w:w="4215" w:type="dxa"/>
                <w:shd w:val="clear" w:color="auto" w:fill="auto"/>
                <w:tcMar>
                  <w:top w:w="100" w:type="dxa"/>
                  <w:left w:w="100" w:type="dxa"/>
                  <w:bottom w:w="100" w:type="dxa"/>
                  <w:right w:w="100" w:type="dxa"/>
                </w:tcMar>
              </w:tcPr>
            </w:tcPrChange>
          </w:tcPr>
          <w:p w14:paraId="6683C4AD" w14:textId="6CD73998" w:rsidR="008E38FE" w:rsidRPr="00F3417C" w:rsidDel="003C6A10" w:rsidRDefault="008E38FE" w:rsidP="008E38FE">
            <w:pPr>
              <w:widowControl w:val="0"/>
              <w:pBdr>
                <w:top w:val="nil"/>
                <w:left w:val="nil"/>
                <w:bottom w:val="nil"/>
                <w:right w:val="nil"/>
                <w:between w:val="nil"/>
              </w:pBdr>
              <w:spacing w:line="240" w:lineRule="auto"/>
              <w:jc w:val="left"/>
              <w:rPr>
                <w:del w:id="2550" w:author="Blažauskas Tomas [2]" w:date="2023-07-12T12:33:00Z"/>
                <w:rFonts w:eastAsia="Times New Roman"/>
                <w:b/>
                <w:sz w:val="18"/>
                <w:highlight w:val="red"/>
                <w:rPrChange w:id="2551" w:author="Binkis Mikas" w:date="2023-07-12T12:22:00Z">
                  <w:rPr>
                    <w:del w:id="2552" w:author="Blažauskas Tomas [2]" w:date="2023-07-12T12:33:00Z"/>
                    <w:rFonts w:eastAsia="Times New Roman"/>
                    <w:b/>
                    <w:sz w:val="18"/>
                  </w:rPr>
                </w:rPrChange>
              </w:rPr>
            </w:pPr>
            <w:del w:id="2553" w:author="Blažauskas Tomas [2]" w:date="2023-07-12T12:33:00Z">
              <w:r w:rsidRPr="00F3417C" w:rsidDel="003C6A10">
                <w:rPr>
                  <w:rFonts w:eastAsia="Times New Roman"/>
                  <w:b/>
                  <w:sz w:val="18"/>
                  <w:highlight w:val="red"/>
                  <w:rPrChange w:id="2554" w:author="Binkis Mikas" w:date="2023-07-12T12:22:00Z">
                    <w:rPr>
                      <w:rFonts w:eastAsia="Times New Roman"/>
                      <w:b/>
                      <w:sz w:val="18"/>
                    </w:rPr>
                  </w:rPrChange>
                </w:rPr>
                <w:delText>Figure 13</w:delText>
              </w:r>
            </w:del>
            <w:ins w:id="2555" w:author="Binkis Mikas" w:date="2023-03-20T00:31:00Z">
              <w:del w:id="2556" w:author="Blažauskas Tomas [2]" w:date="2023-07-12T12:33:00Z">
                <w:r w:rsidR="00B403E9" w:rsidRPr="00F3417C" w:rsidDel="003C6A10">
                  <w:rPr>
                    <w:rFonts w:eastAsia="Times New Roman"/>
                    <w:b/>
                    <w:sz w:val="18"/>
                    <w:highlight w:val="red"/>
                    <w:rPrChange w:id="2557" w:author="Binkis Mikas" w:date="2023-07-12T12:22:00Z">
                      <w:rPr>
                        <w:rFonts w:eastAsia="Times New Roman"/>
                        <w:b/>
                        <w:sz w:val="18"/>
                      </w:rPr>
                    </w:rPrChange>
                  </w:rPr>
                  <w:delText>15</w:delText>
                </w:r>
              </w:del>
            </w:ins>
            <w:del w:id="2558" w:author="Blažauskas Tomas [2]" w:date="2023-07-12T12:33:00Z">
              <w:r w:rsidRPr="00F3417C" w:rsidDel="003C6A10">
                <w:rPr>
                  <w:rFonts w:eastAsia="Times New Roman"/>
                  <w:sz w:val="18"/>
                  <w:highlight w:val="red"/>
                  <w:rPrChange w:id="2559" w:author="Binkis Mikas" w:date="2023-07-12T12:22:00Z">
                    <w:rPr>
                      <w:rFonts w:eastAsia="Times New Roman"/>
                      <w:sz w:val="18"/>
                    </w:rPr>
                  </w:rPrChange>
                </w:rPr>
                <w:delText>. Distribution of susceptibility to cyber-disease by age and number of pathogens</w:delText>
              </w:r>
            </w:del>
          </w:p>
        </w:tc>
      </w:tr>
    </w:tbl>
    <w:p w14:paraId="3D102FCA" w14:textId="16EA1251" w:rsidR="00B95AD6" w:rsidRPr="001D68A7" w:rsidDel="003C6A10" w:rsidRDefault="00B95AD6">
      <w:pPr>
        <w:pStyle w:val="MDPI21heading1"/>
        <w:spacing w:before="0" w:after="0"/>
        <w:ind w:firstLine="425"/>
        <w:jc w:val="both"/>
        <w:rPr>
          <w:del w:id="2560" w:author="Blažauskas Tomas [2]" w:date="2023-07-12T12:33:00Z"/>
          <w:b w:val="0"/>
        </w:rPr>
        <w:pPrChange w:id="2561" w:author="Binkis Mikas" w:date="2023-03-19T22:17:00Z">
          <w:pPr>
            <w:pStyle w:val="MDPI21heading1"/>
            <w:ind w:firstLine="425"/>
            <w:jc w:val="both"/>
          </w:pPr>
        </w:pPrChange>
      </w:pPr>
      <w:del w:id="2562" w:author="Blažauskas Tomas [2]" w:date="2023-07-12T12:33:00Z">
        <w:r w:rsidRPr="00F3417C" w:rsidDel="003C6A10">
          <w:rPr>
            <w:b w:val="0"/>
            <w:highlight w:val="red"/>
            <w:rPrChange w:id="2563" w:author="Binkis Mikas" w:date="2023-07-12T12:22:00Z">
              <w:rPr>
                <w:b w:val="0"/>
              </w:rPr>
            </w:rPrChange>
          </w:rPr>
          <w:delText>To assess the susceptibility of the participants to motion sickness, they were asked whether they experienced symptoms when using one or more of the triggers (car, bus, train, boat, carousel). There is a tendency that the more triggers a participant uses</w:delText>
        </w:r>
      </w:del>
      <w:ins w:id="2564" w:author="Tomas Blazauskas" w:date="2023-03-19T12:13:00Z">
        <w:del w:id="2565" w:author="Blažauskas Tomas [2]" w:date="2023-07-12T12:33:00Z">
          <w:r w:rsidR="00921E3C" w:rsidRPr="00F3417C" w:rsidDel="003C6A10">
            <w:rPr>
              <w:b w:val="0"/>
              <w:highlight w:val="red"/>
              <w:rPrChange w:id="2566" w:author="Binkis Mikas" w:date="2023-07-12T12:22:00Z">
                <w:rPr>
                  <w:b w:val="0"/>
                </w:rPr>
              </w:rPrChange>
            </w:rPr>
            <w:delText>recognizes</w:delText>
          </w:r>
        </w:del>
      </w:ins>
      <w:del w:id="2567" w:author="Blažauskas Tomas [2]" w:date="2023-07-12T12:33:00Z">
        <w:r w:rsidRPr="00F3417C" w:rsidDel="003C6A10">
          <w:rPr>
            <w:b w:val="0"/>
            <w:highlight w:val="red"/>
            <w:rPrChange w:id="2568" w:author="Binkis Mikas" w:date="2023-07-12T12:22:00Z">
              <w:rPr>
                <w:b w:val="0"/>
              </w:rPr>
            </w:rPrChange>
          </w:rPr>
          <w:delText>, the more susceptible he/she is to motion sickness and</w:delText>
        </w:r>
      </w:del>
      <w:ins w:id="2569" w:author="Tomas Blazauskas" w:date="2023-03-20T07:38:00Z">
        <w:del w:id="2570" w:author="Blažauskas Tomas [2]" w:date="2023-07-12T12:33:00Z">
          <w:r w:rsidR="00F05AF5" w:rsidRPr="00F3417C" w:rsidDel="003C6A10">
            <w:rPr>
              <w:b w:val="0"/>
              <w:highlight w:val="red"/>
              <w:rPrChange w:id="2571" w:author="Binkis Mikas" w:date="2023-07-12T12:22:00Z">
                <w:rPr>
                  <w:b w:val="0"/>
                </w:rPr>
              </w:rPrChange>
            </w:rPr>
            <w:delText>,</w:delText>
          </w:r>
        </w:del>
      </w:ins>
      <w:del w:id="2572" w:author="Blažauskas Tomas [2]" w:date="2023-07-12T12:33:00Z">
        <w:r w:rsidRPr="00F3417C" w:rsidDel="003C6A10">
          <w:rPr>
            <w:b w:val="0"/>
            <w:highlight w:val="red"/>
            <w:rPrChange w:id="2573" w:author="Binkis Mikas" w:date="2023-07-12T12:22:00Z">
              <w:rPr>
                <w:b w:val="0"/>
              </w:rPr>
            </w:rPrChange>
          </w:rPr>
          <w:delText xml:space="preserve"> thus</w:delText>
        </w:r>
      </w:del>
      <w:ins w:id="2574" w:author="Tomas Blazauskas" w:date="2023-03-20T07:38:00Z">
        <w:del w:id="2575" w:author="Blažauskas Tomas [2]" w:date="2023-07-12T12:33:00Z">
          <w:r w:rsidR="00F05AF5" w:rsidRPr="00F3417C" w:rsidDel="003C6A10">
            <w:rPr>
              <w:b w:val="0"/>
              <w:highlight w:val="red"/>
              <w:rPrChange w:id="2576" w:author="Binkis Mikas" w:date="2023-07-12T12:22:00Z">
                <w:rPr>
                  <w:b w:val="0"/>
                </w:rPr>
              </w:rPrChange>
            </w:rPr>
            <w:delText>,</w:delText>
          </w:r>
        </w:del>
      </w:ins>
      <w:del w:id="2577" w:author="Blažauskas Tomas [2]" w:date="2023-07-12T12:33:00Z">
        <w:r w:rsidRPr="00F3417C" w:rsidDel="003C6A10">
          <w:rPr>
            <w:b w:val="0"/>
            <w:highlight w:val="red"/>
            <w:rPrChange w:id="2578" w:author="Binkis Mikas" w:date="2023-07-12T12:22:00Z">
              <w:rPr>
                <w:b w:val="0"/>
              </w:rPr>
            </w:rPrChange>
          </w:rPr>
          <w:delText xml:space="preserve"> to cybersickness. 33.33% of the participants answered that they </w:delText>
        </w:r>
      </w:del>
      <w:ins w:id="2579" w:author="Tomas Blazauskas" w:date="2023-03-19T12:15:00Z">
        <w:del w:id="2580" w:author="Blažauskas Tomas [2]" w:date="2023-07-12T12:33:00Z">
          <w:r w:rsidR="00E263FE" w:rsidRPr="00F3417C" w:rsidDel="003C6A10">
            <w:rPr>
              <w:b w:val="0"/>
              <w:highlight w:val="red"/>
              <w:rPrChange w:id="2581" w:author="Binkis Mikas" w:date="2023-07-12T12:22:00Z">
                <w:rPr>
                  <w:b w:val="0"/>
                </w:rPr>
              </w:rPrChange>
            </w:rPr>
            <w:delText xml:space="preserve">normally </w:delText>
          </w:r>
        </w:del>
      </w:ins>
      <w:del w:id="2582" w:author="Blažauskas Tomas [2]" w:date="2023-07-12T12:33:00Z">
        <w:r w:rsidRPr="00F3417C" w:rsidDel="003C6A10">
          <w:rPr>
            <w:b w:val="0"/>
            <w:highlight w:val="red"/>
            <w:rPrChange w:id="2583" w:author="Binkis Mikas" w:date="2023-07-12T12:22:00Z">
              <w:rPr>
                <w:b w:val="0"/>
              </w:rPr>
            </w:rPrChange>
          </w:rPr>
          <w:delText xml:space="preserve">do not experience any symptoms when </w:delText>
        </w:r>
      </w:del>
      <w:ins w:id="2584" w:author="Tomas Blazauskas" w:date="2023-03-19T12:15:00Z">
        <w:del w:id="2585" w:author="Blažauskas Tomas [2]" w:date="2023-07-12T12:33:00Z">
          <w:r w:rsidR="00E263FE" w:rsidRPr="00F3417C" w:rsidDel="003C6A10">
            <w:rPr>
              <w:b w:val="0"/>
              <w:highlight w:val="red"/>
              <w:rPrChange w:id="2586" w:author="Binkis Mikas" w:date="2023-07-12T12:22:00Z">
                <w:rPr>
                  <w:b w:val="0"/>
                </w:rPr>
              </w:rPrChange>
            </w:rPr>
            <w:delText>fa</w:delText>
          </w:r>
        </w:del>
      </w:ins>
      <w:ins w:id="2587" w:author="Tomas Blazauskas" w:date="2023-03-19T12:16:00Z">
        <w:del w:id="2588" w:author="Blažauskas Tomas [2]" w:date="2023-07-12T12:33:00Z">
          <w:r w:rsidR="00E263FE" w:rsidRPr="00F3417C" w:rsidDel="003C6A10">
            <w:rPr>
              <w:b w:val="0"/>
              <w:highlight w:val="red"/>
              <w:rPrChange w:id="2589" w:author="Binkis Mikas" w:date="2023-07-12T12:22:00Z">
                <w:rPr>
                  <w:b w:val="0"/>
                </w:rPr>
              </w:rPrChange>
            </w:rPr>
            <w:delText xml:space="preserve">cing these </w:delText>
          </w:r>
        </w:del>
      </w:ins>
      <w:del w:id="2590" w:author="Blažauskas Tomas [2]" w:date="2023-07-12T12:33:00Z">
        <w:r w:rsidRPr="00F3417C" w:rsidDel="003C6A10">
          <w:rPr>
            <w:b w:val="0"/>
            <w:highlight w:val="red"/>
            <w:rPrChange w:id="2591" w:author="Binkis Mikas" w:date="2023-07-12T12:22:00Z">
              <w:rPr>
                <w:b w:val="0"/>
              </w:rPr>
            </w:rPrChange>
          </w:rPr>
          <w:delText xml:space="preserve">using the triggers normally. 27.78% of the participants started to feel symptoms </w:delText>
        </w:r>
      </w:del>
      <w:ins w:id="2592" w:author="Tomas Blazauskas" w:date="2023-03-19T12:16:00Z">
        <w:del w:id="2593" w:author="Blažauskas Tomas [2]" w:date="2023-07-12T12:33:00Z">
          <w:r w:rsidR="00E263FE" w:rsidRPr="00F3417C" w:rsidDel="003C6A10">
            <w:rPr>
              <w:b w:val="0"/>
              <w:highlight w:val="red"/>
              <w:rPrChange w:id="2594" w:author="Binkis Mikas" w:date="2023-07-12T12:22:00Z">
                <w:rPr>
                  <w:b w:val="0"/>
                </w:rPr>
              </w:rPrChange>
            </w:rPr>
            <w:delText>when facing one trigger</w:delText>
          </w:r>
        </w:del>
      </w:ins>
      <w:ins w:id="2595" w:author="Tomas Blazauskas" w:date="2023-03-19T12:17:00Z">
        <w:del w:id="2596" w:author="Blažauskas Tomas [2]" w:date="2023-07-12T12:33:00Z">
          <w:r w:rsidR="00E263FE" w:rsidRPr="00F3417C" w:rsidDel="003C6A10">
            <w:rPr>
              <w:b w:val="0"/>
              <w:highlight w:val="red"/>
              <w:rPrChange w:id="2597" w:author="Binkis Mikas" w:date="2023-07-12T12:22:00Z">
                <w:rPr>
                  <w:b w:val="0"/>
                </w:rPr>
              </w:rPrChange>
            </w:rPr>
            <w:delText xml:space="preserve">, </w:delText>
          </w:r>
        </w:del>
      </w:ins>
      <w:del w:id="2598" w:author="Blažauskas Tomas [2]" w:date="2023-07-12T12:33:00Z">
        <w:r w:rsidRPr="00F3417C" w:rsidDel="003C6A10">
          <w:rPr>
            <w:b w:val="0"/>
            <w:highlight w:val="red"/>
            <w:rPrChange w:id="2599" w:author="Binkis Mikas" w:date="2023-07-12T12:22:00Z">
              <w:rPr>
                <w:b w:val="0"/>
              </w:rPr>
            </w:rPrChange>
          </w:rPr>
          <w:delText xml:space="preserve">with one of the triggers, 11.11% with </w:delText>
        </w:r>
      </w:del>
      <w:ins w:id="2600" w:author="Tomas Blazauskas" w:date="2023-03-19T12:17:00Z">
        <w:del w:id="2601" w:author="Blažauskas Tomas [2]" w:date="2023-07-12T12:33:00Z">
          <w:r w:rsidR="00E263FE" w:rsidRPr="00F3417C" w:rsidDel="003C6A10">
            <w:rPr>
              <w:b w:val="0"/>
              <w:highlight w:val="red"/>
              <w:rPrChange w:id="2602" w:author="Binkis Mikas" w:date="2023-07-12T12:22:00Z">
                <w:rPr>
                  <w:b w:val="0"/>
                </w:rPr>
              </w:rPrChange>
            </w:rPr>
            <w:delText xml:space="preserve">when facing </w:delText>
          </w:r>
        </w:del>
      </w:ins>
      <w:del w:id="2603" w:author="Blažauskas Tomas [2]" w:date="2023-07-12T12:33:00Z">
        <w:r w:rsidRPr="00F3417C" w:rsidDel="003C6A10">
          <w:rPr>
            <w:b w:val="0"/>
            <w:highlight w:val="red"/>
            <w:rPrChange w:id="2604" w:author="Binkis Mikas" w:date="2023-07-12T12:22:00Z">
              <w:rPr>
                <w:b w:val="0"/>
              </w:rPr>
            </w:rPrChange>
          </w:rPr>
          <w:delText xml:space="preserve">two triggers, 16.67% with </w:delText>
        </w:r>
      </w:del>
      <w:ins w:id="2605" w:author="Tomas Blazauskas" w:date="2023-03-19T12:17:00Z">
        <w:del w:id="2606" w:author="Blažauskas Tomas [2]" w:date="2023-07-12T12:33:00Z">
          <w:r w:rsidR="00E263FE" w:rsidRPr="00F3417C" w:rsidDel="003C6A10">
            <w:rPr>
              <w:b w:val="0"/>
              <w:highlight w:val="red"/>
              <w:rPrChange w:id="2607" w:author="Binkis Mikas" w:date="2023-07-12T12:22:00Z">
                <w:rPr>
                  <w:b w:val="0"/>
                </w:rPr>
              </w:rPrChange>
            </w:rPr>
            <w:delText xml:space="preserve">when facing </w:delText>
          </w:r>
        </w:del>
      </w:ins>
      <w:del w:id="2608" w:author="Blažauskas Tomas [2]" w:date="2023-07-12T12:33:00Z">
        <w:r w:rsidRPr="00F3417C" w:rsidDel="003C6A10">
          <w:rPr>
            <w:b w:val="0"/>
            <w:highlight w:val="red"/>
            <w:rPrChange w:id="2609" w:author="Binkis Mikas" w:date="2023-07-12T12:22:00Z">
              <w:rPr>
                <w:b w:val="0"/>
              </w:rPr>
            </w:rPrChange>
          </w:rPr>
          <w:delText xml:space="preserve">three triggers and 11.11% with </w:delText>
        </w:r>
      </w:del>
      <w:ins w:id="2610" w:author="Tomas Blazauskas" w:date="2023-03-19T12:17:00Z">
        <w:del w:id="2611" w:author="Blažauskas Tomas [2]" w:date="2023-07-12T12:33:00Z">
          <w:r w:rsidR="00E263FE" w:rsidRPr="00F3417C" w:rsidDel="003C6A10">
            <w:rPr>
              <w:b w:val="0"/>
              <w:highlight w:val="red"/>
              <w:rPrChange w:id="2612" w:author="Binkis Mikas" w:date="2023-07-12T12:22:00Z">
                <w:rPr>
                  <w:b w:val="0"/>
                </w:rPr>
              </w:rPrChange>
            </w:rPr>
            <w:delText xml:space="preserve">when facing </w:delText>
          </w:r>
        </w:del>
      </w:ins>
      <w:del w:id="2613" w:author="Blažauskas Tomas [2]" w:date="2023-07-12T12:33:00Z">
        <w:r w:rsidRPr="00F3417C" w:rsidDel="003C6A10">
          <w:rPr>
            <w:b w:val="0"/>
            <w:highlight w:val="red"/>
            <w:rPrChange w:id="2614" w:author="Binkis Mikas" w:date="2023-07-12T12:22:00Z">
              <w:rPr>
                <w:b w:val="0"/>
              </w:rPr>
            </w:rPrChange>
          </w:rPr>
          <w:delText>four triggers. Women are the most susceptible to motion sickness (Fig. 12</w:delText>
        </w:r>
      </w:del>
      <w:ins w:id="2615" w:author="Binkis Mikas" w:date="2023-03-20T00:31:00Z">
        <w:del w:id="2616" w:author="Blažauskas Tomas [2]" w:date="2023-07-12T12:33:00Z">
          <w:r w:rsidR="00B403E9" w:rsidRPr="00F3417C" w:rsidDel="003C6A10">
            <w:rPr>
              <w:b w:val="0"/>
              <w:highlight w:val="red"/>
              <w:rPrChange w:id="2617" w:author="Binkis Mikas" w:date="2023-07-12T12:22:00Z">
                <w:rPr>
                  <w:b w:val="0"/>
                </w:rPr>
              </w:rPrChange>
            </w:rPr>
            <w:delText>14</w:delText>
          </w:r>
        </w:del>
      </w:ins>
      <w:del w:id="2618" w:author="Blažauskas Tomas [2]" w:date="2023-07-12T12:33:00Z">
        <w:r w:rsidRPr="00F3417C" w:rsidDel="003C6A10">
          <w:rPr>
            <w:b w:val="0"/>
            <w:highlight w:val="red"/>
            <w:rPrChange w:id="2619" w:author="Binkis Mikas" w:date="2023-07-12T12:22:00Z">
              <w:rPr>
                <w:b w:val="0"/>
              </w:rPr>
            </w:rPrChange>
          </w:rPr>
          <w:delText xml:space="preserve">). Although the same number of men and women reported not experiencing symptoms of motion sickness, as many as 22.22% of men reported experiencing symptoms from only 1 </w:delText>
        </w:r>
      </w:del>
      <w:ins w:id="2620" w:author="Tomas Blazauskas" w:date="2023-03-20T07:39:00Z">
        <w:del w:id="2621" w:author="Blažauskas Tomas [2]" w:date="2023-07-12T12:33:00Z">
          <w:r w:rsidR="00925E8D" w:rsidRPr="00F3417C" w:rsidDel="003C6A10">
            <w:rPr>
              <w:b w:val="0"/>
              <w:highlight w:val="red"/>
              <w:rPrChange w:id="2622" w:author="Binkis Mikas" w:date="2023-07-12T12:22:00Z">
                <w:rPr>
                  <w:b w:val="0"/>
                </w:rPr>
              </w:rPrChange>
            </w:rPr>
            <w:delText xml:space="preserve">one </w:delText>
          </w:r>
        </w:del>
      </w:ins>
      <w:del w:id="2623" w:author="Blažauskas Tomas [2]" w:date="2023-07-12T12:33:00Z">
        <w:r w:rsidRPr="00F3417C" w:rsidDel="003C6A10">
          <w:rPr>
            <w:b w:val="0"/>
            <w:highlight w:val="red"/>
            <w:rPrChange w:id="2624" w:author="Binkis Mikas" w:date="2023-07-12T12:22:00Z">
              <w:rPr>
                <w:b w:val="0"/>
              </w:rPr>
            </w:rPrChange>
          </w:rPr>
          <w:delText>agent</w:delText>
        </w:r>
      </w:del>
      <w:ins w:id="2625" w:author="Tomas Blazauskas" w:date="2023-03-19T12:18:00Z">
        <w:del w:id="2626" w:author="Blažauskas Tomas [2]" w:date="2023-07-12T12:33:00Z">
          <w:r w:rsidR="00E263FE" w:rsidRPr="00F3417C" w:rsidDel="003C6A10">
            <w:rPr>
              <w:b w:val="0"/>
              <w:highlight w:val="red"/>
              <w:rPrChange w:id="2627" w:author="Binkis Mikas" w:date="2023-07-12T12:22:00Z">
                <w:rPr>
                  <w:b w:val="0"/>
                </w:rPr>
              </w:rPrChange>
            </w:rPr>
            <w:delText>trigger</w:delText>
          </w:r>
        </w:del>
      </w:ins>
      <w:del w:id="2628" w:author="Blažauskas Tomas [2]" w:date="2023-07-12T12:33:00Z">
        <w:r w:rsidRPr="00F3417C" w:rsidDel="003C6A10">
          <w:rPr>
            <w:b w:val="0"/>
            <w:highlight w:val="red"/>
            <w:rPrChange w:id="2629" w:author="Binkis Mikas" w:date="2023-07-12T12:22:00Z">
              <w:rPr>
                <w:b w:val="0"/>
              </w:rPr>
            </w:rPrChange>
          </w:rPr>
          <w:delText xml:space="preserve">, compared to 5.56% of women. Among the participants in the experiment, 16.67% were men who reported feeling symptoms from </w:delText>
        </w:r>
      </w:del>
      <w:ins w:id="2630" w:author="Tomas Blazauskas" w:date="2023-03-19T12:20:00Z">
        <w:del w:id="2631" w:author="Blažauskas Tomas [2]" w:date="2023-07-12T12:33:00Z">
          <w:r w:rsidR="00CC3CB3" w:rsidRPr="00F3417C" w:rsidDel="003C6A10">
            <w:rPr>
              <w:b w:val="0"/>
              <w:highlight w:val="red"/>
              <w:rPrChange w:id="2632" w:author="Binkis Mikas" w:date="2023-07-12T12:22:00Z">
                <w:rPr>
                  <w:b w:val="0"/>
                </w:rPr>
              </w:rPrChange>
            </w:rPr>
            <w:delText xml:space="preserve">facing </w:delText>
          </w:r>
        </w:del>
      </w:ins>
      <w:del w:id="2633" w:author="Blažauskas Tomas [2]" w:date="2023-07-12T12:33:00Z">
        <w:r w:rsidRPr="00F3417C" w:rsidDel="003C6A10">
          <w:rPr>
            <w:b w:val="0"/>
            <w:highlight w:val="red"/>
            <w:rPrChange w:id="2634" w:author="Binkis Mikas" w:date="2023-07-12T12:22:00Z">
              <w:rPr>
                <w:b w:val="0"/>
              </w:rPr>
            </w:rPrChange>
          </w:rPr>
          <w:delText>2-3 triggers</w:delText>
        </w:r>
      </w:del>
      <w:ins w:id="2635" w:author="Tomas Blazauskas" w:date="2023-03-20T07:39:00Z">
        <w:del w:id="2636" w:author="Blažauskas Tomas [2]" w:date="2023-07-12T12:33:00Z">
          <w:r w:rsidR="00925E8D" w:rsidRPr="00F3417C" w:rsidDel="003C6A10">
            <w:rPr>
              <w:b w:val="0"/>
              <w:highlight w:val="red"/>
              <w:rPrChange w:id="2637" w:author="Binkis Mikas" w:date="2023-07-12T12:22:00Z">
                <w:rPr>
                  <w:b w:val="0"/>
                </w:rPr>
              </w:rPrChange>
            </w:rPr>
            <w:delText>,</w:delText>
          </w:r>
        </w:del>
      </w:ins>
      <w:del w:id="2638" w:author="Blažauskas Tomas [2]" w:date="2023-07-12T12:33:00Z">
        <w:r w:rsidRPr="00F3417C" w:rsidDel="003C6A10">
          <w:rPr>
            <w:b w:val="0"/>
            <w:highlight w:val="red"/>
            <w:rPrChange w:id="2639" w:author="Binkis Mikas" w:date="2023-07-12T12:22:00Z">
              <w:rPr>
                <w:b w:val="0"/>
              </w:rPr>
            </w:rPrChange>
          </w:rPr>
          <w:delText xml:space="preserve"> and 22.23% were women who reported feeling symptoms from </w:delText>
        </w:r>
      </w:del>
      <w:ins w:id="2640" w:author="Tomas Blazauskas" w:date="2023-03-19T12:20:00Z">
        <w:del w:id="2641" w:author="Blažauskas Tomas [2]" w:date="2023-07-12T12:33:00Z">
          <w:r w:rsidR="00CC3CB3" w:rsidRPr="00F3417C" w:rsidDel="003C6A10">
            <w:rPr>
              <w:b w:val="0"/>
              <w:highlight w:val="red"/>
              <w:rPrChange w:id="2642" w:author="Binkis Mikas" w:date="2023-07-12T12:22:00Z">
                <w:rPr>
                  <w:b w:val="0"/>
                </w:rPr>
              </w:rPrChange>
            </w:rPr>
            <w:delText xml:space="preserve">facing </w:delText>
          </w:r>
        </w:del>
      </w:ins>
      <w:del w:id="2643" w:author="Blažauskas Tomas [2]" w:date="2023-07-12T12:33:00Z">
        <w:r w:rsidRPr="00F3417C" w:rsidDel="003C6A10">
          <w:rPr>
            <w:b w:val="0"/>
            <w:highlight w:val="red"/>
            <w:rPrChange w:id="2644" w:author="Binkis Mikas" w:date="2023-07-12T12:22:00Z">
              <w:rPr>
                <w:b w:val="0"/>
              </w:rPr>
            </w:rPrChange>
          </w:rPr>
          <w:delText>2-4 triggers. It can also be noted that all the most sensitive (i.e. experiencing symptoms from 4 triggers) participants to motion-induced nausea are younger than 25 years of age (Fig. 1</w:delText>
        </w:r>
      </w:del>
      <w:ins w:id="2645" w:author="Binkis Mikas" w:date="2023-03-20T00:31:00Z">
        <w:del w:id="2646" w:author="Blažauskas Tomas [2]" w:date="2023-07-12T12:33:00Z">
          <w:r w:rsidR="00B403E9" w:rsidRPr="00F3417C" w:rsidDel="003C6A10">
            <w:rPr>
              <w:b w:val="0"/>
              <w:highlight w:val="red"/>
              <w:rPrChange w:id="2647" w:author="Binkis Mikas" w:date="2023-07-12T12:22:00Z">
                <w:rPr>
                  <w:b w:val="0"/>
                </w:rPr>
              </w:rPrChange>
            </w:rPr>
            <w:delText>5</w:delText>
          </w:r>
        </w:del>
      </w:ins>
      <w:del w:id="2648" w:author="Blažauskas Tomas [2]" w:date="2023-07-12T12:33:00Z">
        <w:r w:rsidRPr="00F3417C" w:rsidDel="003C6A10">
          <w:rPr>
            <w:b w:val="0"/>
            <w:highlight w:val="red"/>
            <w:rPrChange w:id="2649" w:author="Binkis Mikas" w:date="2023-07-12T12:22:00Z">
              <w:rPr>
                <w:b w:val="0"/>
              </w:rPr>
            </w:rPrChange>
          </w:rPr>
          <w:delText>3).</w:delText>
        </w:r>
      </w:del>
    </w:p>
    <w:p w14:paraId="3CF2D8B6" w14:textId="7F770A5C" w:rsidR="008E38FE" w:rsidRPr="001D68A7" w:rsidRDefault="008E38FE">
      <w:pPr>
        <w:pStyle w:val="MDPI21heading1"/>
        <w:rPr>
          <w:b w:val="0"/>
        </w:rPr>
        <w:pPrChange w:id="2650" w:author="Binkis Mikas" w:date="2023-03-20T00:27:00Z">
          <w:pPr>
            <w:pStyle w:val="MDPI21heading1"/>
            <w:ind w:firstLine="425"/>
            <w:jc w:val="center"/>
          </w:pPr>
        </w:pPrChange>
      </w:pPr>
      <w:del w:id="2651" w:author="Binkis Mikas" w:date="2023-03-20T00:12:00Z">
        <w:r w:rsidRPr="001D68A7" w:rsidDel="00690F3F">
          <w:rPr>
            <w:noProof/>
            <w:lang w:eastAsia="en-US" w:bidi="ar-SA"/>
          </w:rPr>
          <w:drawing>
            <wp:inline distT="114300" distB="114300" distL="114300" distR="114300" wp14:anchorId="21210710" wp14:editId="35FD1294">
              <wp:extent cx="3445967" cy="1859840"/>
              <wp:effectExtent l="0" t="0" r="2540" b="762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445967" cy="1859840"/>
                      </a:xfrm>
                      <a:prstGeom prst="rect">
                        <a:avLst/>
                      </a:prstGeom>
                      <a:ln/>
                    </pic:spPr>
                  </pic:pic>
                </a:graphicData>
              </a:graphic>
            </wp:inline>
          </w:drawing>
        </w:r>
      </w:del>
      <w:ins w:id="2652" w:author="Binkis Mikas" w:date="2023-03-20T00:12:00Z">
        <w:r w:rsidR="00690F3F">
          <w:rPr>
            <w:b w:val="0"/>
            <w:noProof/>
          </w:rPr>
          <w:drawing>
            <wp:inline distT="0" distB="0" distL="0" distR="0" wp14:anchorId="6981F60E" wp14:editId="6FCC7063">
              <wp:extent cx="3600000" cy="2754000"/>
              <wp:effectExtent l="0" t="0" r="6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754000"/>
                      </a:xfrm>
                      <a:prstGeom prst="rect">
                        <a:avLst/>
                      </a:prstGeom>
                      <a:noFill/>
                      <a:ln>
                        <a:noFill/>
                      </a:ln>
                    </pic:spPr>
                  </pic:pic>
                </a:graphicData>
              </a:graphic>
            </wp:inline>
          </w:drawing>
        </w:r>
      </w:ins>
    </w:p>
    <w:p w14:paraId="19612F6F" w14:textId="6EB7AA14" w:rsidR="008E38FE" w:rsidRPr="001D68A7" w:rsidRDefault="008E38FE">
      <w:pPr>
        <w:pStyle w:val="MDPI21heading1"/>
        <w:spacing w:before="120" w:after="240"/>
        <w:rPr>
          <w:b w:val="0"/>
          <w:sz w:val="18"/>
        </w:rPr>
        <w:pPrChange w:id="2653" w:author="Binkis Mikas" w:date="2023-03-19T22:52:00Z">
          <w:pPr>
            <w:pStyle w:val="MDPI21heading1"/>
            <w:ind w:firstLine="425"/>
          </w:pPr>
        </w:pPrChange>
      </w:pPr>
      <w:r w:rsidRPr="001D68A7">
        <w:rPr>
          <w:sz w:val="18"/>
        </w:rPr>
        <w:t xml:space="preserve">Figure </w:t>
      </w:r>
      <w:del w:id="2654" w:author="Binkis Mikas" w:date="2023-03-20T00:31:00Z">
        <w:r w:rsidRPr="001D68A7" w:rsidDel="00AA6C6A">
          <w:rPr>
            <w:sz w:val="18"/>
          </w:rPr>
          <w:delText>14</w:delText>
        </w:r>
      </w:del>
      <w:ins w:id="2655" w:author="Binkis Mikas" w:date="2023-03-20T00:31:00Z">
        <w:r w:rsidR="00AA6C6A" w:rsidRPr="001D68A7">
          <w:rPr>
            <w:sz w:val="18"/>
          </w:rPr>
          <w:t>1</w:t>
        </w:r>
        <w:r w:rsidR="00AA6C6A">
          <w:rPr>
            <w:sz w:val="18"/>
          </w:rPr>
          <w:t>6</w:t>
        </w:r>
      </w:ins>
      <w:r w:rsidRPr="001D68A7">
        <w:rPr>
          <w:b w:val="0"/>
          <w:sz w:val="18"/>
        </w:rPr>
        <w:t xml:space="preserve">: Distribution of </w:t>
      </w:r>
      <w:ins w:id="2656" w:author="Tomas Blazauskas" w:date="2023-03-19T12:22:00Z">
        <w:r w:rsidR="00B07DC7" w:rsidRPr="001D68A7">
          <w:rPr>
            <w:b w:val="0"/>
            <w:sz w:val="18"/>
          </w:rPr>
          <w:t xml:space="preserve">the VR experience </w:t>
        </w:r>
      </w:ins>
      <w:del w:id="2657" w:author="Tomas Blazauskas" w:date="2023-03-19T12:21:00Z">
        <w:r w:rsidRPr="001D68A7" w:rsidDel="00B07DC7">
          <w:rPr>
            <w:b w:val="0"/>
            <w:sz w:val="18"/>
          </w:rPr>
          <w:delText xml:space="preserve">direct </w:delText>
        </w:r>
      </w:del>
      <w:del w:id="2658" w:author="Tomas Blazauskas" w:date="2023-03-19T12:22:00Z">
        <w:r w:rsidRPr="001D68A7" w:rsidDel="00B07DC7">
          <w:rPr>
            <w:b w:val="0"/>
            <w:sz w:val="18"/>
          </w:rPr>
          <w:delText>ratings of the virtual reality</w:delText>
        </w:r>
      </w:del>
      <w:ins w:id="2659" w:author="Blažauskas Tomas" w:date="2023-01-25T23:21:00Z">
        <w:del w:id="2660" w:author="Tomas Blazauskas" w:date="2023-03-19T12:22:00Z">
          <w:r w:rsidR="007C08C3" w:rsidRPr="001D68A7" w:rsidDel="00B07DC7">
            <w:rPr>
              <w:b w:val="0"/>
              <w:sz w:val="18"/>
            </w:rPr>
            <w:delText>VR</w:delText>
          </w:r>
        </w:del>
      </w:ins>
      <w:del w:id="2661" w:author="Tomas Blazauskas" w:date="2023-03-19T12:22:00Z">
        <w:r w:rsidRPr="001D68A7" w:rsidDel="00B07DC7">
          <w:rPr>
            <w:b w:val="0"/>
            <w:sz w:val="18"/>
          </w:rPr>
          <w:delText xml:space="preserve"> experience with different content rendering methods </w:delText>
        </w:r>
      </w:del>
      <w:ins w:id="2662" w:author="Tomas Blazauskas" w:date="2023-03-19T12:22:00Z">
        <w:r w:rsidR="00B07DC7" w:rsidRPr="001D68A7">
          <w:rPr>
            <w:b w:val="0"/>
            <w:sz w:val="18"/>
          </w:rPr>
          <w:t xml:space="preserve">ratings </w:t>
        </w:r>
      </w:ins>
      <w:r w:rsidRPr="001D68A7">
        <w:rPr>
          <w:b w:val="0"/>
          <w:sz w:val="18"/>
        </w:rPr>
        <w:t>(1-very bad, 5-very good).</w:t>
      </w:r>
    </w:p>
    <w:p w14:paraId="17749CE3" w14:textId="363C4B9D" w:rsidR="00B95AD6" w:rsidRPr="001D68A7" w:rsidRDefault="00B95AD6">
      <w:pPr>
        <w:pStyle w:val="MDPI21heading1"/>
        <w:spacing w:before="0" w:after="0"/>
        <w:ind w:firstLine="425"/>
        <w:jc w:val="both"/>
        <w:rPr>
          <w:b w:val="0"/>
        </w:rPr>
        <w:pPrChange w:id="2663" w:author="Binkis Mikas" w:date="2023-03-19T22:18:00Z">
          <w:pPr>
            <w:pStyle w:val="MDPI21heading1"/>
            <w:ind w:firstLine="425"/>
            <w:jc w:val="both"/>
          </w:pPr>
        </w:pPrChange>
      </w:pPr>
      <w:r w:rsidRPr="001D68A7">
        <w:rPr>
          <w:b w:val="0"/>
        </w:rPr>
        <w:t xml:space="preserve">Each time a task was performed in </w:t>
      </w:r>
      <w:del w:id="2664" w:author="Blažauskas Tomas" w:date="2023-01-25T23:21:00Z">
        <w:r w:rsidRPr="001D68A7" w:rsidDel="007C08C3">
          <w:rPr>
            <w:b w:val="0"/>
          </w:rPr>
          <w:delText>virtual reality</w:delText>
        </w:r>
      </w:del>
      <w:ins w:id="2665" w:author="Blažauskas Tomas" w:date="2023-01-25T23:21:00Z">
        <w:r w:rsidR="007C08C3" w:rsidRPr="001D68A7">
          <w:rPr>
            <w:b w:val="0"/>
          </w:rPr>
          <w:t>VR</w:t>
        </w:r>
      </w:ins>
      <w:r w:rsidRPr="001D68A7">
        <w:rPr>
          <w:b w:val="0"/>
        </w:rPr>
        <w:t xml:space="preserve"> with a particular content rendering method, users rated how much they enjoyed the experience. </w:t>
      </w:r>
      <w:del w:id="2666" w:author="Tomas Blazauskas" w:date="2023-03-19T12:22:00Z">
        <w:r w:rsidRPr="001D68A7" w:rsidDel="00B07DC7">
          <w:rPr>
            <w:b w:val="0"/>
          </w:rPr>
          <w:delText>From t</w:delText>
        </w:r>
      </w:del>
      <w:ins w:id="2667" w:author="Tomas Blazauskas" w:date="2023-03-19T12:22:00Z">
        <w:r w:rsidR="00B07DC7" w:rsidRPr="001D68A7">
          <w:rPr>
            <w:b w:val="0"/>
          </w:rPr>
          <w:t>T</w:t>
        </w:r>
      </w:ins>
      <w:r w:rsidRPr="001D68A7">
        <w:rPr>
          <w:b w:val="0"/>
        </w:rPr>
        <w:t>he distribution of ratings</w:t>
      </w:r>
      <w:ins w:id="2668" w:author="Tomas Blazauskas" w:date="2023-03-19T12:23:00Z">
        <w:r w:rsidR="00B07DC7" w:rsidRPr="001D68A7">
          <w:rPr>
            <w:b w:val="0"/>
          </w:rPr>
          <w:t xml:space="preserve"> (see </w:t>
        </w:r>
      </w:ins>
      <w:del w:id="2669" w:author="Tomas Blazauskas" w:date="2023-03-19T12:23:00Z">
        <w:r w:rsidRPr="001D68A7" w:rsidDel="00B07DC7">
          <w:rPr>
            <w:b w:val="0"/>
          </w:rPr>
          <w:delText xml:space="preserve"> in the graph (</w:delText>
        </w:r>
      </w:del>
      <w:r w:rsidRPr="001D68A7">
        <w:rPr>
          <w:b w:val="0"/>
        </w:rPr>
        <w:t xml:space="preserve">Fig. </w:t>
      </w:r>
      <w:del w:id="2670" w:author="Binkis Mikas" w:date="2023-03-20T00:31:00Z">
        <w:r w:rsidRPr="001D68A7" w:rsidDel="00AA6C6A">
          <w:rPr>
            <w:b w:val="0"/>
          </w:rPr>
          <w:delText>14</w:delText>
        </w:r>
      </w:del>
      <w:ins w:id="2671" w:author="Binkis Mikas" w:date="2023-03-20T00:31:00Z">
        <w:r w:rsidR="00AA6C6A" w:rsidRPr="001D68A7">
          <w:rPr>
            <w:b w:val="0"/>
          </w:rPr>
          <w:t>1</w:t>
        </w:r>
        <w:r w:rsidR="00AA6C6A">
          <w:rPr>
            <w:b w:val="0"/>
          </w:rPr>
          <w:t>6</w:t>
        </w:r>
      </w:ins>
      <w:r w:rsidRPr="001D68A7">
        <w:rPr>
          <w:b w:val="0"/>
        </w:rPr>
        <w:t>)</w:t>
      </w:r>
      <w:del w:id="2672" w:author="Tomas Blazauskas" w:date="2023-03-20T07:35:00Z">
        <w:r w:rsidRPr="001D68A7" w:rsidDel="00F05AF5">
          <w:rPr>
            <w:b w:val="0"/>
          </w:rPr>
          <w:delText>,</w:delText>
        </w:r>
      </w:del>
      <w:r w:rsidRPr="001D68A7">
        <w:rPr>
          <w:b w:val="0"/>
        </w:rPr>
        <w:t xml:space="preserve"> </w:t>
      </w:r>
      <w:ins w:id="2673" w:author="Tomas Blazauskas" w:date="2023-03-19T12:23:00Z">
        <w:r w:rsidR="00B07DC7" w:rsidRPr="001D68A7">
          <w:rPr>
            <w:b w:val="0"/>
          </w:rPr>
          <w:t xml:space="preserve">shows that not a single </w:t>
        </w:r>
      </w:ins>
      <w:del w:id="2674" w:author="Tomas Blazauskas" w:date="2023-03-19T12:23:00Z">
        <w:r w:rsidRPr="001D68A7" w:rsidDel="00B07DC7">
          <w:rPr>
            <w:b w:val="0"/>
          </w:rPr>
          <w:delText xml:space="preserve">no </w:delText>
        </w:r>
      </w:del>
      <w:r w:rsidRPr="001D68A7">
        <w:rPr>
          <w:b w:val="0"/>
        </w:rPr>
        <w:t xml:space="preserve">two-dimensional method was rated better than a three-dimensional method, although the </w:t>
      </w:r>
      <w:del w:id="2675" w:author="Tomas Blazauskas" w:date="2023-03-19T12:24:00Z">
        <w:r w:rsidRPr="001D68A7" w:rsidDel="00B07DC7">
          <w:rPr>
            <w:b w:val="0"/>
          </w:rPr>
          <w:delText xml:space="preserve">latter </w:delText>
        </w:r>
      </w:del>
      <w:ins w:id="2676" w:author="Tomas Blazauskas" w:date="2023-03-19T12:24:00Z">
        <w:r w:rsidR="00B07DC7" w:rsidRPr="001D68A7">
          <w:rPr>
            <w:b w:val="0"/>
          </w:rPr>
          <w:t>thre</w:t>
        </w:r>
      </w:ins>
      <w:ins w:id="2677" w:author="Tomas Blazauskas" w:date="2023-03-20T07:35:00Z">
        <w:r w:rsidR="00F05AF5">
          <w:rPr>
            <w:b w:val="0"/>
          </w:rPr>
          <w:t>e</w:t>
        </w:r>
      </w:ins>
      <w:ins w:id="2678" w:author="Tomas Blazauskas" w:date="2023-03-19T12:24:00Z">
        <w:r w:rsidR="00B07DC7" w:rsidRPr="001D68A7">
          <w:rPr>
            <w:b w:val="0"/>
          </w:rPr>
          <w:t xml:space="preserve">-dimensional scene </w:t>
        </w:r>
      </w:ins>
      <w:r w:rsidRPr="001D68A7">
        <w:rPr>
          <w:b w:val="0"/>
        </w:rPr>
        <w:t xml:space="preserve">had a much lower level of detail. This may have been influenced by </w:t>
      </w:r>
      <w:del w:id="2679" w:author="Tomas Blazauskas" w:date="2023-03-20T07:35:00Z">
        <w:r w:rsidRPr="001D68A7" w:rsidDel="00F05AF5">
          <w:rPr>
            <w:b w:val="0"/>
          </w:rPr>
          <w:delText xml:space="preserve">the </w:delText>
        </w:r>
      </w:del>
      <w:r w:rsidRPr="001D68A7">
        <w:rPr>
          <w:b w:val="0"/>
        </w:rPr>
        <w:t>unrestricted</w:t>
      </w:r>
      <w:ins w:id="2680" w:author="Tomas Blazauskas" w:date="2023-03-19T12:24:00Z">
        <w:r w:rsidR="00482B4D" w:rsidRPr="001D68A7">
          <w:rPr>
            <w:b w:val="0"/>
          </w:rPr>
          <w:t xml:space="preserve"> </w:t>
        </w:r>
      </w:ins>
      <w:del w:id="2681" w:author="Tomas Blazauskas" w:date="2023-03-19T12:24:00Z">
        <w:r w:rsidRPr="001D68A7" w:rsidDel="00482B4D">
          <w:rPr>
            <w:b w:val="0"/>
          </w:rPr>
          <w:delText xml:space="preserve"> </w:delText>
        </w:r>
      </w:del>
      <w:r w:rsidRPr="001D68A7">
        <w:rPr>
          <w:b w:val="0"/>
        </w:rPr>
        <w:t>movement</w:t>
      </w:r>
      <w:del w:id="2682" w:author="Tomas Blazauskas" w:date="2023-03-19T12:24:00Z">
        <w:r w:rsidRPr="001D68A7" w:rsidDel="00482B4D">
          <w:rPr>
            <w:b w:val="0"/>
          </w:rPr>
          <w:delText xml:space="preserve"> in 6 degrees of freedom</w:delText>
        </w:r>
      </w:del>
      <w:r w:rsidRPr="001D68A7">
        <w:rPr>
          <w:b w:val="0"/>
        </w:rPr>
        <w:t>. Among the two-dimensional methods</w:t>
      </w:r>
      <w:del w:id="2683" w:author="Tomas Blazauskas" w:date="2023-03-19T12:25:00Z">
        <w:r w:rsidRPr="001D68A7" w:rsidDel="00482B4D">
          <w:rPr>
            <w:b w:val="0"/>
          </w:rPr>
          <w:delText xml:space="preserve"> of content representation</w:delText>
        </w:r>
      </w:del>
      <w:r w:rsidRPr="001D68A7">
        <w:rPr>
          <w:b w:val="0"/>
        </w:rPr>
        <w:t xml:space="preserve">, the clipping and the blending methods </w:t>
      </w:r>
      <w:ins w:id="2684" w:author="Tomas Blazauskas" w:date="2023-03-19T12:25:00Z">
        <w:r w:rsidR="00482B4D" w:rsidRPr="001D68A7">
          <w:rPr>
            <w:b w:val="0"/>
          </w:rPr>
          <w:t xml:space="preserve">had similar </w:t>
        </w:r>
      </w:ins>
      <w:r w:rsidRPr="001D68A7">
        <w:rPr>
          <w:b w:val="0"/>
        </w:rPr>
        <w:t>score</w:t>
      </w:r>
      <w:ins w:id="2685" w:author="Tomas Blazauskas" w:date="2023-03-19T12:25:00Z">
        <w:r w:rsidR="00482B4D" w:rsidRPr="001D68A7">
          <w:rPr>
            <w:b w:val="0"/>
          </w:rPr>
          <w:t>s</w:t>
        </w:r>
      </w:ins>
      <w:del w:id="2686" w:author="Tomas Blazauskas" w:date="2023-03-19T12:25:00Z">
        <w:r w:rsidRPr="001D68A7" w:rsidDel="00482B4D">
          <w:rPr>
            <w:b w:val="0"/>
          </w:rPr>
          <w:delText>d similarly</w:delText>
        </w:r>
      </w:del>
      <w:r w:rsidRPr="001D68A7">
        <w:rPr>
          <w:b w:val="0"/>
        </w:rPr>
        <w:t xml:space="preserve">. </w:t>
      </w:r>
      <w:del w:id="2687" w:author="Tomas Blazauskas" w:date="2023-03-19T12:28:00Z">
        <w:r w:rsidRPr="001D68A7" w:rsidDel="00EE1B59">
          <w:rPr>
            <w:b w:val="0"/>
          </w:rPr>
          <w:delText>However,</w:delText>
        </w:r>
      </w:del>
      <w:del w:id="2688" w:author="Tomas Blazauskas" w:date="2023-03-19T12:30:00Z">
        <w:r w:rsidRPr="001D68A7" w:rsidDel="00EE1B59">
          <w:rPr>
            <w:b w:val="0"/>
          </w:rPr>
          <w:delText xml:space="preserve"> </w:delText>
        </w:r>
      </w:del>
      <w:del w:id="2689" w:author="Tomas Blazauskas" w:date="2023-03-19T12:25:00Z">
        <w:r w:rsidRPr="001D68A7" w:rsidDel="00482B4D">
          <w:rPr>
            <w:b w:val="0"/>
          </w:rPr>
          <w:delText xml:space="preserve">although </w:delText>
        </w:r>
      </w:del>
      <w:del w:id="2690" w:author="Tomas Blazauskas" w:date="2023-03-19T12:30:00Z">
        <w:r w:rsidRPr="001D68A7" w:rsidDel="00EE1B59">
          <w:rPr>
            <w:b w:val="0"/>
          </w:rPr>
          <w:delText>a</w:delText>
        </w:r>
      </w:del>
      <w:ins w:id="2691" w:author="Tomas Blazauskas" w:date="2023-03-19T12:30:00Z">
        <w:r w:rsidR="00EE1B59" w:rsidRPr="001D68A7">
          <w:rPr>
            <w:b w:val="0"/>
          </w:rPr>
          <w:t>A</w:t>
        </w:r>
      </w:ins>
      <w:r w:rsidRPr="001D68A7">
        <w:rPr>
          <w:b w:val="0"/>
        </w:rPr>
        <w:t xml:space="preserve"> higher proportion of respondents </w:t>
      </w:r>
      <w:del w:id="2692" w:author="Tomas Blazauskas" w:date="2023-03-19T12:29:00Z">
        <w:r w:rsidRPr="001D68A7" w:rsidDel="00EE1B59">
          <w:rPr>
            <w:b w:val="0"/>
          </w:rPr>
          <w:delText xml:space="preserve">gave </w:delText>
        </w:r>
      </w:del>
      <w:ins w:id="2693" w:author="Tomas Blazauskas" w:date="2023-03-19T12:29:00Z">
        <w:r w:rsidR="00EE1B59" w:rsidRPr="001D68A7">
          <w:rPr>
            <w:b w:val="0"/>
          </w:rPr>
          <w:t xml:space="preserve">rated </w:t>
        </w:r>
      </w:ins>
      <w:r w:rsidRPr="001D68A7">
        <w:rPr>
          <w:b w:val="0"/>
        </w:rPr>
        <w:t xml:space="preserve">the </w:t>
      </w:r>
      <w:del w:id="2694" w:author="Tomas Blazauskas" w:date="2023-03-19T12:28:00Z">
        <w:r w:rsidRPr="001D68A7" w:rsidDel="00EE1B59">
          <w:rPr>
            <w:b w:val="0"/>
          </w:rPr>
          <w:delText xml:space="preserve">bevel </w:delText>
        </w:r>
      </w:del>
      <w:ins w:id="2695" w:author="Tomas Blazauskas" w:date="2023-03-19T12:28:00Z">
        <w:r w:rsidR="00EE1B59" w:rsidRPr="001D68A7">
          <w:rPr>
            <w:b w:val="0"/>
          </w:rPr>
          <w:t xml:space="preserve">clipping </w:t>
        </w:r>
      </w:ins>
      <w:r w:rsidRPr="001D68A7">
        <w:rPr>
          <w:b w:val="0"/>
        </w:rPr>
        <w:t xml:space="preserve">method </w:t>
      </w:r>
      <w:ins w:id="2696" w:author="Tomas Blazauskas" w:date="2023-03-19T12:29:00Z">
        <w:r w:rsidR="00EE1B59" w:rsidRPr="001D68A7">
          <w:rPr>
            <w:b w:val="0"/>
          </w:rPr>
          <w:t xml:space="preserve">with the </w:t>
        </w:r>
      </w:ins>
      <w:del w:id="2697" w:author="Tomas Blazauskas" w:date="2023-03-19T12:29:00Z">
        <w:r w:rsidRPr="001D68A7" w:rsidDel="00EE1B59">
          <w:rPr>
            <w:b w:val="0"/>
          </w:rPr>
          <w:delText xml:space="preserve">the </w:delText>
        </w:r>
      </w:del>
      <w:r w:rsidRPr="001D68A7">
        <w:rPr>
          <w:b w:val="0"/>
        </w:rPr>
        <w:t>highest rating (5)</w:t>
      </w:r>
      <w:ins w:id="2698" w:author="Tomas Blazauskas" w:date="2023-03-19T12:30:00Z">
        <w:r w:rsidR="00EE1B59" w:rsidRPr="001D68A7">
          <w:rPr>
            <w:b w:val="0"/>
          </w:rPr>
          <w:t xml:space="preserve"> in comparison to </w:t>
        </w:r>
      </w:ins>
      <w:ins w:id="2699" w:author="Tomas Blazauskas" w:date="2023-03-20T07:35:00Z">
        <w:r w:rsidR="00F05AF5">
          <w:rPr>
            <w:b w:val="0"/>
          </w:rPr>
          <w:t xml:space="preserve">the </w:t>
        </w:r>
      </w:ins>
      <w:ins w:id="2700" w:author="Tomas Blazauskas" w:date="2023-03-19T12:30:00Z">
        <w:r w:rsidR="00EE1B59" w:rsidRPr="001D68A7">
          <w:rPr>
            <w:b w:val="0"/>
          </w:rPr>
          <w:t>blending method.</w:t>
        </w:r>
      </w:ins>
      <w:r w:rsidRPr="001D68A7">
        <w:rPr>
          <w:b w:val="0"/>
        </w:rPr>
        <w:t xml:space="preserve"> </w:t>
      </w:r>
      <w:del w:id="2701" w:author="Tomas Blazauskas" w:date="2023-03-19T12:30:00Z">
        <w:r w:rsidRPr="001D68A7" w:rsidDel="00EE1B59">
          <w:rPr>
            <w:b w:val="0"/>
          </w:rPr>
          <w:delText>than the fusion method</w:delText>
        </w:r>
      </w:del>
      <w:ins w:id="2702" w:author="Tomas Blazauskas" w:date="2023-03-19T12:30:00Z">
        <w:r w:rsidR="00EE1B59" w:rsidRPr="001D68A7">
          <w:rPr>
            <w:b w:val="0"/>
          </w:rPr>
          <w:t>However</w:t>
        </w:r>
      </w:ins>
      <w:r w:rsidRPr="001D68A7">
        <w:rPr>
          <w:b w:val="0"/>
        </w:rPr>
        <w:t xml:space="preserve">, the lowest rating </w:t>
      </w:r>
      <w:del w:id="2703" w:author="Tomas Blazauskas" w:date="2023-03-19T12:31:00Z">
        <w:r w:rsidRPr="001D68A7" w:rsidDel="00EE1B59">
          <w:rPr>
            <w:b w:val="0"/>
          </w:rPr>
          <w:delText xml:space="preserve">for </w:delText>
        </w:r>
      </w:del>
      <w:ins w:id="2704" w:author="Tomas Blazauskas" w:date="2023-03-19T12:31:00Z">
        <w:r w:rsidR="00EE1B59" w:rsidRPr="001D68A7">
          <w:rPr>
            <w:b w:val="0"/>
          </w:rPr>
          <w:t xml:space="preserve">of </w:t>
        </w:r>
      </w:ins>
      <w:r w:rsidRPr="001D68A7">
        <w:rPr>
          <w:b w:val="0"/>
        </w:rPr>
        <w:t xml:space="preserve">the </w:t>
      </w:r>
      <w:del w:id="2705" w:author="Tomas Blazauskas" w:date="2023-03-19T12:31:00Z">
        <w:r w:rsidRPr="001D68A7" w:rsidDel="00EE1B59">
          <w:rPr>
            <w:b w:val="0"/>
          </w:rPr>
          <w:delText xml:space="preserve">bevel </w:delText>
        </w:r>
      </w:del>
      <w:ins w:id="2706" w:author="Tomas Blazauskas" w:date="2023-03-19T12:31:00Z">
        <w:r w:rsidR="00EE1B59" w:rsidRPr="001D68A7">
          <w:rPr>
            <w:b w:val="0"/>
          </w:rPr>
          <w:t xml:space="preserve">clipping </w:t>
        </w:r>
      </w:ins>
      <w:r w:rsidRPr="001D68A7">
        <w:rPr>
          <w:b w:val="0"/>
        </w:rPr>
        <w:t xml:space="preserve">method is lower than the lowest rating </w:t>
      </w:r>
      <w:del w:id="2707" w:author="Tomas Blazauskas" w:date="2023-03-19T12:31:00Z">
        <w:r w:rsidRPr="001D68A7" w:rsidDel="00EE1B59">
          <w:rPr>
            <w:b w:val="0"/>
          </w:rPr>
          <w:delText>for</w:delText>
        </w:r>
      </w:del>
      <w:ins w:id="2708" w:author="Tomas Blazauskas" w:date="2023-03-19T12:31:00Z">
        <w:r w:rsidR="00EE1B59" w:rsidRPr="001D68A7">
          <w:rPr>
            <w:b w:val="0"/>
          </w:rPr>
          <w:t>of</w:t>
        </w:r>
      </w:ins>
      <w:r w:rsidRPr="001D68A7">
        <w:rPr>
          <w:b w:val="0"/>
        </w:rPr>
        <w:t xml:space="preserve"> the </w:t>
      </w:r>
      <w:del w:id="2709" w:author="Tomas Blazauskas" w:date="2023-03-19T12:31:00Z">
        <w:r w:rsidRPr="001D68A7" w:rsidDel="00EE1B59">
          <w:rPr>
            <w:b w:val="0"/>
          </w:rPr>
          <w:delText xml:space="preserve">fusion </w:delText>
        </w:r>
      </w:del>
      <w:ins w:id="2710" w:author="Tomas Blazauskas" w:date="2023-03-19T12:31:00Z">
        <w:r w:rsidR="00EE1B59" w:rsidRPr="001D68A7">
          <w:rPr>
            <w:b w:val="0"/>
          </w:rPr>
          <w:t xml:space="preserve">blending </w:t>
        </w:r>
      </w:ins>
      <w:r w:rsidRPr="001D68A7">
        <w:rPr>
          <w:b w:val="0"/>
        </w:rPr>
        <w:t xml:space="preserve">method. The </w:t>
      </w:r>
      <w:del w:id="2711" w:author="Tomas Blazauskas" w:date="2023-03-19T12:31:00Z">
        <w:r w:rsidRPr="001D68A7" w:rsidDel="00EE1B59">
          <w:rPr>
            <w:b w:val="0"/>
          </w:rPr>
          <w:delText xml:space="preserve">fusion </w:delText>
        </w:r>
      </w:del>
      <w:ins w:id="2712" w:author="Tomas Blazauskas" w:date="2023-03-19T12:31:00Z">
        <w:r w:rsidR="00EE1B59" w:rsidRPr="001D68A7">
          <w:rPr>
            <w:b w:val="0"/>
          </w:rPr>
          <w:t xml:space="preserve">blending </w:t>
        </w:r>
      </w:ins>
      <w:r w:rsidRPr="001D68A7">
        <w:rPr>
          <w:b w:val="0"/>
        </w:rPr>
        <w:t>method was the most consistently rated method</w:t>
      </w:r>
      <w:ins w:id="2713" w:author="Tomas Blazauskas" w:date="2023-03-19T12:31:00Z">
        <w:r w:rsidR="00EE1B59" w:rsidRPr="001D68A7">
          <w:rPr>
            <w:b w:val="0"/>
          </w:rPr>
          <w:t>.</w:t>
        </w:r>
      </w:ins>
      <w:r w:rsidRPr="001D68A7">
        <w:rPr>
          <w:b w:val="0"/>
        </w:rPr>
        <w:t xml:space="preserve"> </w:t>
      </w:r>
      <w:del w:id="2714" w:author="Tomas Blazauskas" w:date="2023-03-19T12:31:00Z">
        <w:r w:rsidRPr="001D68A7" w:rsidDel="00EE1B59">
          <w:rPr>
            <w:b w:val="0"/>
          </w:rPr>
          <w:delText>and t</w:delText>
        </w:r>
      </w:del>
      <w:ins w:id="2715" w:author="Tomas Blazauskas" w:date="2023-03-19T12:31:00Z">
        <w:r w:rsidR="00EE1B59" w:rsidRPr="001D68A7">
          <w:rPr>
            <w:b w:val="0"/>
          </w:rPr>
          <w:t>T</w:t>
        </w:r>
      </w:ins>
      <w:r w:rsidRPr="001D68A7">
        <w:rPr>
          <w:b w:val="0"/>
        </w:rPr>
        <w:t xml:space="preserve">he method </w:t>
      </w:r>
      <w:ins w:id="2716" w:author="Tomas Blazauskas" w:date="2023-03-19T12:31:00Z">
        <w:r w:rsidR="00EE1B59" w:rsidRPr="001D68A7">
          <w:rPr>
            <w:b w:val="0"/>
          </w:rPr>
          <w:t xml:space="preserve">that </w:t>
        </w:r>
      </w:ins>
      <w:del w:id="2717" w:author="Tomas Blazauskas" w:date="2023-03-19T12:32:00Z">
        <w:r w:rsidRPr="001D68A7" w:rsidDel="00EE1B59">
          <w:rPr>
            <w:b w:val="0"/>
          </w:rPr>
          <w:delText xml:space="preserve">using transformation videos </w:delText>
        </w:r>
      </w:del>
      <w:ins w:id="2718" w:author="Tomas Blazauskas" w:date="2023-03-19T12:32:00Z">
        <w:r w:rsidR="00EE1B59" w:rsidRPr="001D68A7">
          <w:rPr>
            <w:b w:val="0"/>
          </w:rPr>
          <w:t xml:space="preserve">sequential approach </w:t>
        </w:r>
      </w:ins>
      <w:r w:rsidRPr="001D68A7">
        <w:rPr>
          <w:b w:val="0"/>
        </w:rPr>
        <w:t xml:space="preserve">was the least consistently rated method. </w:t>
      </w:r>
      <w:proofErr w:type="gramStart"/>
      <w:r w:rsidRPr="001D68A7">
        <w:rPr>
          <w:b w:val="0"/>
        </w:rPr>
        <w:t>The majority of</w:t>
      </w:r>
      <w:proofErr w:type="gramEnd"/>
      <w:r w:rsidRPr="001D68A7">
        <w:rPr>
          <w:b w:val="0"/>
        </w:rPr>
        <w:t xml:space="preserve"> the scores for this method range between 2.75 and 5.</w:t>
      </w:r>
    </w:p>
    <w:p w14:paraId="638C2C23" w14:textId="49D654AE" w:rsidR="00B95AD6" w:rsidRPr="00F3417C" w:rsidDel="003C6A10" w:rsidRDefault="00B95AD6">
      <w:pPr>
        <w:pStyle w:val="MDPI21heading1"/>
        <w:spacing w:before="0" w:after="0"/>
        <w:ind w:firstLine="425"/>
        <w:jc w:val="both"/>
        <w:rPr>
          <w:del w:id="2719" w:author="Blažauskas Tomas [2]" w:date="2023-07-12T12:35:00Z"/>
          <w:b w:val="0"/>
          <w:highlight w:val="red"/>
          <w:rPrChange w:id="2720" w:author="Binkis Mikas" w:date="2023-07-12T12:23:00Z">
            <w:rPr>
              <w:del w:id="2721" w:author="Blažauskas Tomas [2]" w:date="2023-07-12T12:35:00Z"/>
              <w:b w:val="0"/>
            </w:rPr>
          </w:rPrChange>
        </w:rPr>
        <w:pPrChange w:id="2722" w:author="Binkis Mikas" w:date="2023-03-19T22:18:00Z">
          <w:pPr>
            <w:pStyle w:val="MDPI21heading1"/>
            <w:ind w:firstLine="425"/>
            <w:jc w:val="both"/>
          </w:pPr>
        </w:pPrChange>
      </w:pPr>
      <w:del w:id="2723" w:author="Blažauskas Tomas [2]" w:date="2023-07-12T12:35:00Z">
        <w:r w:rsidRPr="00F3417C" w:rsidDel="003C6A10">
          <w:rPr>
            <w:b w:val="0"/>
            <w:highlight w:val="red"/>
            <w:rPrChange w:id="2724" w:author="Binkis Mikas" w:date="2023-07-12T12:23:00Z">
              <w:rPr>
                <w:b w:val="0"/>
              </w:rPr>
            </w:rPrChange>
          </w:rPr>
          <w:delText>When looking at t</w:delText>
        </w:r>
      </w:del>
      <w:ins w:id="2725" w:author="Tomas Blazauskas" w:date="2023-03-19T13:04:00Z">
        <w:del w:id="2726" w:author="Blažauskas Tomas [2]" w:date="2023-07-12T12:35:00Z">
          <w:r w:rsidR="00390EB6" w:rsidRPr="00F3417C" w:rsidDel="003C6A10">
            <w:rPr>
              <w:b w:val="0"/>
              <w:highlight w:val="red"/>
              <w:rPrChange w:id="2727" w:author="Binkis Mikas" w:date="2023-07-12T12:23:00Z">
                <w:rPr>
                  <w:b w:val="0"/>
                </w:rPr>
              </w:rPrChange>
            </w:rPr>
            <w:delText>T</w:delText>
          </w:r>
        </w:del>
      </w:ins>
      <w:del w:id="2728" w:author="Blažauskas Tomas [2]" w:date="2023-07-12T12:35:00Z">
        <w:r w:rsidRPr="00F3417C" w:rsidDel="003C6A10">
          <w:rPr>
            <w:b w:val="0"/>
            <w:highlight w:val="red"/>
            <w:rPrChange w:id="2729" w:author="Binkis Mikas" w:date="2023-07-12T12:23:00Z">
              <w:rPr>
                <w:b w:val="0"/>
              </w:rPr>
            </w:rPrChange>
          </w:rPr>
          <w:delText>he mean estimates for the different groups of participants in the experiment</w:delText>
        </w:r>
      </w:del>
      <w:ins w:id="2730" w:author="Tomas Blazauskas" w:date="2023-03-19T13:04:00Z">
        <w:del w:id="2731" w:author="Blažauskas Tomas [2]" w:date="2023-07-12T12:35:00Z">
          <w:r w:rsidR="00390EB6" w:rsidRPr="00F3417C" w:rsidDel="003C6A10">
            <w:rPr>
              <w:b w:val="0"/>
              <w:highlight w:val="red"/>
              <w:rPrChange w:id="2732" w:author="Binkis Mikas" w:date="2023-07-12T12:23:00Z">
                <w:rPr>
                  <w:b w:val="0"/>
                </w:rPr>
              </w:rPrChange>
            </w:rPr>
            <w:delText xml:space="preserve"> show</w:delText>
          </w:r>
        </w:del>
      </w:ins>
      <w:del w:id="2733" w:author="Blažauskas Tomas [2]" w:date="2023-07-12T12:35:00Z">
        <w:r w:rsidRPr="00F3417C" w:rsidDel="003C6A10">
          <w:rPr>
            <w:b w:val="0"/>
            <w:highlight w:val="red"/>
            <w:rPrChange w:id="2734" w:author="Binkis Mikas" w:date="2023-07-12T12:23:00Z">
              <w:rPr>
                <w:b w:val="0"/>
              </w:rPr>
            </w:rPrChange>
          </w:rPr>
          <w:delText>,</w:delText>
        </w:r>
      </w:del>
      <w:ins w:id="2735" w:author="Tomas Blazauskas" w:date="2023-03-19T13:04:00Z">
        <w:del w:id="2736" w:author="Blažauskas Tomas [2]" w:date="2023-07-12T12:35:00Z">
          <w:r w:rsidR="00390EB6" w:rsidRPr="00F3417C" w:rsidDel="003C6A10">
            <w:rPr>
              <w:b w:val="0"/>
              <w:highlight w:val="red"/>
              <w:rPrChange w:id="2737" w:author="Binkis Mikas" w:date="2023-07-12T12:23:00Z">
                <w:rPr>
                  <w:b w:val="0"/>
                </w:rPr>
              </w:rPrChange>
            </w:rPr>
            <w:delText xml:space="preserve"> </w:delText>
          </w:r>
        </w:del>
      </w:ins>
      <w:ins w:id="2738" w:author="Tomas Blazauskas" w:date="2023-03-19T13:05:00Z">
        <w:del w:id="2739" w:author="Blažauskas Tomas [2]" w:date="2023-07-12T12:35:00Z">
          <w:r w:rsidR="00390EB6" w:rsidRPr="00F3417C" w:rsidDel="003C6A10">
            <w:rPr>
              <w:b w:val="0"/>
              <w:highlight w:val="red"/>
              <w:rPrChange w:id="2740" w:author="Binkis Mikas" w:date="2023-07-12T12:23:00Z">
                <w:rPr>
                  <w:b w:val="0"/>
                </w:rPr>
              </w:rPrChange>
            </w:rPr>
            <w:delText>that</w:delText>
          </w:r>
        </w:del>
      </w:ins>
      <w:del w:id="2741" w:author="Blažauskas Tomas [2]" w:date="2023-07-12T12:35:00Z">
        <w:r w:rsidRPr="00F3417C" w:rsidDel="003C6A10">
          <w:rPr>
            <w:b w:val="0"/>
            <w:highlight w:val="red"/>
            <w:rPrChange w:id="2742" w:author="Binkis Mikas" w:date="2023-07-12T12:23:00Z">
              <w:rPr>
                <w:b w:val="0"/>
              </w:rPr>
            </w:rPrChange>
          </w:rPr>
          <w:delText xml:space="preserve"> there wa</w:delText>
        </w:r>
      </w:del>
      <w:ins w:id="2743" w:author="Tomas Blazauskas" w:date="2023-03-19T13:05:00Z">
        <w:del w:id="2744" w:author="Blažauskas Tomas [2]" w:date="2023-07-12T12:35:00Z">
          <w:r w:rsidR="00390EB6" w:rsidRPr="00F3417C" w:rsidDel="003C6A10">
            <w:rPr>
              <w:b w:val="0"/>
              <w:highlight w:val="red"/>
              <w:rPrChange w:id="2745" w:author="Binkis Mikas" w:date="2023-07-12T12:23:00Z">
                <w:rPr>
                  <w:b w:val="0"/>
                </w:rPr>
              </w:rPrChange>
            </w:rPr>
            <w:delText>i</w:delText>
          </w:r>
        </w:del>
      </w:ins>
      <w:del w:id="2746" w:author="Blažauskas Tomas [2]" w:date="2023-07-12T12:35:00Z">
        <w:r w:rsidRPr="00F3417C" w:rsidDel="003C6A10">
          <w:rPr>
            <w:b w:val="0"/>
            <w:highlight w:val="red"/>
            <w:rPrChange w:id="2747" w:author="Binkis Mikas" w:date="2023-07-12T12:23:00Z">
              <w:rPr>
                <w:b w:val="0"/>
              </w:rPr>
            </w:rPrChange>
          </w:rPr>
          <w:delText>s a small correlation between participants' gender, age, susceptibility to motion sickness and rating (see 4.2Table</w:delText>
        </w:r>
      </w:del>
      <w:ins w:id="2748" w:author="Tomas Blazauskas" w:date="2023-03-19T13:05:00Z">
        <w:del w:id="2749" w:author="Blažauskas Tomas [2]" w:date="2023-07-12T12:35:00Z">
          <w:r w:rsidR="00390EB6" w:rsidRPr="00F3417C" w:rsidDel="003C6A10">
            <w:rPr>
              <w:b w:val="0"/>
              <w:highlight w:val="red"/>
              <w:rPrChange w:id="2750" w:author="Binkis Mikas" w:date="2023-07-12T12:23:00Z">
                <w:rPr>
                  <w:b w:val="0"/>
                </w:rPr>
              </w:rPrChange>
            </w:rPr>
            <w:delText xml:space="preserve"> 4</w:delText>
          </w:r>
        </w:del>
      </w:ins>
      <w:ins w:id="2751" w:author="Binkis Mikas" w:date="2023-03-19T23:43:00Z">
        <w:del w:id="2752" w:author="Blažauskas Tomas [2]" w:date="2023-07-12T12:35:00Z">
          <w:r w:rsidR="00E50A0B" w:rsidRPr="00F3417C" w:rsidDel="003C6A10">
            <w:rPr>
              <w:b w:val="0"/>
              <w:highlight w:val="red"/>
              <w:rPrChange w:id="2753" w:author="Binkis Mikas" w:date="2023-07-12T12:23:00Z">
                <w:rPr>
                  <w:b w:val="0"/>
                </w:rPr>
              </w:rPrChange>
            </w:rPr>
            <w:delText>5</w:delText>
          </w:r>
        </w:del>
      </w:ins>
      <w:del w:id="2754" w:author="Blažauskas Tomas [2]" w:date="2023-07-12T12:35:00Z">
        <w:r w:rsidRPr="00F3417C" w:rsidDel="003C6A10">
          <w:rPr>
            <w:b w:val="0"/>
            <w:highlight w:val="red"/>
            <w:rPrChange w:id="2755" w:author="Binkis Mikas" w:date="2023-07-12T12:23:00Z">
              <w:rPr>
                <w:b w:val="0"/>
              </w:rPr>
            </w:rPrChange>
          </w:rPr>
          <w:delText xml:space="preserve">). On average, women scored </w:delText>
        </w:r>
      </w:del>
      <w:ins w:id="2756" w:author="Tomas Blazauskas" w:date="2023-03-19T13:06:00Z">
        <w:del w:id="2757" w:author="Blažauskas Tomas [2]" w:date="2023-07-12T12:35:00Z">
          <w:r w:rsidR="00556A23" w:rsidRPr="00F3417C" w:rsidDel="003C6A10">
            <w:rPr>
              <w:b w:val="0"/>
              <w:highlight w:val="red"/>
              <w:rPrChange w:id="2758" w:author="Binkis Mikas" w:date="2023-07-12T12:23:00Z">
                <w:rPr>
                  <w:b w:val="0"/>
                </w:rPr>
              </w:rPrChange>
            </w:rPr>
            <w:delText xml:space="preserve">rated </w:delText>
          </w:r>
        </w:del>
      </w:ins>
      <w:del w:id="2759" w:author="Blažauskas Tomas [2]" w:date="2023-07-12T12:35:00Z">
        <w:r w:rsidRPr="00F3417C" w:rsidDel="003C6A10">
          <w:rPr>
            <w:b w:val="0"/>
            <w:highlight w:val="red"/>
            <w:rPrChange w:id="2760" w:author="Binkis Mikas" w:date="2023-07-12T12:23:00Z">
              <w:rPr>
                <w:b w:val="0"/>
              </w:rPr>
            </w:rPrChange>
          </w:rPr>
          <w:delText xml:space="preserve">better on all methods </w:delText>
        </w:r>
      </w:del>
      <w:ins w:id="2761" w:author="Tomas Blazauskas" w:date="2023-03-20T07:36:00Z">
        <w:del w:id="2762" w:author="Blažauskas Tomas [2]" w:date="2023-07-12T12:35:00Z">
          <w:r w:rsidR="00F05AF5" w:rsidRPr="00F3417C" w:rsidDel="003C6A10">
            <w:rPr>
              <w:b w:val="0"/>
              <w:highlight w:val="red"/>
              <w:rPrChange w:id="2763" w:author="Binkis Mikas" w:date="2023-07-12T12:23:00Z">
                <w:rPr>
                  <w:b w:val="0"/>
                </w:rPr>
              </w:rPrChange>
            </w:rPr>
            <w:delText xml:space="preserve">better </w:delText>
          </w:r>
        </w:del>
      </w:ins>
      <w:del w:id="2764" w:author="Blažauskas Tomas [2]" w:date="2023-07-12T12:35:00Z">
        <w:r w:rsidRPr="00F3417C" w:rsidDel="003C6A10">
          <w:rPr>
            <w:b w:val="0"/>
            <w:highlight w:val="red"/>
            <w:rPrChange w:id="2765" w:author="Binkis Mikas" w:date="2023-07-12T12:23:00Z">
              <w:rPr>
                <w:b w:val="0"/>
              </w:rPr>
            </w:rPrChange>
          </w:rPr>
          <w:delText xml:space="preserve">than men. </w:delText>
        </w:r>
      </w:del>
      <w:ins w:id="2766" w:author="Tomas Blazauskas" w:date="2023-03-19T13:08:00Z">
        <w:del w:id="2767" w:author="Blažauskas Tomas [2]" w:date="2023-07-12T12:35:00Z">
          <w:r w:rsidR="00556A23" w:rsidRPr="00F3417C" w:rsidDel="003C6A10">
            <w:rPr>
              <w:b w:val="0"/>
              <w:highlight w:val="red"/>
              <w:rPrChange w:id="2768" w:author="Binkis Mikas" w:date="2023-07-12T12:23:00Z">
                <w:rPr>
                  <w:b w:val="0"/>
                </w:rPr>
              </w:rPrChange>
            </w:rPr>
            <w:delText xml:space="preserve">Women also rated the clipping method better than </w:delText>
          </w:r>
        </w:del>
      </w:ins>
      <w:ins w:id="2769" w:author="Tomas Blazauskas" w:date="2023-03-20T07:36:00Z">
        <w:del w:id="2770" w:author="Blažauskas Tomas [2]" w:date="2023-07-12T12:35:00Z">
          <w:r w:rsidR="00F05AF5" w:rsidRPr="00F3417C" w:rsidDel="003C6A10">
            <w:rPr>
              <w:b w:val="0"/>
              <w:highlight w:val="red"/>
              <w:rPrChange w:id="2771" w:author="Binkis Mikas" w:date="2023-07-12T12:23:00Z">
                <w:rPr>
                  <w:b w:val="0"/>
                </w:rPr>
              </w:rPrChange>
            </w:rPr>
            <w:delText xml:space="preserve">the </w:delText>
          </w:r>
        </w:del>
      </w:ins>
      <w:ins w:id="2772" w:author="Tomas Blazauskas" w:date="2023-03-19T13:08:00Z">
        <w:del w:id="2773" w:author="Blažauskas Tomas [2]" w:date="2023-07-12T12:35:00Z">
          <w:r w:rsidR="00556A23" w:rsidRPr="00F3417C" w:rsidDel="003C6A10">
            <w:rPr>
              <w:b w:val="0"/>
              <w:highlight w:val="red"/>
              <w:rPrChange w:id="2774" w:author="Binkis Mikas" w:date="2023-07-12T12:23:00Z">
                <w:rPr>
                  <w:b w:val="0"/>
                </w:rPr>
              </w:rPrChange>
            </w:rPr>
            <w:delText>blending method.</w:delText>
          </w:r>
        </w:del>
      </w:ins>
      <w:del w:id="2775" w:author="Blažauskas Tomas [2]" w:date="2023-07-12T12:35:00Z">
        <w:r w:rsidRPr="00F3417C" w:rsidDel="003C6A10">
          <w:rPr>
            <w:b w:val="0"/>
            <w:highlight w:val="red"/>
            <w:rPrChange w:id="2776" w:author="Binkis Mikas" w:date="2023-07-12T12:23:00Z">
              <w:rPr>
                <w:b w:val="0"/>
              </w:rPr>
            </w:rPrChange>
          </w:rPr>
          <w:delText>Women also rated the decapitation method better than the fusion method. In contrast, m</w:delText>
        </w:r>
      </w:del>
      <w:ins w:id="2777" w:author="Tomas Blazauskas" w:date="2023-03-19T13:09:00Z">
        <w:del w:id="2778" w:author="Blažauskas Tomas [2]" w:date="2023-07-12T12:35:00Z">
          <w:r w:rsidR="00556A23" w:rsidRPr="00F3417C" w:rsidDel="003C6A10">
            <w:rPr>
              <w:b w:val="0"/>
              <w:highlight w:val="red"/>
              <w:rPrChange w:id="2779" w:author="Binkis Mikas" w:date="2023-07-12T12:23:00Z">
                <w:rPr>
                  <w:b w:val="0"/>
                </w:rPr>
              </w:rPrChange>
            </w:rPr>
            <w:delText>M</w:delText>
          </w:r>
        </w:del>
      </w:ins>
      <w:del w:id="2780" w:author="Blažauskas Tomas [2]" w:date="2023-07-12T12:35:00Z">
        <w:r w:rsidRPr="00F3417C" w:rsidDel="003C6A10">
          <w:rPr>
            <w:b w:val="0"/>
            <w:highlight w:val="red"/>
            <w:rPrChange w:id="2781" w:author="Binkis Mikas" w:date="2023-07-12T12:23:00Z">
              <w:rPr>
                <w:b w:val="0"/>
              </w:rPr>
            </w:rPrChange>
          </w:rPr>
          <w:delText>en rated the two methods equally. This may be because</w:delText>
        </w:r>
      </w:del>
      <w:ins w:id="2782" w:author="Tomas Blazauskas" w:date="2023-03-20T07:37:00Z">
        <w:del w:id="2783" w:author="Blažauskas Tomas [2]" w:date="2023-07-12T12:35:00Z">
          <w:r w:rsidR="00F05AF5" w:rsidRPr="00F3417C" w:rsidDel="003C6A10">
            <w:rPr>
              <w:b w:val="0"/>
              <w:highlight w:val="red"/>
              <w:rPrChange w:id="2784" w:author="Binkis Mikas" w:date="2023-07-12T12:23:00Z">
                <w:rPr>
                  <w:b w:val="0"/>
                </w:rPr>
              </w:rPrChange>
            </w:rPr>
            <w:delText>,</w:delText>
          </w:r>
        </w:del>
      </w:ins>
      <w:del w:id="2785" w:author="Blažauskas Tomas [2]" w:date="2023-07-12T12:35:00Z">
        <w:r w:rsidRPr="00F3417C" w:rsidDel="003C6A10">
          <w:rPr>
            <w:b w:val="0"/>
            <w:highlight w:val="red"/>
            <w:rPrChange w:id="2786" w:author="Binkis Mikas" w:date="2023-07-12T12:23:00Z">
              <w:rPr>
                <w:b w:val="0"/>
              </w:rPr>
            </w:rPrChange>
          </w:rPr>
          <w:delText xml:space="preserve"> in this sample of respondents, women have a higher susceptibility to cybersickness than men. Both men and women</w:delText>
        </w:r>
      </w:del>
      <w:ins w:id="2787" w:author="Tomas Blazauskas" w:date="2023-03-19T13:09:00Z">
        <w:del w:id="2788" w:author="Blažauskas Tomas [2]" w:date="2023-07-12T12:35:00Z">
          <w:r w:rsidR="00556A23" w:rsidRPr="00F3417C" w:rsidDel="003C6A10">
            <w:rPr>
              <w:b w:val="0"/>
              <w:highlight w:val="red"/>
              <w:rPrChange w:id="2789" w:author="Binkis Mikas" w:date="2023-07-12T12:23:00Z">
                <w:rPr>
                  <w:b w:val="0"/>
                </w:rPr>
              </w:rPrChange>
            </w:rPr>
            <w:delText>,</w:delText>
          </w:r>
        </w:del>
      </w:ins>
      <w:del w:id="2790" w:author="Blažauskas Tomas [2]" w:date="2023-07-12T12:35:00Z">
        <w:r w:rsidRPr="00F3417C" w:rsidDel="003C6A10">
          <w:rPr>
            <w:b w:val="0"/>
            <w:highlight w:val="red"/>
            <w:rPrChange w:id="2791" w:author="Binkis Mikas" w:date="2023-07-12T12:23:00Z">
              <w:rPr>
                <w:b w:val="0"/>
              </w:rPr>
            </w:rPrChange>
          </w:rPr>
          <w:delText xml:space="preserve"> on average</w:delText>
        </w:r>
      </w:del>
      <w:ins w:id="2792" w:author="Tomas Blazauskas" w:date="2023-03-19T13:09:00Z">
        <w:del w:id="2793" w:author="Blažauskas Tomas [2]" w:date="2023-07-12T12:35:00Z">
          <w:r w:rsidR="00556A23" w:rsidRPr="00F3417C" w:rsidDel="003C6A10">
            <w:rPr>
              <w:b w:val="0"/>
              <w:highlight w:val="red"/>
              <w:rPrChange w:id="2794" w:author="Binkis Mikas" w:date="2023-07-12T12:23:00Z">
                <w:rPr>
                  <w:b w:val="0"/>
                </w:rPr>
              </w:rPrChange>
            </w:rPr>
            <w:delText>,</w:delText>
          </w:r>
        </w:del>
      </w:ins>
      <w:del w:id="2795" w:author="Blažauskas Tomas [2]" w:date="2023-07-12T12:35:00Z">
        <w:r w:rsidRPr="00F3417C" w:rsidDel="003C6A10">
          <w:rPr>
            <w:b w:val="0"/>
            <w:highlight w:val="red"/>
            <w:rPrChange w:id="2796" w:author="Binkis Mikas" w:date="2023-07-12T12:23:00Z">
              <w:rPr>
                <w:b w:val="0"/>
              </w:rPr>
            </w:rPrChange>
          </w:rPr>
          <w:delText xml:space="preserve"> rated the </w:delText>
        </w:r>
      </w:del>
      <w:ins w:id="2797" w:author="Tomas Blazauskas" w:date="2023-03-19T13:10:00Z">
        <w:del w:id="2798" w:author="Blažauskas Tomas [2]" w:date="2023-07-12T12:35:00Z">
          <w:r w:rsidR="00556A23" w:rsidRPr="00F3417C" w:rsidDel="003C6A10">
            <w:rPr>
              <w:b w:val="0"/>
              <w:highlight w:val="red"/>
              <w:rPrChange w:id="2799" w:author="Binkis Mikas" w:date="2023-07-12T12:23:00Z">
                <w:rPr>
                  <w:b w:val="0"/>
                </w:rPr>
              </w:rPrChange>
            </w:rPr>
            <w:delText>sequential approach</w:delText>
          </w:r>
        </w:del>
      </w:ins>
      <w:del w:id="2800" w:author="Blažauskas Tomas [2]" w:date="2023-07-12T12:35:00Z">
        <w:r w:rsidRPr="00F3417C" w:rsidDel="003C6A10">
          <w:rPr>
            <w:b w:val="0"/>
            <w:highlight w:val="red"/>
            <w:rPrChange w:id="2801" w:author="Binkis Mikas" w:date="2023-07-12T12:23:00Z">
              <w:rPr>
                <w:b w:val="0"/>
              </w:rPr>
            </w:rPrChange>
          </w:rPr>
          <w:delText>method using video overlay the lowest. Looking at the estimates by age of the respondents,</w:delText>
        </w:r>
      </w:del>
      <w:ins w:id="2802" w:author="Tomas Blazauskas" w:date="2023-03-19T13:12:00Z">
        <w:del w:id="2803" w:author="Blažauskas Tomas [2]" w:date="2023-07-12T12:35:00Z">
          <w:r w:rsidR="00556A23" w:rsidRPr="00F3417C" w:rsidDel="003C6A10">
            <w:rPr>
              <w:b w:val="0"/>
              <w:highlight w:val="red"/>
              <w:rPrChange w:id="2804" w:author="Binkis Mikas" w:date="2023-07-12T12:23:00Z">
                <w:rPr>
                  <w:b w:val="0"/>
                </w:rPr>
              </w:rPrChange>
            </w:rPr>
            <w:delText>Y</w:delText>
          </w:r>
        </w:del>
      </w:ins>
      <w:del w:id="2805" w:author="Blažauskas Tomas [2]" w:date="2023-07-12T12:35:00Z">
        <w:r w:rsidRPr="00F3417C" w:rsidDel="003C6A10">
          <w:rPr>
            <w:b w:val="0"/>
            <w:highlight w:val="red"/>
            <w:rPrChange w:id="2806" w:author="Binkis Mikas" w:date="2023-07-12T12:23:00Z">
              <w:rPr>
                <w:b w:val="0"/>
              </w:rPr>
            </w:rPrChange>
          </w:rPr>
          <w:delText xml:space="preserve"> younger participants in the experiment rated the clipping method the best of the two-dimensional methods, while respondents aged 25-30 rated all the two-dimensional methods of displaying content very similarly, with the clipping method and the blending method</w:delText>
        </w:r>
      </w:del>
      <w:ins w:id="2807" w:author="Tomas Blazauskas" w:date="2023-03-19T13:13:00Z">
        <w:del w:id="2808" w:author="Blažauskas Tomas [2]" w:date="2023-07-12T12:35:00Z">
          <w:r w:rsidR="00556A23" w:rsidRPr="00F3417C" w:rsidDel="003C6A10">
            <w:rPr>
              <w:b w:val="0"/>
              <w:highlight w:val="red"/>
              <w:rPrChange w:id="2809" w:author="Binkis Mikas" w:date="2023-07-12T12:23:00Z">
                <w:rPr>
                  <w:b w:val="0"/>
                </w:rPr>
              </w:rPrChange>
            </w:rPr>
            <w:delText>s</w:delText>
          </w:r>
        </w:del>
      </w:ins>
      <w:del w:id="2810" w:author="Blažauskas Tomas [2]" w:date="2023-07-12T12:35:00Z">
        <w:r w:rsidRPr="00F3417C" w:rsidDel="003C6A10">
          <w:rPr>
            <w:b w:val="0"/>
            <w:highlight w:val="red"/>
            <w:rPrChange w:id="2811" w:author="Binkis Mikas" w:date="2023-07-12T12:23:00Z">
              <w:rPr>
                <w:b w:val="0"/>
              </w:rPr>
            </w:rPrChange>
          </w:rPr>
          <w:delText xml:space="preserve"> scoring slightly better. However, respondents over 30 years of age have a higher preference for the blending method than for the cropping </w:delText>
        </w:r>
      </w:del>
      <w:ins w:id="2812" w:author="Tomas Blazauskas" w:date="2023-03-19T13:13:00Z">
        <w:del w:id="2813" w:author="Blažauskas Tomas [2]" w:date="2023-07-12T12:35:00Z">
          <w:r w:rsidR="00556A23" w:rsidRPr="00F3417C" w:rsidDel="003C6A10">
            <w:rPr>
              <w:b w:val="0"/>
              <w:highlight w:val="red"/>
              <w:rPrChange w:id="2814" w:author="Binkis Mikas" w:date="2023-07-12T12:23:00Z">
                <w:rPr>
                  <w:b w:val="0"/>
                </w:rPr>
              </w:rPrChange>
            </w:rPr>
            <w:delText xml:space="preserve">clipping </w:delText>
          </w:r>
        </w:del>
      </w:ins>
      <w:del w:id="2815" w:author="Blažauskas Tomas [2]" w:date="2023-07-12T12:35:00Z">
        <w:r w:rsidRPr="00F3417C" w:rsidDel="003C6A10">
          <w:rPr>
            <w:b w:val="0"/>
            <w:highlight w:val="red"/>
            <w:rPrChange w:id="2816" w:author="Binkis Mikas" w:date="2023-07-12T12:23:00Z">
              <w:rPr>
                <w:b w:val="0"/>
              </w:rPr>
            </w:rPrChange>
          </w:rPr>
          <w:delText xml:space="preserve">method. No bias was observed when examining the image </w:delText>
        </w:r>
      </w:del>
      <w:ins w:id="2817" w:author="Tomas Blazauskas" w:date="2023-03-19T13:15:00Z">
        <w:del w:id="2818" w:author="Blažauskas Tomas [2]" w:date="2023-07-12T12:35:00Z">
          <w:r w:rsidR="00250B50" w:rsidRPr="00F3417C" w:rsidDel="003C6A10">
            <w:rPr>
              <w:b w:val="0"/>
              <w:highlight w:val="red"/>
              <w:rPrChange w:id="2819" w:author="Binkis Mikas" w:date="2023-07-12T12:23:00Z">
                <w:rPr>
                  <w:b w:val="0"/>
                </w:rPr>
              </w:rPrChange>
            </w:rPr>
            <w:delText>s</w:delText>
          </w:r>
        </w:del>
      </w:ins>
      <w:ins w:id="2820" w:author="Tomas Blazauskas" w:date="2023-03-19T13:16:00Z">
        <w:del w:id="2821" w:author="Blažauskas Tomas [2]" w:date="2023-07-12T12:35:00Z">
          <w:r w:rsidR="00250B50" w:rsidRPr="00F3417C" w:rsidDel="003C6A10">
            <w:rPr>
              <w:b w:val="0"/>
              <w:highlight w:val="red"/>
              <w:rPrChange w:id="2822" w:author="Binkis Mikas" w:date="2023-07-12T12:23:00Z">
                <w:rPr>
                  <w:b w:val="0"/>
                </w:rPr>
              </w:rPrChange>
            </w:rPr>
            <w:delText xml:space="preserve">equential approach </w:delText>
          </w:r>
        </w:del>
      </w:ins>
      <w:del w:id="2823" w:author="Blažauskas Tomas [2]" w:date="2023-07-12T12:35:00Z">
        <w:r w:rsidRPr="00F3417C" w:rsidDel="003C6A10">
          <w:rPr>
            <w:b w:val="0"/>
            <w:highlight w:val="red"/>
            <w:rPrChange w:id="2824" w:author="Binkis Mikas" w:date="2023-07-12T12:23:00Z">
              <w:rPr>
                <w:b w:val="0"/>
              </w:rPr>
            </w:rPrChange>
          </w:rPr>
          <w:delText>estimates by respondents' susceptibility to cyber-sickness, and a larger amount of data is needed to assess possible correlations.</w:delText>
        </w:r>
      </w:del>
    </w:p>
    <w:p w14:paraId="75DCA72D" w14:textId="13521E46" w:rsidR="008E38FE" w:rsidRPr="00F3417C" w:rsidDel="003C6A10" w:rsidRDefault="008E38FE">
      <w:pPr>
        <w:spacing w:before="240" w:after="120" w:line="240" w:lineRule="auto"/>
        <w:ind w:left="2041" w:firstLine="510"/>
        <w:rPr>
          <w:del w:id="2825" w:author="Blažauskas Tomas [2]" w:date="2023-07-12T12:35:00Z"/>
          <w:rFonts w:eastAsia="Times New Roman"/>
          <w:highlight w:val="red"/>
          <w:rPrChange w:id="2826" w:author="Binkis Mikas" w:date="2023-07-12T12:23:00Z">
            <w:rPr>
              <w:del w:id="2827" w:author="Blažauskas Tomas [2]" w:date="2023-07-12T12:35:00Z"/>
              <w:rFonts w:ascii="Times New Roman" w:eastAsia="Times New Roman" w:hAnsi="Times New Roman"/>
            </w:rPr>
          </w:rPrChange>
        </w:rPr>
        <w:pPrChange w:id="2828" w:author="Binkis Mikas" w:date="2023-03-19T23:16:00Z">
          <w:pPr>
            <w:spacing w:line="240" w:lineRule="auto"/>
            <w:ind w:left="2040" w:firstLine="510"/>
          </w:pPr>
        </w:pPrChange>
      </w:pPr>
      <w:del w:id="2829" w:author="Blažauskas Tomas [2]" w:date="2023-07-12T12:35:00Z">
        <w:r w:rsidRPr="00F3417C" w:rsidDel="003C6A10">
          <w:rPr>
            <w:rFonts w:eastAsia="Times New Roman"/>
            <w:b/>
            <w:highlight w:val="red"/>
            <w:rPrChange w:id="2830" w:author="Binkis Mikas" w:date="2023-07-12T12:23:00Z">
              <w:rPr>
                <w:rFonts w:ascii="Times New Roman" w:eastAsia="Times New Roman" w:hAnsi="Times New Roman"/>
                <w:b/>
              </w:rPr>
            </w:rPrChange>
          </w:rPr>
          <w:delText>Table 4</w:delText>
        </w:r>
      </w:del>
      <w:ins w:id="2831" w:author="Binkis Mikas" w:date="2023-03-19T23:43:00Z">
        <w:del w:id="2832" w:author="Blažauskas Tomas [2]" w:date="2023-07-12T12:35:00Z">
          <w:r w:rsidR="00E50A0B" w:rsidRPr="00F3417C" w:rsidDel="003C6A10">
            <w:rPr>
              <w:rFonts w:eastAsia="Times New Roman"/>
              <w:b/>
              <w:highlight w:val="red"/>
              <w:rPrChange w:id="2833" w:author="Binkis Mikas" w:date="2023-07-12T12:23:00Z">
                <w:rPr>
                  <w:rFonts w:eastAsia="Times New Roman"/>
                  <w:b/>
                </w:rPr>
              </w:rPrChange>
            </w:rPr>
            <w:delText>5</w:delText>
          </w:r>
        </w:del>
      </w:ins>
      <w:del w:id="2834" w:author="Blažauskas Tomas [2]" w:date="2023-07-12T12:35:00Z">
        <w:r w:rsidRPr="00F3417C" w:rsidDel="003C6A10">
          <w:rPr>
            <w:rFonts w:eastAsia="Times New Roman"/>
            <w:highlight w:val="red"/>
            <w:rPrChange w:id="2835" w:author="Binkis Mikas" w:date="2023-07-12T12:23:00Z">
              <w:rPr>
                <w:rFonts w:ascii="Times New Roman" w:eastAsia="Times New Roman" w:hAnsi="Times New Roman"/>
              </w:rPr>
            </w:rPrChange>
          </w:rPr>
          <w:delText xml:space="preserve">. </w:delText>
        </w:r>
      </w:del>
      <w:ins w:id="2836" w:author="Tomas Blazauskas" w:date="2023-03-19T13:16:00Z">
        <w:del w:id="2837" w:author="Blažauskas Tomas [2]" w:date="2023-07-12T12:35:00Z">
          <w:r w:rsidR="00250B50" w:rsidRPr="00F3417C" w:rsidDel="003C6A10">
            <w:rPr>
              <w:rFonts w:eastAsia="Times New Roman"/>
              <w:highlight w:val="red"/>
              <w:rPrChange w:id="2838" w:author="Binkis Mikas" w:date="2023-07-12T12:23:00Z">
                <w:rPr>
                  <w:rFonts w:ascii="Times New Roman" w:eastAsia="Times New Roman" w:hAnsi="Times New Roman"/>
                </w:rPr>
              </w:rPrChange>
            </w:rPr>
            <w:delText xml:space="preserve">The </w:delText>
          </w:r>
        </w:del>
      </w:ins>
      <w:del w:id="2839" w:author="Blažauskas Tomas [2]" w:date="2023-07-12T12:35:00Z">
        <w:r w:rsidRPr="00F3417C" w:rsidDel="003C6A10">
          <w:rPr>
            <w:rFonts w:eastAsia="Times New Roman"/>
            <w:highlight w:val="red"/>
            <w:rPrChange w:id="2840" w:author="Binkis Mikas" w:date="2023-07-12T12:23:00Z">
              <w:rPr>
                <w:rFonts w:ascii="Times New Roman" w:eastAsia="Times New Roman" w:hAnsi="Times New Roman"/>
              </w:rPr>
            </w:rPrChange>
          </w:rPr>
          <w:delText>M</w:delText>
        </w:r>
      </w:del>
      <w:ins w:id="2841" w:author="Tomas Blazauskas" w:date="2023-03-19T13:16:00Z">
        <w:del w:id="2842" w:author="Blažauskas Tomas [2]" w:date="2023-07-12T12:35:00Z">
          <w:r w:rsidR="00250B50" w:rsidRPr="00F3417C" w:rsidDel="003C6A10">
            <w:rPr>
              <w:rFonts w:eastAsia="Times New Roman"/>
              <w:highlight w:val="red"/>
              <w:rPrChange w:id="2843" w:author="Binkis Mikas" w:date="2023-07-12T12:23:00Z">
                <w:rPr>
                  <w:rFonts w:ascii="Times New Roman" w:eastAsia="Times New Roman" w:hAnsi="Times New Roman"/>
                </w:rPr>
              </w:rPrChange>
            </w:rPr>
            <w:delText>m</w:delText>
          </w:r>
        </w:del>
      </w:ins>
      <w:del w:id="2844" w:author="Blažauskas Tomas [2]" w:date="2023-07-12T12:35:00Z">
        <w:r w:rsidRPr="00F3417C" w:rsidDel="003C6A10">
          <w:rPr>
            <w:rFonts w:eastAsia="Times New Roman"/>
            <w:highlight w:val="red"/>
            <w:rPrChange w:id="2845" w:author="Binkis Mikas" w:date="2023-07-12T12:23:00Z">
              <w:rPr>
                <w:rFonts w:ascii="Times New Roman" w:eastAsia="Times New Roman" w:hAnsi="Times New Roman"/>
              </w:rPr>
            </w:rPrChange>
          </w:rPr>
          <w:delText>eans of the direct estimates of the methods for different categories of respondents</w:delText>
        </w:r>
      </w:del>
    </w:p>
    <w:tbl>
      <w:tblPr>
        <w:tblW w:w="8640" w:type="dxa"/>
        <w:tblInd w:w="1843" w:type="dxa"/>
        <w:tblBorders>
          <w:top w:val="single" w:sz="4" w:space="0" w:color="auto"/>
          <w:bottom w:val="single" w:sz="4" w:space="0" w:color="auto"/>
          <w:insideH w:val="single" w:sz="4" w:space="0" w:color="auto"/>
        </w:tblBorders>
        <w:tblLayout w:type="fixed"/>
        <w:tblLook w:val="0600" w:firstRow="0" w:lastRow="0" w:firstColumn="0" w:lastColumn="0" w:noHBand="1" w:noVBand="1"/>
        <w:tblPrChange w:id="2846" w:author="Binkis Mikas" w:date="2023-03-20T00:44:00Z">
          <w:tblPr>
            <w:tblW w:w="8970" w:type="dxa"/>
            <w:tblInd w:w="1513"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PrChange>
      </w:tblPr>
      <w:tblGrid>
        <w:gridCol w:w="2410"/>
        <w:gridCol w:w="1417"/>
        <w:gridCol w:w="1560"/>
        <w:gridCol w:w="1543"/>
        <w:gridCol w:w="1710"/>
        <w:tblGridChange w:id="2847">
          <w:tblGrid>
            <w:gridCol w:w="2330"/>
            <w:gridCol w:w="1710"/>
            <w:gridCol w:w="1450"/>
            <w:gridCol w:w="1770"/>
            <w:gridCol w:w="1710"/>
          </w:tblGrid>
        </w:tblGridChange>
      </w:tblGrid>
      <w:tr w:rsidR="008E38FE" w:rsidRPr="00F3417C" w:rsidDel="003C6A10" w14:paraId="7CE964C0" w14:textId="44E9D403" w:rsidTr="00300D56">
        <w:trPr>
          <w:trHeight w:val="195"/>
          <w:tblHeader/>
          <w:del w:id="2848" w:author="Blažauskas Tomas [2]" w:date="2023-07-12T12:35:00Z"/>
          <w:trPrChange w:id="2849" w:author="Binkis Mikas" w:date="2023-03-20T00:44:00Z">
            <w:trPr>
              <w:trHeight w:val="195"/>
            </w:trPr>
          </w:trPrChange>
        </w:trPr>
        <w:tc>
          <w:tcPr>
            <w:tcW w:w="2410" w:type="dxa"/>
            <w:shd w:val="clear" w:color="auto" w:fill="auto"/>
            <w:tcMar>
              <w:top w:w="100" w:type="dxa"/>
              <w:left w:w="100" w:type="dxa"/>
              <w:bottom w:w="100" w:type="dxa"/>
              <w:right w:w="100" w:type="dxa"/>
            </w:tcMar>
            <w:tcPrChange w:id="2850" w:author="Binkis Mikas" w:date="2023-03-20T00:44:00Z">
              <w:tcPr>
                <w:tcW w:w="2330" w:type="dxa"/>
                <w:shd w:val="clear" w:color="auto" w:fill="auto"/>
                <w:tcMar>
                  <w:top w:w="100" w:type="dxa"/>
                  <w:left w:w="100" w:type="dxa"/>
                  <w:bottom w:w="100" w:type="dxa"/>
                  <w:right w:w="100" w:type="dxa"/>
                </w:tcMar>
              </w:tcPr>
            </w:tcPrChange>
          </w:tcPr>
          <w:p w14:paraId="5A59ABF2" w14:textId="6F0EEDB5" w:rsidR="008E38FE" w:rsidRPr="00F3417C" w:rsidDel="003C6A10" w:rsidRDefault="008E38FE" w:rsidP="004E777B">
            <w:pPr>
              <w:spacing w:line="240" w:lineRule="auto"/>
              <w:rPr>
                <w:del w:id="2851" w:author="Blažauskas Tomas [2]" w:date="2023-07-12T12:35:00Z"/>
                <w:rFonts w:eastAsia="Times New Roman"/>
                <w:b/>
                <w:bCs/>
                <w:highlight w:val="red"/>
                <w:rPrChange w:id="2852" w:author="Binkis Mikas" w:date="2023-07-12T12:23:00Z">
                  <w:rPr>
                    <w:del w:id="2853" w:author="Blažauskas Tomas [2]" w:date="2023-07-12T12:35:00Z"/>
                    <w:rFonts w:ascii="Times New Roman" w:eastAsia="Times New Roman" w:hAnsi="Times New Roman"/>
                  </w:rPr>
                </w:rPrChange>
              </w:rPr>
            </w:pPr>
            <w:del w:id="2854" w:author="Blažauskas Tomas [2]" w:date="2023-07-12T12:35:00Z">
              <w:r w:rsidRPr="00F3417C" w:rsidDel="003C6A10">
                <w:rPr>
                  <w:rFonts w:eastAsia="Times New Roman"/>
                  <w:b/>
                  <w:bCs/>
                  <w:highlight w:val="red"/>
                  <w:rPrChange w:id="2855" w:author="Binkis Mikas" w:date="2023-07-12T12:23:00Z">
                    <w:rPr>
                      <w:rFonts w:ascii="Times New Roman" w:eastAsia="Times New Roman" w:hAnsi="Times New Roman"/>
                    </w:rPr>
                  </w:rPrChange>
                </w:rPr>
                <w:delText>Category</w:delText>
              </w:r>
            </w:del>
            <w:ins w:id="2856" w:author="Binkis Mikas" w:date="2023-03-20T00:13:00Z">
              <w:del w:id="2857" w:author="Blažauskas Tomas [2]" w:date="2023-07-12T12:35:00Z">
                <w:r w:rsidR="005616EE" w:rsidRPr="00F3417C" w:rsidDel="003C6A10">
                  <w:rPr>
                    <w:rFonts w:eastAsia="Times New Roman"/>
                    <w:b/>
                    <w:bCs/>
                    <w:highlight w:val="red"/>
                    <w:rPrChange w:id="2858" w:author="Binkis Mikas" w:date="2023-07-12T12:23:00Z">
                      <w:rPr>
                        <w:rFonts w:eastAsia="Times New Roman"/>
                        <w:b/>
                        <w:bCs/>
                      </w:rPr>
                    </w:rPrChange>
                  </w:rPr>
                  <w:delText xml:space="preserve"> </w:delText>
                </w:r>
              </w:del>
            </w:ins>
            <w:del w:id="2859" w:author="Blažauskas Tomas [2]" w:date="2023-07-12T12:35:00Z">
              <w:r w:rsidRPr="00F3417C" w:rsidDel="003C6A10">
                <w:rPr>
                  <w:rFonts w:eastAsia="Times New Roman"/>
                  <w:b/>
                  <w:bCs/>
                  <w:highlight w:val="red"/>
                  <w:rPrChange w:id="2860" w:author="Binkis Mikas" w:date="2023-07-12T12:23:00Z">
                    <w:rPr>
                      <w:rFonts w:ascii="Times New Roman" w:eastAsia="Times New Roman" w:hAnsi="Times New Roman"/>
                    </w:rPr>
                  </w:rPrChange>
                </w:rPr>
                <w:delText>/</w:delText>
              </w:r>
            </w:del>
            <w:ins w:id="2861" w:author="Binkis Mikas" w:date="2023-03-20T00:13:00Z">
              <w:del w:id="2862" w:author="Blažauskas Tomas [2]" w:date="2023-07-12T12:35:00Z">
                <w:r w:rsidR="005616EE" w:rsidRPr="00F3417C" w:rsidDel="003C6A10">
                  <w:rPr>
                    <w:rFonts w:eastAsia="Times New Roman"/>
                    <w:b/>
                    <w:bCs/>
                    <w:highlight w:val="red"/>
                    <w:rPrChange w:id="2863" w:author="Binkis Mikas" w:date="2023-07-12T12:23:00Z">
                      <w:rPr>
                        <w:rFonts w:eastAsia="Times New Roman"/>
                        <w:b/>
                        <w:bCs/>
                      </w:rPr>
                    </w:rPrChange>
                  </w:rPr>
                  <w:delText xml:space="preserve"> M</w:delText>
                </w:r>
              </w:del>
            </w:ins>
            <w:del w:id="2864" w:author="Blažauskas Tomas [2]" w:date="2023-07-12T12:35:00Z">
              <w:r w:rsidRPr="00F3417C" w:rsidDel="003C6A10">
                <w:rPr>
                  <w:rFonts w:eastAsia="Times New Roman"/>
                  <w:b/>
                  <w:bCs/>
                  <w:highlight w:val="red"/>
                  <w:rPrChange w:id="2865" w:author="Binkis Mikas" w:date="2023-07-12T12:23:00Z">
                    <w:rPr>
                      <w:rFonts w:ascii="Times New Roman" w:eastAsia="Times New Roman" w:hAnsi="Times New Roman"/>
                    </w:rPr>
                  </w:rPrChange>
                </w:rPr>
                <w:delText>method</w:delText>
              </w:r>
            </w:del>
          </w:p>
        </w:tc>
        <w:tc>
          <w:tcPr>
            <w:tcW w:w="1417" w:type="dxa"/>
            <w:shd w:val="clear" w:color="auto" w:fill="auto"/>
            <w:tcMar>
              <w:top w:w="100" w:type="dxa"/>
              <w:left w:w="100" w:type="dxa"/>
              <w:bottom w:w="100" w:type="dxa"/>
              <w:right w:w="100" w:type="dxa"/>
            </w:tcMar>
            <w:tcPrChange w:id="2866" w:author="Binkis Mikas" w:date="2023-03-20T00:44:00Z">
              <w:tcPr>
                <w:tcW w:w="1710" w:type="dxa"/>
                <w:shd w:val="clear" w:color="auto" w:fill="auto"/>
                <w:tcMar>
                  <w:top w:w="100" w:type="dxa"/>
                  <w:left w:w="100" w:type="dxa"/>
                  <w:bottom w:w="100" w:type="dxa"/>
                  <w:right w:w="100" w:type="dxa"/>
                </w:tcMar>
              </w:tcPr>
            </w:tcPrChange>
          </w:tcPr>
          <w:p w14:paraId="3ACC26A4" w14:textId="788B7B43" w:rsidR="008E38FE" w:rsidRPr="00F3417C" w:rsidDel="003C6A10" w:rsidRDefault="008E38FE">
            <w:pPr>
              <w:spacing w:line="240" w:lineRule="auto"/>
              <w:jc w:val="center"/>
              <w:rPr>
                <w:del w:id="2867" w:author="Blažauskas Tomas [2]" w:date="2023-07-12T12:35:00Z"/>
                <w:rFonts w:eastAsia="Times New Roman"/>
                <w:b/>
                <w:bCs/>
                <w:highlight w:val="red"/>
                <w:rPrChange w:id="2868" w:author="Binkis Mikas" w:date="2023-07-12T12:23:00Z">
                  <w:rPr>
                    <w:del w:id="2869" w:author="Blažauskas Tomas [2]" w:date="2023-07-12T12:35:00Z"/>
                    <w:rFonts w:ascii="Times New Roman" w:eastAsia="Times New Roman" w:hAnsi="Times New Roman"/>
                  </w:rPr>
                </w:rPrChange>
              </w:rPr>
              <w:pPrChange w:id="2870" w:author="Binkis Mikas" w:date="2023-03-19T23:17:00Z">
                <w:pPr>
                  <w:spacing w:line="240" w:lineRule="auto"/>
                </w:pPr>
              </w:pPrChange>
            </w:pPr>
            <w:del w:id="2871" w:author="Blažauskas Tomas [2]" w:date="2023-07-12T12:35:00Z">
              <w:r w:rsidRPr="00F3417C" w:rsidDel="003C6A10">
                <w:rPr>
                  <w:rFonts w:eastAsia="Times New Roman"/>
                  <w:b/>
                  <w:bCs/>
                  <w:highlight w:val="red"/>
                  <w:rPrChange w:id="2872" w:author="Binkis Mikas" w:date="2023-07-12T12:23:00Z">
                    <w:rPr>
                      <w:rFonts w:ascii="Times New Roman" w:eastAsia="Times New Roman" w:hAnsi="Times New Roman"/>
                    </w:rPr>
                  </w:rPrChange>
                </w:rPr>
                <w:delText>3D</w:delText>
              </w:r>
            </w:del>
          </w:p>
        </w:tc>
        <w:tc>
          <w:tcPr>
            <w:tcW w:w="1560" w:type="dxa"/>
            <w:shd w:val="clear" w:color="auto" w:fill="auto"/>
            <w:tcMar>
              <w:top w:w="100" w:type="dxa"/>
              <w:left w:w="100" w:type="dxa"/>
              <w:bottom w:w="100" w:type="dxa"/>
              <w:right w:w="100" w:type="dxa"/>
            </w:tcMar>
            <w:tcPrChange w:id="2873" w:author="Binkis Mikas" w:date="2023-03-20T00:44:00Z">
              <w:tcPr>
                <w:tcW w:w="1450" w:type="dxa"/>
                <w:shd w:val="clear" w:color="auto" w:fill="auto"/>
                <w:tcMar>
                  <w:top w:w="100" w:type="dxa"/>
                  <w:left w:w="100" w:type="dxa"/>
                  <w:bottom w:w="100" w:type="dxa"/>
                  <w:right w:w="100" w:type="dxa"/>
                </w:tcMar>
              </w:tcPr>
            </w:tcPrChange>
          </w:tcPr>
          <w:p w14:paraId="5501DD1C" w14:textId="6291EEBB" w:rsidR="008E38FE" w:rsidRPr="00F3417C" w:rsidDel="003C6A10" w:rsidRDefault="008E38FE">
            <w:pPr>
              <w:spacing w:line="240" w:lineRule="auto"/>
              <w:jc w:val="center"/>
              <w:rPr>
                <w:del w:id="2874" w:author="Blažauskas Tomas [2]" w:date="2023-07-12T12:35:00Z"/>
                <w:rFonts w:eastAsia="Times New Roman"/>
                <w:b/>
                <w:bCs/>
                <w:highlight w:val="red"/>
                <w:rPrChange w:id="2875" w:author="Binkis Mikas" w:date="2023-07-12T12:23:00Z">
                  <w:rPr>
                    <w:del w:id="2876" w:author="Blažauskas Tomas [2]" w:date="2023-07-12T12:35:00Z"/>
                    <w:rFonts w:ascii="Times New Roman" w:eastAsia="Times New Roman" w:hAnsi="Times New Roman"/>
                  </w:rPr>
                </w:rPrChange>
              </w:rPr>
              <w:pPrChange w:id="2877" w:author="Binkis Mikas" w:date="2023-03-19T23:17:00Z">
                <w:pPr>
                  <w:spacing w:line="240" w:lineRule="auto"/>
                </w:pPr>
              </w:pPrChange>
            </w:pPr>
            <w:del w:id="2878" w:author="Blažauskas Tomas [2]" w:date="2023-07-12T12:35:00Z">
              <w:r w:rsidRPr="00F3417C" w:rsidDel="003C6A10">
                <w:rPr>
                  <w:rFonts w:eastAsia="Times New Roman"/>
                  <w:b/>
                  <w:bCs/>
                  <w:highlight w:val="red"/>
                  <w:rPrChange w:id="2879" w:author="Binkis Mikas" w:date="2023-07-12T12:23:00Z">
                    <w:rPr>
                      <w:rFonts w:ascii="Times New Roman" w:eastAsia="Times New Roman" w:hAnsi="Times New Roman"/>
                    </w:rPr>
                  </w:rPrChange>
                </w:rPr>
                <w:delText>Cutting off</w:delText>
              </w:r>
            </w:del>
            <w:ins w:id="2880" w:author="Tomas Blazauskas" w:date="2023-03-19T13:06:00Z">
              <w:del w:id="2881" w:author="Blažauskas Tomas [2]" w:date="2023-07-12T12:35:00Z">
                <w:r w:rsidR="00556A23" w:rsidRPr="00F3417C" w:rsidDel="003C6A10">
                  <w:rPr>
                    <w:rFonts w:eastAsia="Times New Roman"/>
                    <w:b/>
                    <w:bCs/>
                    <w:highlight w:val="red"/>
                    <w:rPrChange w:id="2882" w:author="Binkis Mikas" w:date="2023-07-12T12:23:00Z">
                      <w:rPr>
                        <w:rFonts w:ascii="Times New Roman" w:eastAsia="Times New Roman" w:hAnsi="Times New Roman"/>
                      </w:rPr>
                    </w:rPrChange>
                  </w:rPr>
                  <w:delText>Clipping</w:delText>
                </w:r>
              </w:del>
            </w:ins>
          </w:p>
        </w:tc>
        <w:tc>
          <w:tcPr>
            <w:tcW w:w="1543" w:type="dxa"/>
            <w:shd w:val="clear" w:color="auto" w:fill="auto"/>
            <w:tcMar>
              <w:top w:w="100" w:type="dxa"/>
              <w:left w:w="100" w:type="dxa"/>
              <w:bottom w:w="100" w:type="dxa"/>
              <w:right w:w="100" w:type="dxa"/>
            </w:tcMar>
            <w:tcPrChange w:id="2883" w:author="Binkis Mikas" w:date="2023-03-20T00:44:00Z">
              <w:tcPr>
                <w:tcW w:w="1770" w:type="dxa"/>
                <w:shd w:val="clear" w:color="auto" w:fill="auto"/>
                <w:tcMar>
                  <w:top w:w="100" w:type="dxa"/>
                  <w:left w:w="100" w:type="dxa"/>
                  <w:bottom w:w="100" w:type="dxa"/>
                  <w:right w:w="100" w:type="dxa"/>
                </w:tcMar>
              </w:tcPr>
            </w:tcPrChange>
          </w:tcPr>
          <w:p w14:paraId="28C24914" w14:textId="21FFAF3F" w:rsidR="008E38FE" w:rsidRPr="00F3417C" w:rsidDel="003C6A10" w:rsidRDefault="008E38FE">
            <w:pPr>
              <w:spacing w:line="240" w:lineRule="auto"/>
              <w:jc w:val="center"/>
              <w:rPr>
                <w:del w:id="2884" w:author="Blažauskas Tomas [2]" w:date="2023-07-12T12:35:00Z"/>
                <w:rFonts w:eastAsia="Times New Roman"/>
                <w:b/>
                <w:bCs/>
                <w:highlight w:val="red"/>
                <w:rPrChange w:id="2885" w:author="Binkis Mikas" w:date="2023-07-12T12:23:00Z">
                  <w:rPr>
                    <w:del w:id="2886" w:author="Blažauskas Tomas [2]" w:date="2023-07-12T12:35:00Z"/>
                    <w:rFonts w:ascii="Times New Roman" w:eastAsia="Times New Roman" w:hAnsi="Times New Roman"/>
                  </w:rPr>
                </w:rPrChange>
              </w:rPr>
              <w:pPrChange w:id="2887" w:author="Binkis Mikas" w:date="2023-03-19T23:17:00Z">
                <w:pPr>
                  <w:spacing w:line="240" w:lineRule="auto"/>
                </w:pPr>
              </w:pPrChange>
            </w:pPr>
            <w:del w:id="2888" w:author="Blažauskas Tomas [2]" w:date="2023-07-12T12:35:00Z">
              <w:r w:rsidRPr="00F3417C" w:rsidDel="003C6A10">
                <w:rPr>
                  <w:rFonts w:eastAsia="Times New Roman"/>
                  <w:b/>
                  <w:bCs/>
                  <w:highlight w:val="red"/>
                  <w:rPrChange w:id="2889" w:author="Binkis Mikas" w:date="2023-07-12T12:23:00Z">
                    <w:rPr>
                      <w:rFonts w:ascii="Times New Roman" w:eastAsia="Times New Roman" w:hAnsi="Times New Roman"/>
                    </w:rPr>
                  </w:rPrChange>
                </w:rPr>
                <w:delText>Linking</w:delText>
              </w:r>
            </w:del>
            <w:ins w:id="2890" w:author="Tomas Blazauskas" w:date="2023-03-19T13:06:00Z">
              <w:del w:id="2891" w:author="Blažauskas Tomas [2]" w:date="2023-07-12T12:35:00Z">
                <w:r w:rsidR="00556A23" w:rsidRPr="00F3417C" w:rsidDel="003C6A10">
                  <w:rPr>
                    <w:rFonts w:eastAsia="Times New Roman"/>
                    <w:b/>
                    <w:bCs/>
                    <w:highlight w:val="red"/>
                    <w:rPrChange w:id="2892" w:author="Binkis Mikas" w:date="2023-07-12T12:23:00Z">
                      <w:rPr>
                        <w:rFonts w:ascii="Times New Roman" w:eastAsia="Times New Roman" w:hAnsi="Times New Roman"/>
                      </w:rPr>
                    </w:rPrChange>
                  </w:rPr>
                  <w:delText>Blending</w:delText>
                </w:r>
              </w:del>
            </w:ins>
          </w:p>
        </w:tc>
        <w:tc>
          <w:tcPr>
            <w:tcW w:w="1710" w:type="dxa"/>
            <w:shd w:val="clear" w:color="auto" w:fill="auto"/>
            <w:tcMar>
              <w:top w:w="100" w:type="dxa"/>
              <w:left w:w="100" w:type="dxa"/>
              <w:bottom w:w="100" w:type="dxa"/>
              <w:right w:w="100" w:type="dxa"/>
            </w:tcMar>
            <w:tcPrChange w:id="2893" w:author="Binkis Mikas" w:date="2023-03-20T00:44:00Z">
              <w:tcPr>
                <w:tcW w:w="1710" w:type="dxa"/>
                <w:shd w:val="clear" w:color="auto" w:fill="auto"/>
                <w:tcMar>
                  <w:top w:w="100" w:type="dxa"/>
                  <w:left w:w="100" w:type="dxa"/>
                  <w:bottom w:w="100" w:type="dxa"/>
                  <w:right w:w="100" w:type="dxa"/>
                </w:tcMar>
              </w:tcPr>
            </w:tcPrChange>
          </w:tcPr>
          <w:p w14:paraId="490E4B23" w14:textId="2A4C1C63" w:rsidR="008E38FE" w:rsidRPr="00F3417C" w:rsidDel="003C6A10" w:rsidRDefault="008E38FE">
            <w:pPr>
              <w:spacing w:line="240" w:lineRule="auto"/>
              <w:jc w:val="center"/>
              <w:rPr>
                <w:del w:id="2894" w:author="Blažauskas Tomas [2]" w:date="2023-07-12T12:35:00Z"/>
                <w:rFonts w:eastAsia="Times New Roman"/>
                <w:b/>
                <w:bCs/>
                <w:highlight w:val="red"/>
                <w:rPrChange w:id="2895" w:author="Binkis Mikas" w:date="2023-07-12T12:23:00Z">
                  <w:rPr>
                    <w:del w:id="2896" w:author="Blažauskas Tomas [2]" w:date="2023-07-12T12:35:00Z"/>
                    <w:rFonts w:ascii="Times New Roman" w:eastAsia="Times New Roman" w:hAnsi="Times New Roman"/>
                  </w:rPr>
                </w:rPrChange>
              </w:rPr>
              <w:pPrChange w:id="2897" w:author="Binkis Mikas" w:date="2023-03-19T23:17:00Z">
                <w:pPr>
                  <w:spacing w:line="240" w:lineRule="auto"/>
                </w:pPr>
              </w:pPrChange>
            </w:pPr>
            <w:del w:id="2898" w:author="Blažauskas Tomas [2]" w:date="2023-07-12T12:35:00Z">
              <w:r w:rsidRPr="00F3417C" w:rsidDel="003C6A10">
                <w:rPr>
                  <w:rFonts w:eastAsia="Times New Roman"/>
                  <w:b/>
                  <w:bCs/>
                  <w:highlight w:val="red"/>
                  <w:rPrChange w:id="2899" w:author="Binkis Mikas" w:date="2023-07-12T12:23:00Z">
                    <w:rPr>
                      <w:rFonts w:ascii="Times New Roman" w:eastAsia="Times New Roman" w:hAnsi="Times New Roman"/>
                    </w:rPr>
                  </w:rPrChange>
                </w:rPr>
                <w:delText>Video</w:delText>
              </w:r>
            </w:del>
            <w:ins w:id="2900" w:author="Tomas Blazauskas" w:date="2023-03-19T13:16:00Z">
              <w:del w:id="2901" w:author="Blažauskas Tomas [2]" w:date="2023-07-12T12:35:00Z">
                <w:r w:rsidR="00250B50" w:rsidRPr="00F3417C" w:rsidDel="003C6A10">
                  <w:rPr>
                    <w:rFonts w:eastAsia="Times New Roman"/>
                    <w:b/>
                    <w:bCs/>
                    <w:highlight w:val="red"/>
                    <w:rPrChange w:id="2902" w:author="Binkis Mikas" w:date="2023-07-12T12:23:00Z">
                      <w:rPr>
                        <w:rFonts w:ascii="Times New Roman" w:eastAsia="Times New Roman" w:hAnsi="Times New Roman"/>
                      </w:rPr>
                    </w:rPrChange>
                  </w:rPr>
                  <w:delText>Sequential</w:delText>
                </w:r>
              </w:del>
            </w:ins>
          </w:p>
        </w:tc>
      </w:tr>
      <w:tr w:rsidR="008E38FE" w:rsidRPr="00F3417C" w:rsidDel="003C6A10" w14:paraId="46DE5498" w14:textId="72E07EF0" w:rsidTr="00300D56">
        <w:trPr>
          <w:trHeight w:val="143"/>
          <w:del w:id="2903" w:author="Blažauskas Tomas [2]" w:date="2023-07-12T12:35:00Z"/>
          <w:trPrChange w:id="2904" w:author="Binkis Mikas" w:date="2023-03-20T00:44:00Z">
            <w:trPr>
              <w:trHeight w:val="143"/>
            </w:trPr>
          </w:trPrChange>
        </w:trPr>
        <w:tc>
          <w:tcPr>
            <w:tcW w:w="2410" w:type="dxa"/>
            <w:shd w:val="clear" w:color="auto" w:fill="auto"/>
            <w:tcMar>
              <w:top w:w="100" w:type="dxa"/>
              <w:left w:w="100" w:type="dxa"/>
              <w:bottom w:w="100" w:type="dxa"/>
              <w:right w:w="100" w:type="dxa"/>
            </w:tcMar>
            <w:tcPrChange w:id="2905" w:author="Binkis Mikas" w:date="2023-03-20T00:44:00Z">
              <w:tcPr>
                <w:tcW w:w="2330" w:type="dxa"/>
                <w:shd w:val="clear" w:color="auto" w:fill="auto"/>
                <w:tcMar>
                  <w:top w:w="100" w:type="dxa"/>
                  <w:left w:w="100" w:type="dxa"/>
                  <w:bottom w:w="100" w:type="dxa"/>
                  <w:right w:w="100" w:type="dxa"/>
                </w:tcMar>
              </w:tcPr>
            </w:tcPrChange>
          </w:tcPr>
          <w:p w14:paraId="259F82C8" w14:textId="50D032FD" w:rsidR="008E38FE" w:rsidRPr="00F3417C" w:rsidDel="003C6A10" w:rsidRDefault="008E38FE">
            <w:pPr>
              <w:spacing w:line="240" w:lineRule="auto"/>
              <w:jc w:val="left"/>
              <w:rPr>
                <w:del w:id="2906" w:author="Blažauskas Tomas [2]" w:date="2023-07-12T12:35:00Z"/>
                <w:rFonts w:eastAsia="Times New Roman"/>
                <w:b/>
                <w:bCs/>
                <w:highlight w:val="red"/>
                <w:rPrChange w:id="2907" w:author="Binkis Mikas" w:date="2023-07-12T12:23:00Z">
                  <w:rPr>
                    <w:del w:id="2908" w:author="Blažauskas Tomas [2]" w:date="2023-07-12T12:35:00Z"/>
                    <w:rFonts w:ascii="Times New Roman" w:eastAsia="Times New Roman" w:hAnsi="Times New Roman"/>
                  </w:rPr>
                </w:rPrChange>
              </w:rPr>
              <w:pPrChange w:id="2909" w:author="Binkis Mikas" w:date="2023-03-19T23:17:00Z">
                <w:pPr>
                  <w:spacing w:line="240" w:lineRule="auto"/>
                </w:pPr>
              </w:pPrChange>
            </w:pPr>
            <w:del w:id="2910" w:author="Blažauskas Tomas [2]" w:date="2023-07-12T12:35:00Z">
              <w:r w:rsidRPr="00F3417C" w:rsidDel="003C6A10">
                <w:rPr>
                  <w:rFonts w:eastAsia="Times New Roman"/>
                  <w:b/>
                  <w:bCs/>
                  <w:highlight w:val="red"/>
                  <w:rPrChange w:id="2911" w:author="Binkis Mikas" w:date="2023-07-12T12:23:00Z">
                    <w:rPr>
                      <w:rFonts w:ascii="Times New Roman" w:eastAsia="Times New Roman" w:hAnsi="Times New Roman"/>
                    </w:rPr>
                  </w:rPrChange>
                </w:rPr>
                <w:delText>Women</w:delText>
              </w:r>
            </w:del>
          </w:p>
        </w:tc>
        <w:tc>
          <w:tcPr>
            <w:tcW w:w="1417" w:type="dxa"/>
            <w:shd w:val="clear" w:color="auto" w:fill="auto"/>
            <w:tcMar>
              <w:top w:w="100" w:type="dxa"/>
              <w:left w:w="100" w:type="dxa"/>
              <w:bottom w:w="100" w:type="dxa"/>
              <w:right w:w="100" w:type="dxa"/>
            </w:tcMar>
            <w:tcPrChange w:id="2912" w:author="Binkis Mikas" w:date="2023-03-20T00:44:00Z">
              <w:tcPr>
                <w:tcW w:w="1710" w:type="dxa"/>
                <w:shd w:val="clear" w:color="auto" w:fill="auto"/>
                <w:tcMar>
                  <w:top w:w="100" w:type="dxa"/>
                  <w:left w:w="100" w:type="dxa"/>
                  <w:bottom w:w="100" w:type="dxa"/>
                  <w:right w:w="100" w:type="dxa"/>
                </w:tcMar>
              </w:tcPr>
            </w:tcPrChange>
          </w:tcPr>
          <w:p w14:paraId="1583D06E" w14:textId="7A192580" w:rsidR="008E38FE" w:rsidRPr="00F3417C" w:rsidDel="003C6A10" w:rsidRDefault="008E38FE">
            <w:pPr>
              <w:spacing w:line="240" w:lineRule="auto"/>
              <w:jc w:val="center"/>
              <w:rPr>
                <w:del w:id="2913" w:author="Blažauskas Tomas [2]" w:date="2023-07-12T12:35:00Z"/>
                <w:rFonts w:eastAsia="Times New Roman"/>
                <w:highlight w:val="red"/>
                <w:rPrChange w:id="2914" w:author="Binkis Mikas" w:date="2023-07-12T12:23:00Z">
                  <w:rPr>
                    <w:del w:id="2915" w:author="Blažauskas Tomas [2]" w:date="2023-07-12T12:35:00Z"/>
                    <w:rFonts w:ascii="Times New Roman" w:eastAsia="Times New Roman" w:hAnsi="Times New Roman"/>
                  </w:rPr>
                </w:rPrChange>
              </w:rPr>
              <w:pPrChange w:id="2916" w:author="Binkis Mikas" w:date="2023-03-20T00:13:00Z">
                <w:pPr>
                  <w:spacing w:line="240" w:lineRule="auto"/>
                </w:pPr>
              </w:pPrChange>
            </w:pPr>
            <w:del w:id="2917" w:author="Blažauskas Tomas [2]" w:date="2023-07-12T12:35:00Z">
              <w:r w:rsidRPr="00F3417C" w:rsidDel="003C6A10">
                <w:rPr>
                  <w:rFonts w:eastAsia="Times New Roman"/>
                  <w:highlight w:val="red"/>
                  <w:rPrChange w:id="2918" w:author="Binkis Mikas" w:date="2023-07-12T12:23:00Z">
                    <w:rPr>
                      <w:rFonts w:ascii="Times New Roman" w:eastAsia="Times New Roman" w:hAnsi="Times New Roman"/>
                    </w:rPr>
                  </w:rPrChange>
                </w:rPr>
                <w:delText>4,75</w:delText>
              </w:r>
            </w:del>
          </w:p>
        </w:tc>
        <w:tc>
          <w:tcPr>
            <w:tcW w:w="1560" w:type="dxa"/>
            <w:shd w:val="clear" w:color="auto" w:fill="auto"/>
            <w:tcMar>
              <w:top w:w="100" w:type="dxa"/>
              <w:left w:w="100" w:type="dxa"/>
              <w:bottom w:w="100" w:type="dxa"/>
              <w:right w:w="100" w:type="dxa"/>
            </w:tcMar>
            <w:tcPrChange w:id="2919" w:author="Binkis Mikas" w:date="2023-03-20T00:44:00Z">
              <w:tcPr>
                <w:tcW w:w="1450" w:type="dxa"/>
                <w:shd w:val="clear" w:color="auto" w:fill="auto"/>
                <w:tcMar>
                  <w:top w:w="100" w:type="dxa"/>
                  <w:left w:w="100" w:type="dxa"/>
                  <w:bottom w:w="100" w:type="dxa"/>
                  <w:right w:w="100" w:type="dxa"/>
                </w:tcMar>
              </w:tcPr>
            </w:tcPrChange>
          </w:tcPr>
          <w:p w14:paraId="0FFCFD48" w14:textId="42D8CF73" w:rsidR="008E38FE" w:rsidRPr="00F3417C" w:rsidDel="003C6A10" w:rsidRDefault="008E38FE">
            <w:pPr>
              <w:spacing w:line="240" w:lineRule="auto"/>
              <w:jc w:val="center"/>
              <w:rPr>
                <w:del w:id="2920" w:author="Blažauskas Tomas [2]" w:date="2023-07-12T12:35:00Z"/>
                <w:rFonts w:eastAsia="Times New Roman"/>
                <w:highlight w:val="red"/>
                <w:rPrChange w:id="2921" w:author="Binkis Mikas" w:date="2023-07-12T12:23:00Z">
                  <w:rPr>
                    <w:del w:id="2922" w:author="Blažauskas Tomas [2]" w:date="2023-07-12T12:35:00Z"/>
                    <w:rFonts w:ascii="Times New Roman" w:eastAsia="Times New Roman" w:hAnsi="Times New Roman"/>
                  </w:rPr>
                </w:rPrChange>
              </w:rPr>
              <w:pPrChange w:id="2923" w:author="Binkis Mikas" w:date="2023-03-20T00:13:00Z">
                <w:pPr>
                  <w:spacing w:line="240" w:lineRule="auto"/>
                </w:pPr>
              </w:pPrChange>
            </w:pPr>
            <w:del w:id="2924" w:author="Blažauskas Tomas [2]" w:date="2023-07-12T12:35:00Z">
              <w:r w:rsidRPr="00F3417C" w:rsidDel="003C6A10">
                <w:rPr>
                  <w:rFonts w:eastAsia="Times New Roman"/>
                  <w:highlight w:val="red"/>
                  <w:rPrChange w:id="2925" w:author="Binkis Mikas" w:date="2023-07-12T12:23:00Z">
                    <w:rPr>
                      <w:rFonts w:ascii="Times New Roman" w:eastAsia="Times New Roman" w:hAnsi="Times New Roman"/>
                    </w:rPr>
                  </w:rPrChange>
                </w:rPr>
                <w:delText>4,25</w:delText>
              </w:r>
            </w:del>
          </w:p>
        </w:tc>
        <w:tc>
          <w:tcPr>
            <w:tcW w:w="1543" w:type="dxa"/>
            <w:shd w:val="clear" w:color="auto" w:fill="auto"/>
            <w:tcMar>
              <w:top w:w="100" w:type="dxa"/>
              <w:left w:w="100" w:type="dxa"/>
              <w:bottom w:w="100" w:type="dxa"/>
              <w:right w:w="100" w:type="dxa"/>
            </w:tcMar>
            <w:tcPrChange w:id="2926" w:author="Binkis Mikas" w:date="2023-03-20T00:44:00Z">
              <w:tcPr>
                <w:tcW w:w="1770" w:type="dxa"/>
                <w:shd w:val="clear" w:color="auto" w:fill="auto"/>
                <w:tcMar>
                  <w:top w:w="100" w:type="dxa"/>
                  <w:left w:w="100" w:type="dxa"/>
                  <w:bottom w:w="100" w:type="dxa"/>
                  <w:right w:w="100" w:type="dxa"/>
                </w:tcMar>
              </w:tcPr>
            </w:tcPrChange>
          </w:tcPr>
          <w:p w14:paraId="23F53924" w14:textId="6A0149C9" w:rsidR="008E38FE" w:rsidRPr="00F3417C" w:rsidDel="003C6A10" w:rsidRDefault="008E38FE">
            <w:pPr>
              <w:spacing w:line="240" w:lineRule="auto"/>
              <w:jc w:val="center"/>
              <w:rPr>
                <w:del w:id="2927" w:author="Blažauskas Tomas [2]" w:date="2023-07-12T12:35:00Z"/>
                <w:rFonts w:eastAsia="Times New Roman"/>
                <w:highlight w:val="red"/>
                <w:rPrChange w:id="2928" w:author="Binkis Mikas" w:date="2023-07-12T12:23:00Z">
                  <w:rPr>
                    <w:del w:id="2929" w:author="Blažauskas Tomas [2]" w:date="2023-07-12T12:35:00Z"/>
                    <w:rFonts w:ascii="Times New Roman" w:eastAsia="Times New Roman" w:hAnsi="Times New Roman"/>
                  </w:rPr>
                </w:rPrChange>
              </w:rPr>
              <w:pPrChange w:id="2930" w:author="Binkis Mikas" w:date="2023-03-20T00:13:00Z">
                <w:pPr>
                  <w:spacing w:line="240" w:lineRule="auto"/>
                </w:pPr>
              </w:pPrChange>
            </w:pPr>
            <w:del w:id="2931" w:author="Blažauskas Tomas [2]" w:date="2023-07-12T12:35:00Z">
              <w:r w:rsidRPr="00F3417C" w:rsidDel="003C6A10">
                <w:rPr>
                  <w:rFonts w:eastAsia="Times New Roman"/>
                  <w:highlight w:val="red"/>
                  <w:rPrChange w:id="2932" w:author="Binkis Mikas" w:date="2023-07-12T12:23:00Z">
                    <w:rPr>
                      <w:rFonts w:ascii="Times New Roman" w:eastAsia="Times New Roman" w:hAnsi="Times New Roman"/>
                    </w:rPr>
                  </w:rPrChange>
                </w:rPr>
                <w:delText>4,13</w:delText>
              </w:r>
            </w:del>
          </w:p>
        </w:tc>
        <w:tc>
          <w:tcPr>
            <w:tcW w:w="1710" w:type="dxa"/>
            <w:shd w:val="clear" w:color="auto" w:fill="auto"/>
            <w:tcMar>
              <w:top w:w="100" w:type="dxa"/>
              <w:left w:w="100" w:type="dxa"/>
              <w:bottom w:w="100" w:type="dxa"/>
              <w:right w:w="100" w:type="dxa"/>
            </w:tcMar>
            <w:tcPrChange w:id="2933" w:author="Binkis Mikas" w:date="2023-03-20T00:44:00Z">
              <w:tcPr>
                <w:tcW w:w="1710" w:type="dxa"/>
                <w:shd w:val="clear" w:color="auto" w:fill="auto"/>
                <w:tcMar>
                  <w:top w:w="100" w:type="dxa"/>
                  <w:left w:w="100" w:type="dxa"/>
                  <w:bottom w:w="100" w:type="dxa"/>
                  <w:right w:w="100" w:type="dxa"/>
                </w:tcMar>
              </w:tcPr>
            </w:tcPrChange>
          </w:tcPr>
          <w:p w14:paraId="75489C71" w14:textId="00E8826F" w:rsidR="008E38FE" w:rsidRPr="00F3417C" w:rsidDel="003C6A10" w:rsidRDefault="008E38FE">
            <w:pPr>
              <w:spacing w:line="240" w:lineRule="auto"/>
              <w:jc w:val="center"/>
              <w:rPr>
                <w:del w:id="2934" w:author="Blažauskas Tomas [2]" w:date="2023-07-12T12:35:00Z"/>
                <w:rFonts w:eastAsia="Times New Roman"/>
                <w:highlight w:val="red"/>
                <w:rPrChange w:id="2935" w:author="Binkis Mikas" w:date="2023-07-12T12:23:00Z">
                  <w:rPr>
                    <w:del w:id="2936" w:author="Blažauskas Tomas [2]" w:date="2023-07-12T12:35:00Z"/>
                    <w:rFonts w:ascii="Times New Roman" w:eastAsia="Times New Roman" w:hAnsi="Times New Roman"/>
                  </w:rPr>
                </w:rPrChange>
              </w:rPr>
              <w:pPrChange w:id="2937" w:author="Binkis Mikas" w:date="2023-03-20T00:13:00Z">
                <w:pPr>
                  <w:spacing w:line="240" w:lineRule="auto"/>
                </w:pPr>
              </w:pPrChange>
            </w:pPr>
            <w:del w:id="2938" w:author="Blažauskas Tomas [2]" w:date="2023-07-12T12:35:00Z">
              <w:r w:rsidRPr="00F3417C" w:rsidDel="003C6A10">
                <w:rPr>
                  <w:rFonts w:eastAsia="Times New Roman"/>
                  <w:highlight w:val="red"/>
                  <w:rPrChange w:id="2939" w:author="Binkis Mikas" w:date="2023-07-12T12:23:00Z">
                    <w:rPr>
                      <w:rFonts w:ascii="Times New Roman" w:eastAsia="Times New Roman" w:hAnsi="Times New Roman"/>
                    </w:rPr>
                  </w:rPrChange>
                </w:rPr>
                <w:delText>4,00</w:delText>
              </w:r>
            </w:del>
          </w:p>
        </w:tc>
      </w:tr>
      <w:tr w:rsidR="008E38FE" w:rsidRPr="00F3417C" w:rsidDel="003C6A10" w14:paraId="785DC9DD" w14:textId="7D811848" w:rsidTr="00300D56">
        <w:trPr>
          <w:trHeight w:val="80"/>
          <w:del w:id="2940" w:author="Blažauskas Tomas [2]" w:date="2023-07-12T12:35:00Z"/>
          <w:trPrChange w:id="2941" w:author="Binkis Mikas" w:date="2023-03-20T00:44:00Z">
            <w:trPr>
              <w:trHeight w:val="80"/>
            </w:trPr>
          </w:trPrChange>
        </w:trPr>
        <w:tc>
          <w:tcPr>
            <w:tcW w:w="2410" w:type="dxa"/>
            <w:shd w:val="clear" w:color="auto" w:fill="auto"/>
            <w:tcMar>
              <w:top w:w="100" w:type="dxa"/>
              <w:left w:w="100" w:type="dxa"/>
              <w:bottom w:w="100" w:type="dxa"/>
              <w:right w:w="100" w:type="dxa"/>
            </w:tcMar>
            <w:tcPrChange w:id="2942" w:author="Binkis Mikas" w:date="2023-03-20T00:44:00Z">
              <w:tcPr>
                <w:tcW w:w="2330" w:type="dxa"/>
                <w:shd w:val="clear" w:color="auto" w:fill="auto"/>
                <w:tcMar>
                  <w:top w:w="100" w:type="dxa"/>
                  <w:left w:w="100" w:type="dxa"/>
                  <w:bottom w:w="100" w:type="dxa"/>
                  <w:right w:w="100" w:type="dxa"/>
                </w:tcMar>
              </w:tcPr>
            </w:tcPrChange>
          </w:tcPr>
          <w:p w14:paraId="71DB796B" w14:textId="315FC80C" w:rsidR="008E38FE" w:rsidRPr="00F3417C" w:rsidDel="003C6A10" w:rsidRDefault="008E38FE">
            <w:pPr>
              <w:spacing w:line="240" w:lineRule="auto"/>
              <w:jc w:val="left"/>
              <w:rPr>
                <w:del w:id="2943" w:author="Blažauskas Tomas [2]" w:date="2023-07-12T12:35:00Z"/>
                <w:rFonts w:eastAsia="Times New Roman"/>
                <w:b/>
                <w:bCs/>
                <w:highlight w:val="red"/>
                <w:rPrChange w:id="2944" w:author="Binkis Mikas" w:date="2023-07-12T12:23:00Z">
                  <w:rPr>
                    <w:del w:id="2945" w:author="Blažauskas Tomas [2]" w:date="2023-07-12T12:35:00Z"/>
                    <w:rFonts w:ascii="Times New Roman" w:eastAsia="Times New Roman" w:hAnsi="Times New Roman"/>
                  </w:rPr>
                </w:rPrChange>
              </w:rPr>
              <w:pPrChange w:id="2946" w:author="Binkis Mikas" w:date="2023-03-19T23:17:00Z">
                <w:pPr>
                  <w:spacing w:line="240" w:lineRule="auto"/>
                </w:pPr>
              </w:pPrChange>
            </w:pPr>
            <w:del w:id="2947" w:author="Blažauskas Tomas [2]" w:date="2023-07-12T12:35:00Z">
              <w:r w:rsidRPr="00F3417C" w:rsidDel="003C6A10">
                <w:rPr>
                  <w:rFonts w:eastAsia="Times New Roman"/>
                  <w:b/>
                  <w:bCs/>
                  <w:highlight w:val="red"/>
                  <w:rPrChange w:id="2948" w:author="Binkis Mikas" w:date="2023-07-12T12:23:00Z">
                    <w:rPr>
                      <w:rFonts w:ascii="Times New Roman" w:eastAsia="Times New Roman" w:hAnsi="Times New Roman"/>
                    </w:rPr>
                  </w:rPrChange>
                </w:rPr>
                <w:delText>Men</w:delText>
              </w:r>
            </w:del>
          </w:p>
        </w:tc>
        <w:tc>
          <w:tcPr>
            <w:tcW w:w="1417" w:type="dxa"/>
            <w:shd w:val="clear" w:color="auto" w:fill="auto"/>
            <w:tcMar>
              <w:top w:w="100" w:type="dxa"/>
              <w:left w:w="100" w:type="dxa"/>
              <w:bottom w:w="100" w:type="dxa"/>
              <w:right w:w="100" w:type="dxa"/>
            </w:tcMar>
            <w:tcPrChange w:id="2949" w:author="Binkis Mikas" w:date="2023-03-20T00:44:00Z">
              <w:tcPr>
                <w:tcW w:w="1710" w:type="dxa"/>
                <w:shd w:val="clear" w:color="auto" w:fill="auto"/>
                <w:tcMar>
                  <w:top w:w="100" w:type="dxa"/>
                  <w:left w:w="100" w:type="dxa"/>
                  <w:bottom w:w="100" w:type="dxa"/>
                  <w:right w:w="100" w:type="dxa"/>
                </w:tcMar>
              </w:tcPr>
            </w:tcPrChange>
          </w:tcPr>
          <w:p w14:paraId="2080AB28" w14:textId="4CEA0317" w:rsidR="008E38FE" w:rsidRPr="00F3417C" w:rsidDel="003C6A10" w:rsidRDefault="008E38FE">
            <w:pPr>
              <w:spacing w:line="240" w:lineRule="auto"/>
              <w:jc w:val="center"/>
              <w:rPr>
                <w:del w:id="2950" w:author="Blažauskas Tomas [2]" w:date="2023-07-12T12:35:00Z"/>
                <w:rFonts w:eastAsia="Times New Roman"/>
                <w:highlight w:val="red"/>
                <w:rPrChange w:id="2951" w:author="Binkis Mikas" w:date="2023-07-12T12:23:00Z">
                  <w:rPr>
                    <w:del w:id="2952" w:author="Blažauskas Tomas [2]" w:date="2023-07-12T12:35:00Z"/>
                    <w:rFonts w:ascii="Times New Roman" w:eastAsia="Times New Roman" w:hAnsi="Times New Roman"/>
                  </w:rPr>
                </w:rPrChange>
              </w:rPr>
              <w:pPrChange w:id="2953" w:author="Binkis Mikas" w:date="2023-03-20T00:13:00Z">
                <w:pPr>
                  <w:spacing w:line="240" w:lineRule="auto"/>
                </w:pPr>
              </w:pPrChange>
            </w:pPr>
            <w:del w:id="2954" w:author="Blažauskas Tomas [2]" w:date="2023-07-12T12:35:00Z">
              <w:r w:rsidRPr="00F3417C" w:rsidDel="003C6A10">
                <w:rPr>
                  <w:rFonts w:eastAsia="Times New Roman"/>
                  <w:highlight w:val="red"/>
                  <w:rPrChange w:id="2955" w:author="Binkis Mikas" w:date="2023-07-12T12:23:00Z">
                    <w:rPr>
                      <w:rFonts w:ascii="Times New Roman" w:eastAsia="Times New Roman" w:hAnsi="Times New Roman"/>
                    </w:rPr>
                  </w:rPrChange>
                </w:rPr>
                <w:delText>4,25</w:delText>
              </w:r>
            </w:del>
          </w:p>
        </w:tc>
        <w:tc>
          <w:tcPr>
            <w:tcW w:w="1560" w:type="dxa"/>
            <w:shd w:val="clear" w:color="auto" w:fill="auto"/>
            <w:tcMar>
              <w:top w:w="100" w:type="dxa"/>
              <w:left w:w="100" w:type="dxa"/>
              <w:bottom w:w="100" w:type="dxa"/>
              <w:right w:w="100" w:type="dxa"/>
            </w:tcMar>
            <w:tcPrChange w:id="2956" w:author="Binkis Mikas" w:date="2023-03-20T00:44:00Z">
              <w:tcPr>
                <w:tcW w:w="1450" w:type="dxa"/>
                <w:shd w:val="clear" w:color="auto" w:fill="auto"/>
                <w:tcMar>
                  <w:top w:w="100" w:type="dxa"/>
                  <w:left w:w="100" w:type="dxa"/>
                  <w:bottom w:w="100" w:type="dxa"/>
                  <w:right w:w="100" w:type="dxa"/>
                </w:tcMar>
              </w:tcPr>
            </w:tcPrChange>
          </w:tcPr>
          <w:p w14:paraId="36866886" w14:textId="403E26B5" w:rsidR="008E38FE" w:rsidRPr="00F3417C" w:rsidDel="003C6A10" w:rsidRDefault="008E38FE">
            <w:pPr>
              <w:spacing w:line="240" w:lineRule="auto"/>
              <w:jc w:val="center"/>
              <w:rPr>
                <w:del w:id="2957" w:author="Blažauskas Tomas [2]" w:date="2023-07-12T12:35:00Z"/>
                <w:rFonts w:eastAsia="Times New Roman"/>
                <w:highlight w:val="red"/>
                <w:rPrChange w:id="2958" w:author="Binkis Mikas" w:date="2023-07-12T12:23:00Z">
                  <w:rPr>
                    <w:del w:id="2959" w:author="Blažauskas Tomas [2]" w:date="2023-07-12T12:35:00Z"/>
                    <w:rFonts w:ascii="Times New Roman" w:eastAsia="Times New Roman" w:hAnsi="Times New Roman"/>
                  </w:rPr>
                </w:rPrChange>
              </w:rPr>
              <w:pPrChange w:id="2960" w:author="Binkis Mikas" w:date="2023-03-20T00:13:00Z">
                <w:pPr>
                  <w:spacing w:line="240" w:lineRule="auto"/>
                </w:pPr>
              </w:pPrChange>
            </w:pPr>
            <w:del w:id="2961" w:author="Blažauskas Tomas [2]" w:date="2023-07-12T12:35:00Z">
              <w:r w:rsidRPr="00F3417C" w:rsidDel="003C6A10">
                <w:rPr>
                  <w:rFonts w:eastAsia="Times New Roman"/>
                  <w:highlight w:val="red"/>
                  <w:rPrChange w:id="2962" w:author="Binkis Mikas" w:date="2023-07-12T12:23:00Z">
                    <w:rPr>
                      <w:rFonts w:ascii="Times New Roman" w:eastAsia="Times New Roman" w:hAnsi="Times New Roman"/>
                    </w:rPr>
                  </w:rPrChange>
                </w:rPr>
                <w:delText>4,10</w:delText>
              </w:r>
            </w:del>
          </w:p>
        </w:tc>
        <w:tc>
          <w:tcPr>
            <w:tcW w:w="1543" w:type="dxa"/>
            <w:shd w:val="clear" w:color="auto" w:fill="auto"/>
            <w:tcMar>
              <w:top w:w="100" w:type="dxa"/>
              <w:left w:w="100" w:type="dxa"/>
              <w:bottom w:w="100" w:type="dxa"/>
              <w:right w:w="100" w:type="dxa"/>
            </w:tcMar>
            <w:tcPrChange w:id="2963" w:author="Binkis Mikas" w:date="2023-03-20T00:44:00Z">
              <w:tcPr>
                <w:tcW w:w="1770" w:type="dxa"/>
                <w:shd w:val="clear" w:color="auto" w:fill="auto"/>
                <w:tcMar>
                  <w:top w:w="100" w:type="dxa"/>
                  <w:left w:w="100" w:type="dxa"/>
                  <w:bottom w:w="100" w:type="dxa"/>
                  <w:right w:w="100" w:type="dxa"/>
                </w:tcMar>
              </w:tcPr>
            </w:tcPrChange>
          </w:tcPr>
          <w:p w14:paraId="3D1FF44A" w14:textId="13C98BC8" w:rsidR="008E38FE" w:rsidRPr="00F3417C" w:rsidDel="003C6A10" w:rsidRDefault="008E38FE">
            <w:pPr>
              <w:spacing w:line="240" w:lineRule="auto"/>
              <w:jc w:val="center"/>
              <w:rPr>
                <w:del w:id="2964" w:author="Blažauskas Tomas [2]" w:date="2023-07-12T12:35:00Z"/>
                <w:rFonts w:eastAsia="Times New Roman"/>
                <w:highlight w:val="red"/>
                <w:rPrChange w:id="2965" w:author="Binkis Mikas" w:date="2023-07-12T12:23:00Z">
                  <w:rPr>
                    <w:del w:id="2966" w:author="Blažauskas Tomas [2]" w:date="2023-07-12T12:35:00Z"/>
                    <w:rFonts w:ascii="Times New Roman" w:eastAsia="Times New Roman" w:hAnsi="Times New Roman"/>
                  </w:rPr>
                </w:rPrChange>
              </w:rPr>
              <w:pPrChange w:id="2967" w:author="Binkis Mikas" w:date="2023-03-20T00:13:00Z">
                <w:pPr>
                  <w:spacing w:line="240" w:lineRule="auto"/>
                </w:pPr>
              </w:pPrChange>
            </w:pPr>
            <w:del w:id="2968" w:author="Blažauskas Tomas [2]" w:date="2023-07-12T12:35:00Z">
              <w:r w:rsidRPr="00F3417C" w:rsidDel="003C6A10">
                <w:rPr>
                  <w:rFonts w:eastAsia="Times New Roman"/>
                  <w:highlight w:val="red"/>
                  <w:rPrChange w:id="2969" w:author="Binkis Mikas" w:date="2023-07-12T12:23:00Z">
                    <w:rPr>
                      <w:rFonts w:ascii="Times New Roman" w:eastAsia="Times New Roman" w:hAnsi="Times New Roman"/>
                    </w:rPr>
                  </w:rPrChange>
                </w:rPr>
                <w:delText>4,10</w:delText>
              </w:r>
            </w:del>
          </w:p>
        </w:tc>
        <w:tc>
          <w:tcPr>
            <w:tcW w:w="1710" w:type="dxa"/>
            <w:shd w:val="clear" w:color="auto" w:fill="auto"/>
            <w:tcMar>
              <w:top w:w="100" w:type="dxa"/>
              <w:left w:w="100" w:type="dxa"/>
              <w:bottom w:w="100" w:type="dxa"/>
              <w:right w:w="100" w:type="dxa"/>
            </w:tcMar>
            <w:tcPrChange w:id="2970" w:author="Binkis Mikas" w:date="2023-03-20T00:44:00Z">
              <w:tcPr>
                <w:tcW w:w="1710" w:type="dxa"/>
                <w:shd w:val="clear" w:color="auto" w:fill="auto"/>
                <w:tcMar>
                  <w:top w:w="100" w:type="dxa"/>
                  <w:left w:w="100" w:type="dxa"/>
                  <w:bottom w:w="100" w:type="dxa"/>
                  <w:right w:w="100" w:type="dxa"/>
                </w:tcMar>
              </w:tcPr>
            </w:tcPrChange>
          </w:tcPr>
          <w:p w14:paraId="0D47ED5F" w14:textId="5C13C533" w:rsidR="008E38FE" w:rsidRPr="00F3417C" w:rsidDel="003C6A10" w:rsidRDefault="008E38FE">
            <w:pPr>
              <w:spacing w:line="240" w:lineRule="auto"/>
              <w:jc w:val="center"/>
              <w:rPr>
                <w:del w:id="2971" w:author="Blažauskas Tomas [2]" w:date="2023-07-12T12:35:00Z"/>
                <w:rFonts w:eastAsia="Times New Roman"/>
                <w:highlight w:val="red"/>
                <w:rPrChange w:id="2972" w:author="Binkis Mikas" w:date="2023-07-12T12:23:00Z">
                  <w:rPr>
                    <w:del w:id="2973" w:author="Blažauskas Tomas [2]" w:date="2023-07-12T12:35:00Z"/>
                    <w:rFonts w:ascii="Times New Roman" w:eastAsia="Times New Roman" w:hAnsi="Times New Roman"/>
                  </w:rPr>
                </w:rPrChange>
              </w:rPr>
              <w:pPrChange w:id="2974" w:author="Binkis Mikas" w:date="2023-03-20T00:13:00Z">
                <w:pPr>
                  <w:spacing w:line="240" w:lineRule="auto"/>
                </w:pPr>
              </w:pPrChange>
            </w:pPr>
            <w:del w:id="2975" w:author="Blažauskas Tomas [2]" w:date="2023-07-12T12:35:00Z">
              <w:r w:rsidRPr="00F3417C" w:rsidDel="003C6A10">
                <w:rPr>
                  <w:rFonts w:eastAsia="Times New Roman"/>
                  <w:highlight w:val="red"/>
                  <w:rPrChange w:id="2976" w:author="Binkis Mikas" w:date="2023-07-12T12:23:00Z">
                    <w:rPr>
                      <w:rFonts w:ascii="Times New Roman" w:eastAsia="Times New Roman" w:hAnsi="Times New Roman"/>
                    </w:rPr>
                  </w:rPrChange>
                </w:rPr>
                <w:delText>3,33</w:delText>
              </w:r>
            </w:del>
          </w:p>
        </w:tc>
      </w:tr>
      <w:tr w:rsidR="008E38FE" w:rsidRPr="00F3417C" w:rsidDel="003C6A10" w14:paraId="6C126487" w14:textId="582DEBAD" w:rsidTr="00300D56">
        <w:trPr>
          <w:trHeight w:val="125"/>
          <w:del w:id="2977" w:author="Blažauskas Tomas [2]" w:date="2023-07-12T12:35:00Z"/>
          <w:trPrChange w:id="2978" w:author="Binkis Mikas" w:date="2023-03-20T00:44:00Z">
            <w:trPr>
              <w:trHeight w:val="125"/>
            </w:trPr>
          </w:trPrChange>
        </w:trPr>
        <w:tc>
          <w:tcPr>
            <w:tcW w:w="2410" w:type="dxa"/>
            <w:shd w:val="clear" w:color="auto" w:fill="auto"/>
            <w:tcMar>
              <w:top w:w="100" w:type="dxa"/>
              <w:left w:w="100" w:type="dxa"/>
              <w:bottom w:w="100" w:type="dxa"/>
              <w:right w:w="100" w:type="dxa"/>
            </w:tcMar>
            <w:tcPrChange w:id="2979" w:author="Binkis Mikas" w:date="2023-03-20T00:44:00Z">
              <w:tcPr>
                <w:tcW w:w="2330" w:type="dxa"/>
                <w:shd w:val="clear" w:color="auto" w:fill="auto"/>
                <w:tcMar>
                  <w:top w:w="100" w:type="dxa"/>
                  <w:left w:w="100" w:type="dxa"/>
                  <w:bottom w:w="100" w:type="dxa"/>
                  <w:right w:w="100" w:type="dxa"/>
                </w:tcMar>
              </w:tcPr>
            </w:tcPrChange>
          </w:tcPr>
          <w:p w14:paraId="52A7BA6A" w14:textId="6B061252" w:rsidR="008E38FE" w:rsidRPr="00F3417C" w:rsidDel="003C6A10" w:rsidRDefault="008E38FE">
            <w:pPr>
              <w:spacing w:line="240" w:lineRule="auto"/>
              <w:jc w:val="left"/>
              <w:rPr>
                <w:del w:id="2980" w:author="Blažauskas Tomas [2]" w:date="2023-07-12T12:35:00Z"/>
                <w:rFonts w:eastAsia="Times New Roman"/>
                <w:b/>
                <w:bCs/>
                <w:highlight w:val="red"/>
                <w:rPrChange w:id="2981" w:author="Binkis Mikas" w:date="2023-07-12T12:23:00Z">
                  <w:rPr>
                    <w:del w:id="2982" w:author="Blažauskas Tomas [2]" w:date="2023-07-12T12:35:00Z"/>
                    <w:rFonts w:ascii="Times New Roman" w:eastAsia="Times New Roman" w:hAnsi="Times New Roman"/>
                  </w:rPr>
                </w:rPrChange>
              </w:rPr>
              <w:pPrChange w:id="2983" w:author="Binkis Mikas" w:date="2023-03-19T23:17:00Z">
                <w:pPr>
                  <w:spacing w:line="240" w:lineRule="auto"/>
                </w:pPr>
              </w:pPrChange>
            </w:pPr>
            <w:del w:id="2984" w:author="Blažauskas Tomas [2]" w:date="2023-07-12T12:35:00Z">
              <w:r w:rsidRPr="00F3417C" w:rsidDel="003C6A10">
                <w:rPr>
                  <w:rFonts w:eastAsia="Times New Roman"/>
                  <w:b/>
                  <w:bCs/>
                  <w:highlight w:val="red"/>
                  <w:rPrChange w:id="2985" w:author="Binkis Mikas" w:date="2023-07-12T12:23:00Z">
                    <w:rPr>
                      <w:rFonts w:ascii="Times New Roman" w:eastAsia="Times New Roman" w:hAnsi="Times New Roman"/>
                    </w:rPr>
                  </w:rPrChange>
                </w:rPr>
                <w:delText>&lt;=</w:delText>
              </w:r>
            </w:del>
            <w:ins w:id="2986" w:author="Tomas Blazauskas" w:date="2023-03-19T12:33:00Z">
              <w:del w:id="2987" w:author="Blažauskas Tomas [2]" w:date="2023-07-12T12:35:00Z">
                <w:r w:rsidR="00B9018C" w:rsidRPr="00F3417C" w:rsidDel="003C6A10">
                  <w:rPr>
                    <w:rFonts w:eastAsia="Times New Roman"/>
                    <w:b/>
                    <w:bCs/>
                    <w:highlight w:val="red"/>
                    <w:rPrChange w:id="2988" w:author="Binkis Mikas" w:date="2023-07-12T12:23:00Z">
                      <w:rPr>
                        <w:rFonts w:ascii="Times New Roman" w:eastAsia="Times New Roman" w:hAnsi="Times New Roman"/>
                      </w:rPr>
                    </w:rPrChange>
                  </w:rPr>
                  <w:delText xml:space="preserve">Less than </w:delText>
                </w:r>
              </w:del>
            </w:ins>
            <w:del w:id="2989" w:author="Blažauskas Tomas [2]" w:date="2023-07-12T12:35:00Z">
              <w:r w:rsidRPr="00F3417C" w:rsidDel="003C6A10">
                <w:rPr>
                  <w:rFonts w:eastAsia="Times New Roman"/>
                  <w:b/>
                  <w:bCs/>
                  <w:highlight w:val="red"/>
                  <w:rPrChange w:id="2990" w:author="Binkis Mikas" w:date="2023-07-12T12:23:00Z">
                    <w:rPr>
                      <w:rFonts w:ascii="Times New Roman" w:eastAsia="Times New Roman" w:hAnsi="Times New Roman"/>
                    </w:rPr>
                  </w:rPrChange>
                </w:rPr>
                <w:delText>25 m.</w:delText>
              </w:r>
            </w:del>
            <w:ins w:id="2991" w:author="Tomas Blazauskas" w:date="2023-03-19T12:32:00Z">
              <w:del w:id="2992" w:author="Blažauskas Tomas [2]" w:date="2023-07-12T12:35:00Z">
                <w:r w:rsidR="00B9018C" w:rsidRPr="00F3417C" w:rsidDel="003C6A10">
                  <w:rPr>
                    <w:rFonts w:eastAsia="Times New Roman"/>
                    <w:b/>
                    <w:bCs/>
                    <w:highlight w:val="red"/>
                    <w:rPrChange w:id="2993" w:author="Binkis Mikas" w:date="2023-07-12T12:23:00Z">
                      <w:rPr>
                        <w:rFonts w:ascii="Times New Roman" w:eastAsia="Times New Roman" w:hAnsi="Times New Roman"/>
                      </w:rPr>
                    </w:rPrChange>
                  </w:rPr>
                  <w:delText>years</w:delText>
                </w:r>
              </w:del>
            </w:ins>
          </w:p>
        </w:tc>
        <w:tc>
          <w:tcPr>
            <w:tcW w:w="1417" w:type="dxa"/>
            <w:shd w:val="clear" w:color="auto" w:fill="auto"/>
            <w:tcMar>
              <w:top w:w="100" w:type="dxa"/>
              <w:left w:w="100" w:type="dxa"/>
              <w:bottom w:w="100" w:type="dxa"/>
              <w:right w:w="100" w:type="dxa"/>
            </w:tcMar>
            <w:tcPrChange w:id="2994" w:author="Binkis Mikas" w:date="2023-03-20T00:44:00Z">
              <w:tcPr>
                <w:tcW w:w="1710" w:type="dxa"/>
                <w:shd w:val="clear" w:color="auto" w:fill="auto"/>
                <w:tcMar>
                  <w:top w:w="100" w:type="dxa"/>
                  <w:left w:w="100" w:type="dxa"/>
                  <w:bottom w:w="100" w:type="dxa"/>
                  <w:right w:w="100" w:type="dxa"/>
                </w:tcMar>
              </w:tcPr>
            </w:tcPrChange>
          </w:tcPr>
          <w:p w14:paraId="7F8AEECF" w14:textId="25AB2492" w:rsidR="008E38FE" w:rsidRPr="00F3417C" w:rsidDel="003C6A10" w:rsidRDefault="008E38FE">
            <w:pPr>
              <w:spacing w:line="240" w:lineRule="auto"/>
              <w:jc w:val="center"/>
              <w:rPr>
                <w:del w:id="2995" w:author="Blažauskas Tomas [2]" w:date="2023-07-12T12:35:00Z"/>
                <w:rFonts w:eastAsia="Times New Roman"/>
                <w:highlight w:val="red"/>
                <w:rPrChange w:id="2996" w:author="Binkis Mikas" w:date="2023-07-12T12:23:00Z">
                  <w:rPr>
                    <w:del w:id="2997" w:author="Blažauskas Tomas [2]" w:date="2023-07-12T12:35:00Z"/>
                    <w:rFonts w:ascii="Times New Roman" w:eastAsia="Times New Roman" w:hAnsi="Times New Roman"/>
                  </w:rPr>
                </w:rPrChange>
              </w:rPr>
              <w:pPrChange w:id="2998" w:author="Binkis Mikas" w:date="2023-03-20T00:13:00Z">
                <w:pPr>
                  <w:spacing w:line="240" w:lineRule="auto"/>
                </w:pPr>
              </w:pPrChange>
            </w:pPr>
            <w:del w:id="2999" w:author="Blažauskas Tomas [2]" w:date="2023-07-12T12:35:00Z">
              <w:r w:rsidRPr="00F3417C" w:rsidDel="003C6A10">
                <w:rPr>
                  <w:rFonts w:eastAsia="Times New Roman"/>
                  <w:highlight w:val="red"/>
                  <w:rPrChange w:id="3000" w:author="Binkis Mikas" w:date="2023-07-12T12:23:00Z">
                    <w:rPr>
                      <w:rFonts w:ascii="Times New Roman" w:eastAsia="Times New Roman" w:hAnsi="Times New Roman"/>
                    </w:rPr>
                  </w:rPrChange>
                </w:rPr>
                <w:delText>4,63</w:delText>
              </w:r>
            </w:del>
          </w:p>
        </w:tc>
        <w:tc>
          <w:tcPr>
            <w:tcW w:w="1560" w:type="dxa"/>
            <w:shd w:val="clear" w:color="auto" w:fill="auto"/>
            <w:tcMar>
              <w:top w:w="100" w:type="dxa"/>
              <w:left w:w="100" w:type="dxa"/>
              <w:bottom w:w="100" w:type="dxa"/>
              <w:right w:w="100" w:type="dxa"/>
            </w:tcMar>
            <w:tcPrChange w:id="3001" w:author="Binkis Mikas" w:date="2023-03-20T00:44:00Z">
              <w:tcPr>
                <w:tcW w:w="1450" w:type="dxa"/>
                <w:shd w:val="clear" w:color="auto" w:fill="auto"/>
                <w:tcMar>
                  <w:top w:w="100" w:type="dxa"/>
                  <w:left w:w="100" w:type="dxa"/>
                  <w:bottom w:w="100" w:type="dxa"/>
                  <w:right w:w="100" w:type="dxa"/>
                </w:tcMar>
              </w:tcPr>
            </w:tcPrChange>
          </w:tcPr>
          <w:p w14:paraId="5012F7D6" w14:textId="65029A70" w:rsidR="008E38FE" w:rsidRPr="00F3417C" w:rsidDel="003C6A10" w:rsidRDefault="008E38FE">
            <w:pPr>
              <w:spacing w:line="240" w:lineRule="auto"/>
              <w:jc w:val="center"/>
              <w:rPr>
                <w:del w:id="3002" w:author="Blažauskas Tomas [2]" w:date="2023-07-12T12:35:00Z"/>
                <w:rFonts w:eastAsia="Times New Roman"/>
                <w:highlight w:val="red"/>
                <w:rPrChange w:id="3003" w:author="Binkis Mikas" w:date="2023-07-12T12:23:00Z">
                  <w:rPr>
                    <w:del w:id="3004" w:author="Blažauskas Tomas [2]" w:date="2023-07-12T12:35:00Z"/>
                    <w:rFonts w:ascii="Times New Roman" w:eastAsia="Times New Roman" w:hAnsi="Times New Roman"/>
                  </w:rPr>
                </w:rPrChange>
              </w:rPr>
              <w:pPrChange w:id="3005" w:author="Binkis Mikas" w:date="2023-03-20T00:13:00Z">
                <w:pPr>
                  <w:spacing w:line="240" w:lineRule="auto"/>
                </w:pPr>
              </w:pPrChange>
            </w:pPr>
            <w:del w:id="3006" w:author="Blažauskas Tomas [2]" w:date="2023-07-12T12:35:00Z">
              <w:r w:rsidRPr="00F3417C" w:rsidDel="003C6A10">
                <w:rPr>
                  <w:rFonts w:eastAsia="Times New Roman"/>
                  <w:highlight w:val="red"/>
                  <w:rPrChange w:id="3007" w:author="Binkis Mikas" w:date="2023-07-12T12:23:00Z">
                    <w:rPr>
                      <w:rFonts w:ascii="Times New Roman" w:eastAsia="Times New Roman" w:hAnsi="Times New Roman"/>
                    </w:rPr>
                  </w:rPrChange>
                </w:rPr>
                <w:delText>4,22</w:delText>
              </w:r>
            </w:del>
          </w:p>
        </w:tc>
        <w:tc>
          <w:tcPr>
            <w:tcW w:w="1543" w:type="dxa"/>
            <w:shd w:val="clear" w:color="auto" w:fill="auto"/>
            <w:tcMar>
              <w:top w:w="100" w:type="dxa"/>
              <w:left w:w="100" w:type="dxa"/>
              <w:bottom w:w="100" w:type="dxa"/>
              <w:right w:w="100" w:type="dxa"/>
            </w:tcMar>
            <w:tcPrChange w:id="3008" w:author="Binkis Mikas" w:date="2023-03-20T00:44:00Z">
              <w:tcPr>
                <w:tcW w:w="1770" w:type="dxa"/>
                <w:shd w:val="clear" w:color="auto" w:fill="auto"/>
                <w:tcMar>
                  <w:top w:w="100" w:type="dxa"/>
                  <w:left w:w="100" w:type="dxa"/>
                  <w:bottom w:w="100" w:type="dxa"/>
                  <w:right w:w="100" w:type="dxa"/>
                </w:tcMar>
              </w:tcPr>
            </w:tcPrChange>
          </w:tcPr>
          <w:p w14:paraId="739ABA50" w14:textId="7E34939D" w:rsidR="008E38FE" w:rsidRPr="00F3417C" w:rsidDel="003C6A10" w:rsidRDefault="008E38FE">
            <w:pPr>
              <w:spacing w:line="240" w:lineRule="auto"/>
              <w:jc w:val="center"/>
              <w:rPr>
                <w:del w:id="3009" w:author="Blažauskas Tomas [2]" w:date="2023-07-12T12:35:00Z"/>
                <w:rFonts w:eastAsia="Times New Roman"/>
                <w:highlight w:val="red"/>
                <w:rPrChange w:id="3010" w:author="Binkis Mikas" w:date="2023-07-12T12:23:00Z">
                  <w:rPr>
                    <w:del w:id="3011" w:author="Blažauskas Tomas [2]" w:date="2023-07-12T12:35:00Z"/>
                    <w:rFonts w:ascii="Times New Roman" w:eastAsia="Times New Roman" w:hAnsi="Times New Roman"/>
                  </w:rPr>
                </w:rPrChange>
              </w:rPr>
              <w:pPrChange w:id="3012" w:author="Binkis Mikas" w:date="2023-03-20T00:13:00Z">
                <w:pPr>
                  <w:spacing w:line="240" w:lineRule="auto"/>
                </w:pPr>
              </w:pPrChange>
            </w:pPr>
            <w:del w:id="3013" w:author="Blažauskas Tomas [2]" w:date="2023-07-12T12:35:00Z">
              <w:r w:rsidRPr="00F3417C" w:rsidDel="003C6A10">
                <w:rPr>
                  <w:rFonts w:eastAsia="Times New Roman"/>
                  <w:highlight w:val="red"/>
                  <w:rPrChange w:id="3014" w:author="Binkis Mikas" w:date="2023-07-12T12:23:00Z">
                    <w:rPr>
                      <w:rFonts w:ascii="Times New Roman" w:eastAsia="Times New Roman" w:hAnsi="Times New Roman"/>
                    </w:rPr>
                  </w:rPrChange>
                </w:rPr>
                <w:delText>4,00</w:delText>
              </w:r>
            </w:del>
          </w:p>
        </w:tc>
        <w:tc>
          <w:tcPr>
            <w:tcW w:w="1710" w:type="dxa"/>
            <w:shd w:val="clear" w:color="auto" w:fill="auto"/>
            <w:tcMar>
              <w:top w:w="100" w:type="dxa"/>
              <w:left w:w="100" w:type="dxa"/>
              <w:bottom w:w="100" w:type="dxa"/>
              <w:right w:w="100" w:type="dxa"/>
            </w:tcMar>
            <w:tcPrChange w:id="3015" w:author="Binkis Mikas" w:date="2023-03-20T00:44:00Z">
              <w:tcPr>
                <w:tcW w:w="1710" w:type="dxa"/>
                <w:shd w:val="clear" w:color="auto" w:fill="auto"/>
                <w:tcMar>
                  <w:top w:w="100" w:type="dxa"/>
                  <w:left w:w="100" w:type="dxa"/>
                  <w:bottom w:w="100" w:type="dxa"/>
                  <w:right w:w="100" w:type="dxa"/>
                </w:tcMar>
              </w:tcPr>
            </w:tcPrChange>
          </w:tcPr>
          <w:p w14:paraId="4914CD94" w14:textId="77281802" w:rsidR="008E38FE" w:rsidRPr="00F3417C" w:rsidDel="003C6A10" w:rsidRDefault="008E38FE">
            <w:pPr>
              <w:spacing w:line="240" w:lineRule="auto"/>
              <w:jc w:val="center"/>
              <w:rPr>
                <w:del w:id="3016" w:author="Blažauskas Tomas [2]" w:date="2023-07-12T12:35:00Z"/>
                <w:rFonts w:eastAsia="Times New Roman"/>
                <w:highlight w:val="red"/>
                <w:rPrChange w:id="3017" w:author="Binkis Mikas" w:date="2023-07-12T12:23:00Z">
                  <w:rPr>
                    <w:del w:id="3018" w:author="Blažauskas Tomas [2]" w:date="2023-07-12T12:35:00Z"/>
                    <w:rFonts w:ascii="Times New Roman" w:eastAsia="Times New Roman" w:hAnsi="Times New Roman"/>
                  </w:rPr>
                </w:rPrChange>
              </w:rPr>
              <w:pPrChange w:id="3019" w:author="Binkis Mikas" w:date="2023-03-20T00:13:00Z">
                <w:pPr>
                  <w:spacing w:line="240" w:lineRule="auto"/>
                </w:pPr>
              </w:pPrChange>
            </w:pPr>
            <w:del w:id="3020" w:author="Blažauskas Tomas [2]" w:date="2023-07-12T12:35:00Z">
              <w:r w:rsidRPr="00F3417C" w:rsidDel="003C6A10">
                <w:rPr>
                  <w:rFonts w:eastAsia="Times New Roman"/>
                  <w:highlight w:val="red"/>
                  <w:rPrChange w:id="3021" w:author="Binkis Mikas" w:date="2023-07-12T12:23:00Z">
                    <w:rPr>
                      <w:rFonts w:ascii="Times New Roman" w:eastAsia="Times New Roman" w:hAnsi="Times New Roman"/>
                    </w:rPr>
                  </w:rPrChange>
                </w:rPr>
                <w:delText>3,22</w:delText>
              </w:r>
            </w:del>
          </w:p>
        </w:tc>
      </w:tr>
      <w:tr w:rsidR="008E38FE" w:rsidRPr="00F3417C" w:rsidDel="003C6A10" w14:paraId="7509A87C" w14:textId="087A83A6" w:rsidTr="00300D56">
        <w:trPr>
          <w:trHeight w:val="25"/>
          <w:del w:id="3022" w:author="Blažauskas Tomas [2]" w:date="2023-07-12T12:35:00Z"/>
          <w:trPrChange w:id="3023" w:author="Binkis Mikas" w:date="2023-03-20T00:44:00Z">
            <w:trPr>
              <w:trHeight w:val="25"/>
            </w:trPr>
          </w:trPrChange>
        </w:trPr>
        <w:tc>
          <w:tcPr>
            <w:tcW w:w="2410" w:type="dxa"/>
            <w:shd w:val="clear" w:color="auto" w:fill="auto"/>
            <w:tcMar>
              <w:top w:w="100" w:type="dxa"/>
              <w:left w:w="100" w:type="dxa"/>
              <w:bottom w:w="100" w:type="dxa"/>
              <w:right w:w="100" w:type="dxa"/>
            </w:tcMar>
            <w:tcPrChange w:id="3024" w:author="Binkis Mikas" w:date="2023-03-20T00:44:00Z">
              <w:tcPr>
                <w:tcW w:w="2330" w:type="dxa"/>
                <w:shd w:val="clear" w:color="auto" w:fill="auto"/>
                <w:tcMar>
                  <w:top w:w="100" w:type="dxa"/>
                  <w:left w:w="100" w:type="dxa"/>
                  <w:bottom w:w="100" w:type="dxa"/>
                  <w:right w:w="100" w:type="dxa"/>
                </w:tcMar>
              </w:tcPr>
            </w:tcPrChange>
          </w:tcPr>
          <w:p w14:paraId="571D02CB" w14:textId="77066C12" w:rsidR="008E38FE" w:rsidRPr="00F3417C" w:rsidDel="003C6A10" w:rsidRDefault="00B9018C">
            <w:pPr>
              <w:spacing w:line="240" w:lineRule="auto"/>
              <w:jc w:val="left"/>
              <w:rPr>
                <w:del w:id="3025" w:author="Blažauskas Tomas [2]" w:date="2023-07-12T12:35:00Z"/>
                <w:rFonts w:eastAsia="Times New Roman"/>
                <w:b/>
                <w:bCs/>
                <w:highlight w:val="red"/>
                <w:rPrChange w:id="3026" w:author="Binkis Mikas" w:date="2023-07-12T12:23:00Z">
                  <w:rPr>
                    <w:del w:id="3027" w:author="Blažauskas Tomas [2]" w:date="2023-07-12T12:35:00Z"/>
                    <w:rFonts w:ascii="Times New Roman" w:eastAsia="Times New Roman" w:hAnsi="Times New Roman"/>
                  </w:rPr>
                </w:rPrChange>
              </w:rPr>
              <w:pPrChange w:id="3028" w:author="Binkis Mikas" w:date="2023-03-19T23:17:00Z">
                <w:pPr>
                  <w:spacing w:line="240" w:lineRule="auto"/>
                </w:pPr>
              </w:pPrChange>
            </w:pPr>
            <w:ins w:id="3029" w:author="Tomas Blazauskas" w:date="2023-03-19T12:33:00Z">
              <w:del w:id="3030" w:author="Blažauskas Tomas [2]" w:date="2023-07-12T12:35:00Z">
                <w:r w:rsidRPr="00F3417C" w:rsidDel="003C6A10">
                  <w:rPr>
                    <w:rFonts w:eastAsia="Times New Roman"/>
                    <w:b/>
                    <w:bCs/>
                    <w:highlight w:val="red"/>
                    <w:rPrChange w:id="3031" w:author="Binkis Mikas" w:date="2023-07-12T12:23:00Z">
                      <w:rPr>
                        <w:rFonts w:ascii="Times New Roman" w:eastAsia="Times New Roman" w:hAnsi="Times New Roman"/>
                      </w:rPr>
                    </w:rPrChange>
                  </w:rPr>
                  <w:delText xml:space="preserve">Between </w:delText>
                </w:r>
              </w:del>
            </w:ins>
            <w:del w:id="3032" w:author="Blažauskas Tomas [2]" w:date="2023-07-12T12:35:00Z">
              <w:r w:rsidR="008E38FE" w:rsidRPr="00F3417C" w:rsidDel="003C6A10">
                <w:rPr>
                  <w:rFonts w:eastAsia="Times New Roman"/>
                  <w:b/>
                  <w:bCs/>
                  <w:highlight w:val="red"/>
                  <w:rPrChange w:id="3033" w:author="Binkis Mikas" w:date="2023-07-12T12:23:00Z">
                    <w:rPr>
                      <w:rFonts w:ascii="Times New Roman" w:eastAsia="Times New Roman" w:hAnsi="Times New Roman"/>
                    </w:rPr>
                  </w:rPrChange>
                </w:rPr>
                <w:delText>25</w:delText>
              </w:r>
            </w:del>
            <w:ins w:id="3034" w:author="Tomas Blazauskas" w:date="2023-03-19T12:33:00Z">
              <w:del w:id="3035" w:author="Blažauskas Tomas [2]" w:date="2023-07-12T12:35:00Z">
                <w:r w:rsidRPr="00F3417C" w:rsidDel="003C6A10">
                  <w:rPr>
                    <w:rFonts w:eastAsia="Times New Roman"/>
                    <w:b/>
                    <w:bCs/>
                    <w:highlight w:val="red"/>
                    <w:rPrChange w:id="3036" w:author="Binkis Mikas" w:date="2023-07-12T12:23:00Z">
                      <w:rPr>
                        <w:rFonts w:ascii="Times New Roman" w:eastAsia="Times New Roman" w:hAnsi="Times New Roman"/>
                      </w:rPr>
                    </w:rPrChange>
                  </w:rPr>
                  <w:delText xml:space="preserve"> </w:delText>
                </w:r>
              </w:del>
            </w:ins>
            <w:del w:id="3037" w:author="Blažauskas Tomas [2]" w:date="2023-07-12T12:35:00Z">
              <w:r w:rsidR="008E38FE" w:rsidRPr="00F3417C" w:rsidDel="003C6A10">
                <w:rPr>
                  <w:rFonts w:eastAsia="Times New Roman"/>
                  <w:b/>
                  <w:bCs/>
                  <w:highlight w:val="red"/>
                  <w:rPrChange w:id="3038" w:author="Binkis Mikas" w:date="2023-07-12T12:23:00Z">
                    <w:rPr>
                      <w:rFonts w:ascii="Times New Roman" w:eastAsia="Times New Roman" w:hAnsi="Times New Roman"/>
                    </w:rPr>
                  </w:rPrChange>
                </w:rPr>
                <w:delText>&lt; and &lt;=30 m.</w:delText>
              </w:r>
            </w:del>
            <w:ins w:id="3039" w:author="Tomas Blazauskas" w:date="2023-03-19T12:33:00Z">
              <w:del w:id="3040" w:author="Blažauskas Tomas [2]" w:date="2023-07-12T12:35:00Z">
                <w:r w:rsidRPr="00F3417C" w:rsidDel="003C6A10">
                  <w:rPr>
                    <w:rFonts w:eastAsia="Times New Roman"/>
                    <w:b/>
                    <w:bCs/>
                    <w:highlight w:val="red"/>
                    <w:rPrChange w:id="3041" w:author="Binkis Mikas" w:date="2023-07-12T12:23:00Z">
                      <w:rPr>
                        <w:rFonts w:ascii="Times New Roman" w:eastAsia="Times New Roman" w:hAnsi="Times New Roman"/>
                      </w:rPr>
                    </w:rPrChange>
                  </w:rPr>
                  <w:delText>years</w:delText>
                </w:r>
              </w:del>
            </w:ins>
          </w:p>
        </w:tc>
        <w:tc>
          <w:tcPr>
            <w:tcW w:w="1417" w:type="dxa"/>
            <w:shd w:val="clear" w:color="auto" w:fill="auto"/>
            <w:tcMar>
              <w:top w:w="100" w:type="dxa"/>
              <w:left w:w="100" w:type="dxa"/>
              <w:bottom w:w="100" w:type="dxa"/>
              <w:right w:w="100" w:type="dxa"/>
            </w:tcMar>
            <w:tcPrChange w:id="3042" w:author="Binkis Mikas" w:date="2023-03-20T00:44:00Z">
              <w:tcPr>
                <w:tcW w:w="1710" w:type="dxa"/>
                <w:shd w:val="clear" w:color="auto" w:fill="auto"/>
                <w:tcMar>
                  <w:top w:w="100" w:type="dxa"/>
                  <w:left w:w="100" w:type="dxa"/>
                  <w:bottom w:w="100" w:type="dxa"/>
                  <w:right w:w="100" w:type="dxa"/>
                </w:tcMar>
              </w:tcPr>
            </w:tcPrChange>
          </w:tcPr>
          <w:p w14:paraId="3995602D" w14:textId="064CCC06" w:rsidR="008E38FE" w:rsidRPr="00F3417C" w:rsidDel="003C6A10" w:rsidRDefault="008E38FE">
            <w:pPr>
              <w:spacing w:line="240" w:lineRule="auto"/>
              <w:jc w:val="center"/>
              <w:rPr>
                <w:del w:id="3043" w:author="Blažauskas Tomas [2]" w:date="2023-07-12T12:35:00Z"/>
                <w:rFonts w:eastAsia="Times New Roman"/>
                <w:highlight w:val="red"/>
                <w:rPrChange w:id="3044" w:author="Binkis Mikas" w:date="2023-07-12T12:23:00Z">
                  <w:rPr>
                    <w:del w:id="3045" w:author="Blažauskas Tomas [2]" w:date="2023-07-12T12:35:00Z"/>
                    <w:rFonts w:ascii="Times New Roman" w:eastAsia="Times New Roman" w:hAnsi="Times New Roman"/>
                  </w:rPr>
                </w:rPrChange>
              </w:rPr>
              <w:pPrChange w:id="3046" w:author="Binkis Mikas" w:date="2023-03-20T00:13:00Z">
                <w:pPr>
                  <w:spacing w:line="240" w:lineRule="auto"/>
                </w:pPr>
              </w:pPrChange>
            </w:pPr>
            <w:del w:id="3047" w:author="Blažauskas Tomas [2]" w:date="2023-07-12T12:35:00Z">
              <w:r w:rsidRPr="00F3417C" w:rsidDel="003C6A10">
                <w:rPr>
                  <w:rFonts w:eastAsia="Times New Roman"/>
                  <w:highlight w:val="red"/>
                  <w:rPrChange w:id="3048" w:author="Binkis Mikas" w:date="2023-07-12T12:23:00Z">
                    <w:rPr>
                      <w:rFonts w:ascii="Times New Roman" w:eastAsia="Times New Roman" w:hAnsi="Times New Roman"/>
                    </w:rPr>
                  </w:rPrChange>
                </w:rPr>
                <w:delText>4,00</w:delText>
              </w:r>
            </w:del>
          </w:p>
        </w:tc>
        <w:tc>
          <w:tcPr>
            <w:tcW w:w="1560" w:type="dxa"/>
            <w:shd w:val="clear" w:color="auto" w:fill="auto"/>
            <w:tcMar>
              <w:top w:w="100" w:type="dxa"/>
              <w:left w:w="100" w:type="dxa"/>
              <w:bottom w:w="100" w:type="dxa"/>
              <w:right w:w="100" w:type="dxa"/>
            </w:tcMar>
            <w:tcPrChange w:id="3049" w:author="Binkis Mikas" w:date="2023-03-20T00:44:00Z">
              <w:tcPr>
                <w:tcW w:w="1450" w:type="dxa"/>
                <w:shd w:val="clear" w:color="auto" w:fill="auto"/>
                <w:tcMar>
                  <w:top w:w="100" w:type="dxa"/>
                  <w:left w:w="100" w:type="dxa"/>
                  <w:bottom w:w="100" w:type="dxa"/>
                  <w:right w:w="100" w:type="dxa"/>
                </w:tcMar>
              </w:tcPr>
            </w:tcPrChange>
          </w:tcPr>
          <w:p w14:paraId="4F34BBFB" w14:textId="4C8F6162" w:rsidR="008E38FE" w:rsidRPr="00F3417C" w:rsidDel="003C6A10" w:rsidRDefault="008E38FE">
            <w:pPr>
              <w:spacing w:line="240" w:lineRule="auto"/>
              <w:jc w:val="center"/>
              <w:rPr>
                <w:del w:id="3050" w:author="Blažauskas Tomas [2]" w:date="2023-07-12T12:35:00Z"/>
                <w:rFonts w:eastAsia="Times New Roman"/>
                <w:highlight w:val="red"/>
                <w:rPrChange w:id="3051" w:author="Binkis Mikas" w:date="2023-07-12T12:23:00Z">
                  <w:rPr>
                    <w:del w:id="3052" w:author="Blažauskas Tomas [2]" w:date="2023-07-12T12:35:00Z"/>
                    <w:rFonts w:ascii="Times New Roman" w:eastAsia="Times New Roman" w:hAnsi="Times New Roman"/>
                  </w:rPr>
                </w:rPrChange>
              </w:rPr>
              <w:pPrChange w:id="3053" w:author="Binkis Mikas" w:date="2023-03-20T00:13:00Z">
                <w:pPr>
                  <w:spacing w:line="240" w:lineRule="auto"/>
                </w:pPr>
              </w:pPrChange>
            </w:pPr>
            <w:del w:id="3054" w:author="Blažauskas Tomas [2]" w:date="2023-07-12T12:35:00Z">
              <w:r w:rsidRPr="00F3417C" w:rsidDel="003C6A10">
                <w:rPr>
                  <w:rFonts w:eastAsia="Times New Roman"/>
                  <w:highlight w:val="red"/>
                  <w:rPrChange w:id="3055" w:author="Binkis Mikas" w:date="2023-07-12T12:23:00Z">
                    <w:rPr>
                      <w:rFonts w:ascii="Times New Roman" w:eastAsia="Times New Roman" w:hAnsi="Times New Roman"/>
                    </w:rPr>
                  </w:rPrChange>
                </w:rPr>
                <w:delText>3,75</w:delText>
              </w:r>
            </w:del>
          </w:p>
        </w:tc>
        <w:tc>
          <w:tcPr>
            <w:tcW w:w="1543" w:type="dxa"/>
            <w:shd w:val="clear" w:color="auto" w:fill="auto"/>
            <w:tcMar>
              <w:top w:w="100" w:type="dxa"/>
              <w:left w:w="100" w:type="dxa"/>
              <w:bottom w:w="100" w:type="dxa"/>
              <w:right w:w="100" w:type="dxa"/>
            </w:tcMar>
            <w:tcPrChange w:id="3056" w:author="Binkis Mikas" w:date="2023-03-20T00:44:00Z">
              <w:tcPr>
                <w:tcW w:w="1770" w:type="dxa"/>
                <w:shd w:val="clear" w:color="auto" w:fill="auto"/>
                <w:tcMar>
                  <w:top w:w="100" w:type="dxa"/>
                  <w:left w:w="100" w:type="dxa"/>
                  <w:bottom w:w="100" w:type="dxa"/>
                  <w:right w:w="100" w:type="dxa"/>
                </w:tcMar>
              </w:tcPr>
            </w:tcPrChange>
          </w:tcPr>
          <w:p w14:paraId="1315BA06" w14:textId="62DAF53E" w:rsidR="008E38FE" w:rsidRPr="00F3417C" w:rsidDel="003C6A10" w:rsidRDefault="008E38FE">
            <w:pPr>
              <w:spacing w:line="240" w:lineRule="auto"/>
              <w:jc w:val="center"/>
              <w:rPr>
                <w:del w:id="3057" w:author="Blažauskas Tomas [2]" w:date="2023-07-12T12:35:00Z"/>
                <w:rFonts w:eastAsia="Times New Roman"/>
                <w:highlight w:val="red"/>
                <w:rPrChange w:id="3058" w:author="Binkis Mikas" w:date="2023-07-12T12:23:00Z">
                  <w:rPr>
                    <w:del w:id="3059" w:author="Blažauskas Tomas [2]" w:date="2023-07-12T12:35:00Z"/>
                    <w:rFonts w:ascii="Times New Roman" w:eastAsia="Times New Roman" w:hAnsi="Times New Roman"/>
                  </w:rPr>
                </w:rPrChange>
              </w:rPr>
              <w:pPrChange w:id="3060" w:author="Binkis Mikas" w:date="2023-03-20T00:13:00Z">
                <w:pPr>
                  <w:spacing w:line="240" w:lineRule="auto"/>
                </w:pPr>
              </w:pPrChange>
            </w:pPr>
            <w:del w:id="3061" w:author="Blažauskas Tomas [2]" w:date="2023-07-12T12:35:00Z">
              <w:r w:rsidRPr="00F3417C" w:rsidDel="003C6A10">
                <w:rPr>
                  <w:rFonts w:eastAsia="Times New Roman"/>
                  <w:highlight w:val="red"/>
                  <w:rPrChange w:id="3062" w:author="Binkis Mikas" w:date="2023-07-12T12:23:00Z">
                    <w:rPr>
                      <w:rFonts w:ascii="Times New Roman" w:eastAsia="Times New Roman" w:hAnsi="Times New Roman"/>
                    </w:rPr>
                  </w:rPrChange>
                </w:rPr>
                <w:delText>3,75</w:delText>
              </w:r>
            </w:del>
          </w:p>
        </w:tc>
        <w:tc>
          <w:tcPr>
            <w:tcW w:w="1710" w:type="dxa"/>
            <w:shd w:val="clear" w:color="auto" w:fill="auto"/>
            <w:tcMar>
              <w:top w:w="100" w:type="dxa"/>
              <w:left w:w="100" w:type="dxa"/>
              <w:bottom w:w="100" w:type="dxa"/>
              <w:right w:w="100" w:type="dxa"/>
            </w:tcMar>
            <w:tcPrChange w:id="3063" w:author="Binkis Mikas" w:date="2023-03-20T00:44:00Z">
              <w:tcPr>
                <w:tcW w:w="1710" w:type="dxa"/>
                <w:shd w:val="clear" w:color="auto" w:fill="auto"/>
                <w:tcMar>
                  <w:top w:w="100" w:type="dxa"/>
                  <w:left w:w="100" w:type="dxa"/>
                  <w:bottom w:w="100" w:type="dxa"/>
                  <w:right w:w="100" w:type="dxa"/>
                </w:tcMar>
              </w:tcPr>
            </w:tcPrChange>
          </w:tcPr>
          <w:p w14:paraId="0D5D9E5D" w14:textId="50091BC0" w:rsidR="008E38FE" w:rsidRPr="00F3417C" w:rsidDel="003C6A10" w:rsidRDefault="008E38FE">
            <w:pPr>
              <w:spacing w:line="240" w:lineRule="auto"/>
              <w:jc w:val="center"/>
              <w:rPr>
                <w:del w:id="3064" w:author="Blažauskas Tomas [2]" w:date="2023-07-12T12:35:00Z"/>
                <w:rFonts w:eastAsia="Times New Roman"/>
                <w:highlight w:val="red"/>
                <w:rPrChange w:id="3065" w:author="Binkis Mikas" w:date="2023-07-12T12:23:00Z">
                  <w:rPr>
                    <w:del w:id="3066" w:author="Blažauskas Tomas [2]" w:date="2023-07-12T12:35:00Z"/>
                    <w:rFonts w:ascii="Times New Roman" w:eastAsia="Times New Roman" w:hAnsi="Times New Roman"/>
                  </w:rPr>
                </w:rPrChange>
              </w:rPr>
              <w:pPrChange w:id="3067" w:author="Binkis Mikas" w:date="2023-03-20T00:13:00Z">
                <w:pPr>
                  <w:spacing w:line="240" w:lineRule="auto"/>
                </w:pPr>
              </w:pPrChange>
            </w:pPr>
            <w:del w:id="3068" w:author="Blažauskas Tomas [2]" w:date="2023-07-12T12:35:00Z">
              <w:r w:rsidRPr="00F3417C" w:rsidDel="003C6A10">
                <w:rPr>
                  <w:rFonts w:eastAsia="Times New Roman"/>
                  <w:highlight w:val="red"/>
                  <w:rPrChange w:id="3069" w:author="Binkis Mikas" w:date="2023-07-12T12:23:00Z">
                    <w:rPr>
                      <w:rFonts w:ascii="Times New Roman" w:eastAsia="Times New Roman" w:hAnsi="Times New Roman"/>
                    </w:rPr>
                  </w:rPrChange>
                </w:rPr>
                <w:delText>3,50</w:delText>
              </w:r>
            </w:del>
          </w:p>
        </w:tc>
      </w:tr>
      <w:tr w:rsidR="008E38FE" w:rsidRPr="00F3417C" w:rsidDel="003C6A10" w14:paraId="1EEAAE44" w14:textId="735D445C" w:rsidTr="00300D56">
        <w:trPr>
          <w:trHeight w:val="188"/>
          <w:del w:id="3070" w:author="Blažauskas Tomas [2]" w:date="2023-07-12T12:35:00Z"/>
          <w:trPrChange w:id="3071" w:author="Binkis Mikas" w:date="2023-03-20T00:44:00Z">
            <w:trPr>
              <w:trHeight w:val="188"/>
            </w:trPr>
          </w:trPrChange>
        </w:trPr>
        <w:tc>
          <w:tcPr>
            <w:tcW w:w="2410" w:type="dxa"/>
            <w:shd w:val="clear" w:color="auto" w:fill="auto"/>
            <w:tcMar>
              <w:top w:w="100" w:type="dxa"/>
              <w:left w:w="100" w:type="dxa"/>
              <w:bottom w:w="100" w:type="dxa"/>
              <w:right w:w="100" w:type="dxa"/>
            </w:tcMar>
            <w:tcPrChange w:id="3072" w:author="Binkis Mikas" w:date="2023-03-20T00:44:00Z">
              <w:tcPr>
                <w:tcW w:w="2330" w:type="dxa"/>
                <w:shd w:val="clear" w:color="auto" w:fill="auto"/>
                <w:tcMar>
                  <w:top w:w="100" w:type="dxa"/>
                  <w:left w:w="100" w:type="dxa"/>
                  <w:bottom w:w="100" w:type="dxa"/>
                  <w:right w:w="100" w:type="dxa"/>
                </w:tcMar>
              </w:tcPr>
            </w:tcPrChange>
          </w:tcPr>
          <w:p w14:paraId="500B0563" w14:textId="628E17B5" w:rsidR="008E38FE" w:rsidRPr="00F3417C" w:rsidDel="003C6A10" w:rsidRDefault="008E38FE">
            <w:pPr>
              <w:spacing w:line="240" w:lineRule="auto"/>
              <w:jc w:val="left"/>
              <w:rPr>
                <w:del w:id="3073" w:author="Blažauskas Tomas [2]" w:date="2023-07-12T12:35:00Z"/>
                <w:rFonts w:eastAsia="Times New Roman"/>
                <w:b/>
                <w:bCs/>
                <w:highlight w:val="red"/>
                <w:rPrChange w:id="3074" w:author="Binkis Mikas" w:date="2023-07-12T12:23:00Z">
                  <w:rPr>
                    <w:del w:id="3075" w:author="Blažauskas Tomas [2]" w:date="2023-07-12T12:35:00Z"/>
                    <w:rFonts w:ascii="Times New Roman" w:eastAsia="Times New Roman" w:hAnsi="Times New Roman"/>
                  </w:rPr>
                </w:rPrChange>
              </w:rPr>
              <w:pPrChange w:id="3076" w:author="Binkis Mikas" w:date="2023-03-19T23:17:00Z">
                <w:pPr>
                  <w:spacing w:line="240" w:lineRule="auto"/>
                </w:pPr>
              </w:pPrChange>
            </w:pPr>
            <w:del w:id="3077" w:author="Blažauskas Tomas [2]" w:date="2023-07-12T12:35:00Z">
              <w:r w:rsidRPr="00F3417C" w:rsidDel="003C6A10">
                <w:rPr>
                  <w:rFonts w:eastAsia="Times New Roman"/>
                  <w:b/>
                  <w:bCs/>
                  <w:highlight w:val="red"/>
                  <w:rPrChange w:id="3078" w:author="Binkis Mikas" w:date="2023-07-12T12:23:00Z">
                    <w:rPr>
                      <w:rFonts w:ascii="Times New Roman" w:eastAsia="Times New Roman" w:hAnsi="Times New Roman"/>
                    </w:rPr>
                  </w:rPrChange>
                </w:rPr>
                <w:delText>&gt;30</w:delText>
              </w:r>
            </w:del>
          </w:p>
        </w:tc>
        <w:tc>
          <w:tcPr>
            <w:tcW w:w="1417" w:type="dxa"/>
            <w:shd w:val="clear" w:color="auto" w:fill="auto"/>
            <w:tcMar>
              <w:top w:w="100" w:type="dxa"/>
              <w:left w:w="100" w:type="dxa"/>
              <w:bottom w:w="100" w:type="dxa"/>
              <w:right w:w="100" w:type="dxa"/>
            </w:tcMar>
            <w:tcPrChange w:id="3079" w:author="Binkis Mikas" w:date="2023-03-20T00:44:00Z">
              <w:tcPr>
                <w:tcW w:w="1710" w:type="dxa"/>
                <w:shd w:val="clear" w:color="auto" w:fill="auto"/>
                <w:tcMar>
                  <w:top w:w="100" w:type="dxa"/>
                  <w:left w:w="100" w:type="dxa"/>
                  <w:bottom w:w="100" w:type="dxa"/>
                  <w:right w:w="100" w:type="dxa"/>
                </w:tcMar>
              </w:tcPr>
            </w:tcPrChange>
          </w:tcPr>
          <w:p w14:paraId="60F2F369" w14:textId="5BB3BFA9" w:rsidR="008E38FE" w:rsidRPr="00F3417C" w:rsidDel="003C6A10" w:rsidRDefault="008E38FE">
            <w:pPr>
              <w:spacing w:line="240" w:lineRule="auto"/>
              <w:jc w:val="center"/>
              <w:rPr>
                <w:del w:id="3080" w:author="Blažauskas Tomas [2]" w:date="2023-07-12T12:35:00Z"/>
                <w:rFonts w:eastAsia="Times New Roman"/>
                <w:highlight w:val="red"/>
                <w:rPrChange w:id="3081" w:author="Binkis Mikas" w:date="2023-07-12T12:23:00Z">
                  <w:rPr>
                    <w:del w:id="3082" w:author="Blažauskas Tomas [2]" w:date="2023-07-12T12:35:00Z"/>
                    <w:rFonts w:ascii="Times New Roman" w:eastAsia="Times New Roman" w:hAnsi="Times New Roman"/>
                  </w:rPr>
                </w:rPrChange>
              </w:rPr>
              <w:pPrChange w:id="3083" w:author="Binkis Mikas" w:date="2023-03-20T00:13:00Z">
                <w:pPr>
                  <w:spacing w:line="240" w:lineRule="auto"/>
                </w:pPr>
              </w:pPrChange>
            </w:pPr>
            <w:del w:id="3084" w:author="Blažauskas Tomas [2]" w:date="2023-07-12T12:35:00Z">
              <w:r w:rsidRPr="00F3417C" w:rsidDel="003C6A10">
                <w:rPr>
                  <w:rFonts w:eastAsia="Times New Roman"/>
                  <w:highlight w:val="red"/>
                  <w:rPrChange w:id="3085" w:author="Binkis Mikas" w:date="2023-07-12T12:23:00Z">
                    <w:rPr>
                      <w:rFonts w:ascii="Times New Roman" w:eastAsia="Times New Roman" w:hAnsi="Times New Roman"/>
                    </w:rPr>
                  </w:rPrChange>
                </w:rPr>
                <w:delText>4,75</w:delText>
              </w:r>
            </w:del>
          </w:p>
        </w:tc>
        <w:tc>
          <w:tcPr>
            <w:tcW w:w="1560" w:type="dxa"/>
            <w:shd w:val="clear" w:color="auto" w:fill="auto"/>
            <w:tcMar>
              <w:top w:w="100" w:type="dxa"/>
              <w:left w:w="100" w:type="dxa"/>
              <w:bottom w:w="100" w:type="dxa"/>
              <w:right w:w="100" w:type="dxa"/>
            </w:tcMar>
            <w:tcPrChange w:id="3086" w:author="Binkis Mikas" w:date="2023-03-20T00:44:00Z">
              <w:tcPr>
                <w:tcW w:w="1450" w:type="dxa"/>
                <w:shd w:val="clear" w:color="auto" w:fill="auto"/>
                <w:tcMar>
                  <w:top w:w="100" w:type="dxa"/>
                  <w:left w:w="100" w:type="dxa"/>
                  <w:bottom w:w="100" w:type="dxa"/>
                  <w:right w:w="100" w:type="dxa"/>
                </w:tcMar>
              </w:tcPr>
            </w:tcPrChange>
          </w:tcPr>
          <w:p w14:paraId="03AB2613" w14:textId="5BDC7EC7" w:rsidR="008E38FE" w:rsidRPr="00F3417C" w:rsidDel="003C6A10" w:rsidRDefault="008E38FE">
            <w:pPr>
              <w:spacing w:line="240" w:lineRule="auto"/>
              <w:jc w:val="center"/>
              <w:rPr>
                <w:del w:id="3087" w:author="Blažauskas Tomas [2]" w:date="2023-07-12T12:35:00Z"/>
                <w:rFonts w:eastAsia="Times New Roman"/>
                <w:highlight w:val="red"/>
                <w:rPrChange w:id="3088" w:author="Binkis Mikas" w:date="2023-07-12T12:23:00Z">
                  <w:rPr>
                    <w:del w:id="3089" w:author="Blažauskas Tomas [2]" w:date="2023-07-12T12:35:00Z"/>
                    <w:rFonts w:ascii="Times New Roman" w:eastAsia="Times New Roman" w:hAnsi="Times New Roman"/>
                  </w:rPr>
                </w:rPrChange>
              </w:rPr>
              <w:pPrChange w:id="3090" w:author="Binkis Mikas" w:date="2023-03-20T00:13:00Z">
                <w:pPr>
                  <w:spacing w:line="240" w:lineRule="auto"/>
                </w:pPr>
              </w:pPrChange>
            </w:pPr>
            <w:del w:id="3091" w:author="Blažauskas Tomas [2]" w:date="2023-07-12T12:35:00Z">
              <w:r w:rsidRPr="00F3417C" w:rsidDel="003C6A10">
                <w:rPr>
                  <w:rFonts w:eastAsia="Times New Roman"/>
                  <w:highlight w:val="red"/>
                  <w:rPrChange w:id="3092" w:author="Binkis Mikas" w:date="2023-07-12T12:23:00Z">
                    <w:rPr>
                      <w:rFonts w:ascii="Times New Roman" w:eastAsia="Times New Roman" w:hAnsi="Times New Roman"/>
                    </w:rPr>
                  </w:rPrChange>
                </w:rPr>
                <w:delText>4,40</w:delText>
              </w:r>
            </w:del>
          </w:p>
        </w:tc>
        <w:tc>
          <w:tcPr>
            <w:tcW w:w="1543" w:type="dxa"/>
            <w:shd w:val="clear" w:color="auto" w:fill="auto"/>
            <w:tcMar>
              <w:top w:w="100" w:type="dxa"/>
              <w:left w:w="100" w:type="dxa"/>
              <w:bottom w:w="100" w:type="dxa"/>
              <w:right w:w="100" w:type="dxa"/>
            </w:tcMar>
            <w:tcPrChange w:id="3093" w:author="Binkis Mikas" w:date="2023-03-20T00:44:00Z">
              <w:tcPr>
                <w:tcW w:w="1770" w:type="dxa"/>
                <w:shd w:val="clear" w:color="auto" w:fill="auto"/>
                <w:tcMar>
                  <w:top w:w="100" w:type="dxa"/>
                  <w:left w:w="100" w:type="dxa"/>
                  <w:bottom w:w="100" w:type="dxa"/>
                  <w:right w:w="100" w:type="dxa"/>
                </w:tcMar>
              </w:tcPr>
            </w:tcPrChange>
          </w:tcPr>
          <w:p w14:paraId="3078D1D2" w14:textId="3EA06196" w:rsidR="008E38FE" w:rsidRPr="00F3417C" w:rsidDel="003C6A10" w:rsidRDefault="008E38FE">
            <w:pPr>
              <w:spacing w:line="240" w:lineRule="auto"/>
              <w:jc w:val="center"/>
              <w:rPr>
                <w:del w:id="3094" w:author="Blažauskas Tomas [2]" w:date="2023-07-12T12:35:00Z"/>
                <w:rFonts w:eastAsia="Times New Roman"/>
                <w:highlight w:val="red"/>
                <w:rPrChange w:id="3095" w:author="Binkis Mikas" w:date="2023-07-12T12:23:00Z">
                  <w:rPr>
                    <w:del w:id="3096" w:author="Blažauskas Tomas [2]" w:date="2023-07-12T12:35:00Z"/>
                    <w:rFonts w:ascii="Times New Roman" w:eastAsia="Times New Roman" w:hAnsi="Times New Roman"/>
                  </w:rPr>
                </w:rPrChange>
              </w:rPr>
              <w:pPrChange w:id="3097" w:author="Binkis Mikas" w:date="2023-03-20T00:13:00Z">
                <w:pPr>
                  <w:spacing w:line="240" w:lineRule="auto"/>
                </w:pPr>
              </w:pPrChange>
            </w:pPr>
            <w:del w:id="3098" w:author="Blažauskas Tomas [2]" w:date="2023-07-12T12:35:00Z">
              <w:r w:rsidRPr="00F3417C" w:rsidDel="003C6A10">
                <w:rPr>
                  <w:rFonts w:eastAsia="Times New Roman"/>
                  <w:highlight w:val="red"/>
                  <w:rPrChange w:id="3099" w:author="Binkis Mikas" w:date="2023-07-12T12:23:00Z">
                    <w:rPr>
                      <w:rFonts w:ascii="Times New Roman" w:eastAsia="Times New Roman" w:hAnsi="Times New Roman"/>
                    </w:rPr>
                  </w:rPrChange>
                </w:rPr>
                <w:delText>4,60</w:delText>
              </w:r>
            </w:del>
          </w:p>
        </w:tc>
        <w:tc>
          <w:tcPr>
            <w:tcW w:w="1710" w:type="dxa"/>
            <w:shd w:val="clear" w:color="auto" w:fill="auto"/>
            <w:tcMar>
              <w:top w:w="100" w:type="dxa"/>
              <w:left w:w="100" w:type="dxa"/>
              <w:bottom w:w="100" w:type="dxa"/>
              <w:right w:w="100" w:type="dxa"/>
            </w:tcMar>
            <w:tcPrChange w:id="3100" w:author="Binkis Mikas" w:date="2023-03-20T00:44:00Z">
              <w:tcPr>
                <w:tcW w:w="1710" w:type="dxa"/>
                <w:shd w:val="clear" w:color="auto" w:fill="auto"/>
                <w:tcMar>
                  <w:top w:w="100" w:type="dxa"/>
                  <w:left w:w="100" w:type="dxa"/>
                  <w:bottom w:w="100" w:type="dxa"/>
                  <w:right w:w="100" w:type="dxa"/>
                </w:tcMar>
              </w:tcPr>
            </w:tcPrChange>
          </w:tcPr>
          <w:p w14:paraId="19154A77" w14:textId="287A3558" w:rsidR="008E38FE" w:rsidRPr="00F3417C" w:rsidDel="003C6A10" w:rsidRDefault="008E38FE">
            <w:pPr>
              <w:spacing w:line="240" w:lineRule="auto"/>
              <w:jc w:val="center"/>
              <w:rPr>
                <w:del w:id="3101" w:author="Blažauskas Tomas [2]" w:date="2023-07-12T12:35:00Z"/>
                <w:rFonts w:eastAsia="Times New Roman"/>
                <w:highlight w:val="red"/>
                <w:rPrChange w:id="3102" w:author="Binkis Mikas" w:date="2023-07-12T12:23:00Z">
                  <w:rPr>
                    <w:del w:id="3103" w:author="Blažauskas Tomas [2]" w:date="2023-07-12T12:35:00Z"/>
                    <w:rFonts w:ascii="Times New Roman" w:eastAsia="Times New Roman" w:hAnsi="Times New Roman"/>
                  </w:rPr>
                </w:rPrChange>
              </w:rPr>
              <w:pPrChange w:id="3104" w:author="Binkis Mikas" w:date="2023-03-20T00:13:00Z">
                <w:pPr>
                  <w:spacing w:line="240" w:lineRule="auto"/>
                </w:pPr>
              </w:pPrChange>
            </w:pPr>
            <w:del w:id="3105" w:author="Blažauskas Tomas [2]" w:date="2023-07-12T12:35:00Z">
              <w:r w:rsidRPr="00F3417C" w:rsidDel="003C6A10">
                <w:rPr>
                  <w:rFonts w:eastAsia="Times New Roman"/>
                  <w:highlight w:val="red"/>
                  <w:rPrChange w:id="3106" w:author="Binkis Mikas" w:date="2023-07-12T12:23:00Z">
                    <w:rPr>
                      <w:rFonts w:ascii="Times New Roman" w:eastAsia="Times New Roman" w:hAnsi="Times New Roman"/>
                    </w:rPr>
                  </w:rPrChange>
                </w:rPr>
                <w:delText>5,00</w:delText>
              </w:r>
            </w:del>
          </w:p>
        </w:tc>
      </w:tr>
      <w:tr w:rsidR="008E38FE" w:rsidRPr="00F3417C" w:rsidDel="003C6A10" w14:paraId="474268AF" w14:textId="7DBC63A8" w:rsidTr="00300D56">
        <w:trPr>
          <w:trHeight w:val="233"/>
          <w:del w:id="3107" w:author="Blažauskas Tomas [2]" w:date="2023-07-12T12:35:00Z"/>
          <w:trPrChange w:id="3108" w:author="Binkis Mikas" w:date="2023-03-20T00:44:00Z">
            <w:trPr>
              <w:trHeight w:val="233"/>
            </w:trPr>
          </w:trPrChange>
        </w:trPr>
        <w:tc>
          <w:tcPr>
            <w:tcW w:w="2410" w:type="dxa"/>
            <w:shd w:val="clear" w:color="auto" w:fill="auto"/>
            <w:tcMar>
              <w:top w:w="100" w:type="dxa"/>
              <w:left w:w="100" w:type="dxa"/>
              <w:bottom w:w="100" w:type="dxa"/>
              <w:right w:w="100" w:type="dxa"/>
            </w:tcMar>
            <w:tcPrChange w:id="3109" w:author="Binkis Mikas" w:date="2023-03-20T00:44:00Z">
              <w:tcPr>
                <w:tcW w:w="2330" w:type="dxa"/>
                <w:shd w:val="clear" w:color="auto" w:fill="auto"/>
                <w:tcMar>
                  <w:top w:w="100" w:type="dxa"/>
                  <w:left w:w="100" w:type="dxa"/>
                  <w:bottom w:w="100" w:type="dxa"/>
                  <w:right w:w="100" w:type="dxa"/>
                </w:tcMar>
              </w:tcPr>
            </w:tcPrChange>
          </w:tcPr>
          <w:p w14:paraId="5493F112" w14:textId="47EF50F6" w:rsidR="008E38FE" w:rsidRPr="00F3417C" w:rsidDel="003C6A10" w:rsidRDefault="008E38FE">
            <w:pPr>
              <w:spacing w:line="240" w:lineRule="auto"/>
              <w:jc w:val="left"/>
              <w:rPr>
                <w:del w:id="3110" w:author="Blažauskas Tomas [2]" w:date="2023-07-12T12:35:00Z"/>
                <w:rFonts w:eastAsia="Times New Roman"/>
                <w:b/>
                <w:bCs/>
                <w:highlight w:val="red"/>
                <w:rPrChange w:id="3111" w:author="Binkis Mikas" w:date="2023-07-12T12:23:00Z">
                  <w:rPr>
                    <w:del w:id="3112" w:author="Blažauskas Tomas [2]" w:date="2023-07-12T12:35:00Z"/>
                    <w:rFonts w:ascii="Times New Roman" w:eastAsia="Times New Roman" w:hAnsi="Times New Roman"/>
                  </w:rPr>
                </w:rPrChange>
              </w:rPr>
              <w:pPrChange w:id="3113" w:author="Binkis Mikas" w:date="2023-03-19T23:17:00Z">
                <w:pPr>
                  <w:spacing w:line="240" w:lineRule="auto"/>
                </w:pPr>
              </w:pPrChange>
            </w:pPr>
            <w:del w:id="3114" w:author="Blažauskas Tomas [2]" w:date="2023-07-12T12:35:00Z">
              <w:r w:rsidRPr="00F3417C" w:rsidDel="003C6A10">
                <w:rPr>
                  <w:rFonts w:eastAsia="Times New Roman"/>
                  <w:b/>
                  <w:bCs/>
                  <w:highlight w:val="red"/>
                  <w:rPrChange w:id="3115" w:author="Binkis Mikas" w:date="2023-07-12T12:23:00Z">
                    <w:rPr>
                      <w:rFonts w:ascii="Times New Roman" w:eastAsia="Times New Roman" w:hAnsi="Times New Roman"/>
                    </w:rPr>
                  </w:rPrChange>
                </w:rPr>
                <w:delText>1 causative agent</w:delText>
              </w:r>
            </w:del>
            <w:ins w:id="3116" w:author="Tomas Blazauskas" w:date="2023-03-19T13:17:00Z">
              <w:del w:id="3117" w:author="Blažauskas Tomas [2]" w:date="2023-07-12T12:35:00Z">
                <w:r w:rsidR="009E114C" w:rsidRPr="00F3417C" w:rsidDel="003C6A10">
                  <w:rPr>
                    <w:rFonts w:eastAsia="Times New Roman"/>
                    <w:b/>
                    <w:bCs/>
                    <w:highlight w:val="red"/>
                    <w:rPrChange w:id="3118" w:author="Binkis Mikas" w:date="2023-07-12T12:23:00Z">
                      <w:rPr>
                        <w:rFonts w:ascii="Times New Roman" w:eastAsia="Times New Roman" w:hAnsi="Times New Roman"/>
                      </w:rPr>
                    </w:rPrChange>
                  </w:rPr>
                  <w:delText>trigger</w:delText>
                </w:r>
              </w:del>
            </w:ins>
          </w:p>
        </w:tc>
        <w:tc>
          <w:tcPr>
            <w:tcW w:w="1417" w:type="dxa"/>
            <w:shd w:val="clear" w:color="auto" w:fill="auto"/>
            <w:tcMar>
              <w:top w:w="100" w:type="dxa"/>
              <w:left w:w="100" w:type="dxa"/>
              <w:bottom w:w="100" w:type="dxa"/>
              <w:right w:w="100" w:type="dxa"/>
            </w:tcMar>
            <w:tcPrChange w:id="3119" w:author="Binkis Mikas" w:date="2023-03-20T00:44:00Z">
              <w:tcPr>
                <w:tcW w:w="1710" w:type="dxa"/>
                <w:shd w:val="clear" w:color="auto" w:fill="auto"/>
                <w:tcMar>
                  <w:top w:w="100" w:type="dxa"/>
                  <w:left w:w="100" w:type="dxa"/>
                  <w:bottom w:w="100" w:type="dxa"/>
                  <w:right w:w="100" w:type="dxa"/>
                </w:tcMar>
              </w:tcPr>
            </w:tcPrChange>
          </w:tcPr>
          <w:p w14:paraId="0FF8FCF3" w14:textId="3549F92E" w:rsidR="008E38FE" w:rsidRPr="00F3417C" w:rsidDel="003C6A10" w:rsidRDefault="008E38FE">
            <w:pPr>
              <w:spacing w:line="240" w:lineRule="auto"/>
              <w:jc w:val="center"/>
              <w:rPr>
                <w:del w:id="3120" w:author="Blažauskas Tomas [2]" w:date="2023-07-12T12:35:00Z"/>
                <w:rFonts w:eastAsia="Times New Roman"/>
                <w:highlight w:val="red"/>
                <w:rPrChange w:id="3121" w:author="Binkis Mikas" w:date="2023-07-12T12:23:00Z">
                  <w:rPr>
                    <w:del w:id="3122" w:author="Blažauskas Tomas [2]" w:date="2023-07-12T12:35:00Z"/>
                    <w:rFonts w:ascii="Times New Roman" w:eastAsia="Times New Roman" w:hAnsi="Times New Roman"/>
                  </w:rPr>
                </w:rPrChange>
              </w:rPr>
              <w:pPrChange w:id="3123" w:author="Binkis Mikas" w:date="2023-03-20T00:13:00Z">
                <w:pPr>
                  <w:spacing w:line="240" w:lineRule="auto"/>
                </w:pPr>
              </w:pPrChange>
            </w:pPr>
            <w:del w:id="3124" w:author="Blažauskas Tomas [2]" w:date="2023-07-12T12:35:00Z">
              <w:r w:rsidRPr="00F3417C" w:rsidDel="003C6A10">
                <w:rPr>
                  <w:rFonts w:eastAsia="Times New Roman"/>
                  <w:highlight w:val="red"/>
                  <w:rPrChange w:id="3125" w:author="Binkis Mikas" w:date="2023-07-12T12:23:00Z">
                    <w:rPr>
                      <w:rFonts w:ascii="Times New Roman" w:eastAsia="Times New Roman" w:hAnsi="Times New Roman"/>
                    </w:rPr>
                  </w:rPrChange>
                </w:rPr>
                <w:delText>4,50</w:delText>
              </w:r>
            </w:del>
          </w:p>
        </w:tc>
        <w:tc>
          <w:tcPr>
            <w:tcW w:w="1560" w:type="dxa"/>
            <w:shd w:val="clear" w:color="auto" w:fill="auto"/>
            <w:tcMar>
              <w:top w:w="100" w:type="dxa"/>
              <w:left w:w="100" w:type="dxa"/>
              <w:bottom w:w="100" w:type="dxa"/>
              <w:right w:w="100" w:type="dxa"/>
            </w:tcMar>
            <w:tcPrChange w:id="3126" w:author="Binkis Mikas" w:date="2023-03-20T00:44:00Z">
              <w:tcPr>
                <w:tcW w:w="1450" w:type="dxa"/>
                <w:shd w:val="clear" w:color="auto" w:fill="auto"/>
                <w:tcMar>
                  <w:top w:w="100" w:type="dxa"/>
                  <w:left w:w="100" w:type="dxa"/>
                  <w:bottom w:w="100" w:type="dxa"/>
                  <w:right w:w="100" w:type="dxa"/>
                </w:tcMar>
              </w:tcPr>
            </w:tcPrChange>
          </w:tcPr>
          <w:p w14:paraId="3E4C03FB" w14:textId="169745FF" w:rsidR="008E38FE" w:rsidRPr="00F3417C" w:rsidDel="003C6A10" w:rsidRDefault="008E38FE">
            <w:pPr>
              <w:spacing w:line="240" w:lineRule="auto"/>
              <w:jc w:val="center"/>
              <w:rPr>
                <w:del w:id="3127" w:author="Blažauskas Tomas [2]" w:date="2023-07-12T12:35:00Z"/>
                <w:rFonts w:eastAsia="Times New Roman"/>
                <w:highlight w:val="red"/>
                <w:rPrChange w:id="3128" w:author="Binkis Mikas" w:date="2023-07-12T12:23:00Z">
                  <w:rPr>
                    <w:del w:id="3129" w:author="Blažauskas Tomas [2]" w:date="2023-07-12T12:35:00Z"/>
                    <w:rFonts w:ascii="Times New Roman" w:eastAsia="Times New Roman" w:hAnsi="Times New Roman"/>
                  </w:rPr>
                </w:rPrChange>
              </w:rPr>
              <w:pPrChange w:id="3130" w:author="Binkis Mikas" w:date="2023-03-20T00:13:00Z">
                <w:pPr>
                  <w:spacing w:line="240" w:lineRule="auto"/>
                </w:pPr>
              </w:pPrChange>
            </w:pPr>
            <w:del w:id="3131" w:author="Blažauskas Tomas [2]" w:date="2023-07-12T12:35:00Z">
              <w:r w:rsidRPr="00F3417C" w:rsidDel="003C6A10">
                <w:rPr>
                  <w:rFonts w:eastAsia="Times New Roman"/>
                  <w:highlight w:val="red"/>
                  <w:rPrChange w:id="3132" w:author="Binkis Mikas" w:date="2023-07-12T12:23:00Z">
                    <w:rPr>
                      <w:rFonts w:ascii="Times New Roman" w:eastAsia="Times New Roman" w:hAnsi="Times New Roman"/>
                    </w:rPr>
                  </w:rPrChange>
                </w:rPr>
                <w:delText>4,60</w:delText>
              </w:r>
            </w:del>
          </w:p>
        </w:tc>
        <w:tc>
          <w:tcPr>
            <w:tcW w:w="1543" w:type="dxa"/>
            <w:shd w:val="clear" w:color="auto" w:fill="auto"/>
            <w:tcMar>
              <w:top w:w="100" w:type="dxa"/>
              <w:left w:w="100" w:type="dxa"/>
              <w:bottom w:w="100" w:type="dxa"/>
              <w:right w:w="100" w:type="dxa"/>
            </w:tcMar>
            <w:tcPrChange w:id="3133" w:author="Binkis Mikas" w:date="2023-03-20T00:44:00Z">
              <w:tcPr>
                <w:tcW w:w="1770" w:type="dxa"/>
                <w:shd w:val="clear" w:color="auto" w:fill="auto"/>
                <w:tcMar>
                  <w:top w:w="100" w:type="dxa"/>
                  <w:left w:w="100" w:type="dxa"/>
                  <w:bottom w:w="100" w:type="dxa"/>
                  <w:right w:w="100" w:type="dxa"/>
                </w:tcMar>
              </w:tcPr>
            </w:tcPrChange>
          </w:tcPr>
          <w:p w14:paraId="03AF95D3" w14:textId="74947014" w:rsidR="008E38FE" w:rsidRPr="00F3417C" w:rsidDel="003C6A10" w:rsidRDefault="008E38FE">
            <w:pPr>
              <w:spacing w:line="240" w:lineRule="auto"/>
              <w:jc w:val="center"/>
              <w:rPr>
                <w:del w:id="3134" w:author="Blažauskas Tomas [2]" w:date="2023-07-12T12:35:00Z"/>
                <w:rFonts w:eastAsia="Times New Roman"/>
                <w:highlight w:val="red"/>
                <w:rPrChange w:id="3135" w:author="Binkis Mikas" w:date="2023-07-12T12:23:00Z">
                  <w:rPr>
                    <w:del w:id="3136" w:author="Blažauskas Tomas [2]" w:date="2023-07-12T12:35:00Z"/>
                    <w:rFonts w:ascii="Times New Roman" w:eastAsia="Times New Roman" w:hAnsi="Times New Roman"/>
                  </w:rPr>
                </w:rPrChange>
              </w:rPr>
              <w:pPrChange w:id="3137" w:author="Binkis Mikas" w:date="2023-03-20T00:13:00Z">
                <w:pPr>
                  <w:spacing w:line="240" w:lineRule="auto"/>
                </w:pPr>
              </w:pPrChange>
            </w:pPr>
            <w:del w:id="3138" w:author="Blažauskas Tomas [2]" w:date="2023-07-12T12:35:00Z">
              <w:r w:rsidRPr="00F3417C" w:rsidDel="003C6A10">
                <w:rPr>
                  <w:rFonts w:eastAsia="Times New Roman"/>
                  <w:highlight w:val="red"/>
                  <w:rPrChange w:id="3139" w:author="Binkis Mikas" w:date="2023-07-12T12:23:00Z">
                    <w:rPr>
                      <w:rFonts w:ascii="Times New Roman" w:eastAsia="Times New Roman" w:hAnsi="Times New Roman"/>
                    </w:rPr>
                  </w:rPrChange>
                </w:rPr>
                <w:delText>4,60</w:delText>
              </w:r>
            </w:del>
          </w:p>
        </w:tc>
        <w:tc>
          <w:tcPr>
            <w:tcW w:w="1710" w:type="dxa"/>
            <w:shd w:val="clear" w:color="auto" w:fill="auto"/>
            <w:tcMar>
              <w:top w:w="100" w:type="dxa"/>
              <w:left w:w="100" w:type="dxa"/>
              <w:bottom w:w="100" w:type="dxa"/>
              <w:right w:w="100" w:type="dxa"/>
            </w:tcMar>
            <w:tcPrChange w:id="3140" w:author="Binkis Mikas" w:date="2023-03-20T00:44:00Z">
              <w:tcPr>
                <w:tcW w:w="1710" w:type="dxa"/>
                <w:shd w:val="clear" w:color="auto" w:fill="auto"/>
                <w:tcMar>
                  <w:top w:w="100" w:type="dxa"/>
                  <w:left w:w="100" w:type="dxa"/>
                  <w:bottom w:w="100" w:type="dxa"/>
                  <w:right w:w="100" w:type="dxa"/>
                </w:tcMar>
              </w:tcPr>
            </w:tcPrChange>
          </w:tcPr>
          <w:p w14:paraId="68F7F60B" w14:textId="7E076BB8" w:rsidR="008E38FE" w:rsidRPr="00F3417C" w:rsidDel="003C6A10" w:rsidRDefault="008E38FE">
            <w:pPr>
              <w:spacing w:line="240" w:lineRule="auto"/>
              <w:jc w:val="center"/>
              <w:rPr>
                <w:del w:id="3141" w:author="Blažauskas Tomas [2]" w:date="2023-07-12T12:35:00Z"/>
                <w:rFonts w:eastAsia="Times New Roman"/>
                <w:highlight w:val="red"/>
                <w:rPrChange w:id="3142" w:author="Binkis Mikas" w:date="2023-07-12T12:23:00Z">
                  <w:rPr>
                    <w:del w:id="3143" w:author="Blažauskas Tomas [2]" w:date="2023-07-12T12:35:00Z"/>
                    <w:rFonts w:ascii="Times New Roman" w:eastAsia="Times New Roman" w:hAnsi="Times New Roman"/>
                  </w:rPr>
                </w:rPrChange>
              </w:rPr>
              <w:pPrChange w:id="3144" w:author="Binkis Mikas" w:date="2023-03-20T00:13:00Z">
                <w:pPr>
                  <w:spacing w:line="240" w:lineRule="auto"/>
                </w:pPr>
              </w:pPrChange>
            </w:pPr>
            <w:del w:id="3145" w:author="Blažauskas Tomas [2]" w:date="2023-07-12T12:35:00Z">
              <w:r w:rsidRPr="00F3417C" w:rsidDel="003C6A10">
                <w:rPr>
                  <w:rFonts w:eastAsia="Times New Roman"/>
                  <w:highlight w:val="red"/>
                  <w:rPrChange w:id="3146" w:author="Binkis Mikas" w:date="2023-07-12T12:23:00Z">
                    <w:rPr>
                      <w:rFonts w:ascii="Times New Roman" w:eastAsia="Times New Roman" w:hAnsi="Times New Roman"/>
                    </w:rPr>
                  </w:rPrChange>
                </w:rPr>
                <w:delText>2,40</w:delText>
              </w:r>
            </w:del>
          </w:p>
        </w:tc>
      </w:tr>
      <w:tr w:rsidR="008E38FE" w:rsidRPr="00F3417C" w:rsidDel="003C6A10" w14:paraId="088BFA55" w14:textId="3504D565" w:rsidTr="00300D56">
        <w:trPr>
          <w:trHeight w:val="80"/>
          <w:del w:id="3147" w:author="Blažauskas Tomas [2]" w:date="2023-07-12T12:35:00Z"/>
          <w:trPrChange w:id="3148" w:author="Binkis Mikas" w:date="2023-03-20T00:44:00Z">
            <w:trPr>
              <w:trHeight w:val="80"/>
            </w:trPr>
          </w:trPrChange>
        </w:trPr>
        <w:tc>
          <w:tcPr>
            <w:tcW w:w="2410" w:type="dxa"/>
            <w:shd w:val="clear" w:color="auto" w:fill="auto"/>
            <w:tcMar>
              <w:top w:w="100" w:type="dxa"/>
              <w:left w:w="100" w:type="dxa"/>
              <w:bottom w:w="100" w:type="dxa"/>
              <w:right w:w="100" w:type="dxa"/>
            </w:tcMar>
            <w:tcPrChange w:id="3149" w:author="Binkis Mikas" w:date="2023-03-20T00:44:00Z">
              <w:tcPr>
                <w:tcW w:w="2330" w:type="dxa"/>
                <w:shd w:val="clear" w:color="auto" w:fill="auto"/>
                <w:tcMar>
                  <w:top w:w="100" w:type="dxa"/>
                  <w:left w:w="100" w:type="dxa"/>
                  <w:bottom w:w="100" w:type="dxa"/>
                  <w:right w:w="100" w:type="dxa"/>
                </w:tcMar>
              </w:tcPr>
            </w:tcPrChange>
          </w:tcPr>
          <w:p w14:paraId="3D8569D7" w14:textId="798171BD" w:rsidR="008E38FE" w:rsidRPr="00F3417C" w:rsidDel="003C6A10" w:rsidRDefault="008E38FE">
            <w:pPr>
              <w:spacing w:line="240" w:lineRule="auto"/>
              <w:jc w:val="left"/>
              <w:rPr>
                <w:del w:id="3150" w:author="Blažauskas Tomas [2]" w:date="2023-07-12T12:35:00Z"/>
                <w:rFonts w:eastAsia="Times New Roman"/>
                <w:b/>
                <w:bCs/>
                <w:highlight w:val="red"/>
                <w:rPrChange w:id="3151" w:author="Binkis Mikas" w:date="2023-07-12T12:23:00Z">
                  <w:rPr>
                    <w:del w:id="3152" w:author="Blažauskas Tomas [2]" w:date="2023-07-12T12:35:00Z"/>
                    <w:rFonts w:ascii="Times New Roman" w:eastAsia="Times New Roman" w:hAnsi="Times New Roman"/>
                  </w:rPr>
                </w:rPrChange>
              </w:rPr>
              <w:pPrChange w:id="3153" w:author="Binkis Mikas" w:date="2023-03-19T23:17:00Z">
                <w:pPr>
                  <w:spacing w:line="240" w:lineRule="auto"/>
                </w:pPr>
              </w:pPrChange>
            </w:pPr>
            <w:del w:id="3154" w:author="Blažauskas Tomas [2]" w:date="2023-07-12T12:35:00Z">
              <w:r w:rsidRPr="00F3417C" w:rsidDel="003C6A10">
                <w:rPr>
                  <w:rFonts w:eastAsia="Times New Roman"/>
                  <w:b/>
                  <w:bCs/>
                  <w:highlight w:val="red"/>
                  <w:rPrChange w:id="3155" w:author="Binkis Mikas" w:date="2023-07-12T12:23:00Z">
                    <w:rPr>
                      <w:rFonts w:ascii="Times New Roman" w:eastAsia="Times New Roman" w:hAnsi="Times New Roman"/>
                    </w:rPr>
                  </w:rPrChange>
                </w:rPr>
                <w:delText>2 causative agents</w:delText>
              </w:r>
            </w:del>
            <w:ins w:id="3156" w:author="Tomas Blazauskas" w:date="2023-03-19T13:17:00Z">
              <w:del w:id="3157" w:author="Blažauskas Tomas [2]" w:date="2023-07-12T12:35:00Z">
                <w:r w:rsidR="009E114C" w:rsidRPr="00F3417C" w:rsidDel="003C6A10">
                  <w:rPr>
                    <w:rFonts w:eastAsia="Times New Roman"/>
                    <w:b/>
                    <w:bCs/>
                    <w:highlight w:val="red"/>
                    <w:rPrChange w:id="3158" w:author="Binkis Mikas" w:date="2023-07-12T12:23:00Z">
                      <w:rPr>
                        <w:rFonts w:ascii="Times New Roman" w:eastAsia="Times New Roman" w:hAnsi="Times New Roman"/>
                      </w:rPr>
                    </w:rPrChange>
                  </w:rPr>
                  <w:delText>triggers</w:delText>
                </w:r>
              </w:del>
            </w:ins>
          </w:p>
        </w:tc>
        <w:tc>
          <w:tcPr>
            <w:tcW w:w="1417" w:type="dxa"/>
            <w:shd w:val="clear" w:color="auto" w:fill="auto"/>
            <w:tcMar>
              <w:top w:w="100" w:type="dxa"/>
              <w:left w:w="100" w:type="dxa"/>
              <w:bottom w:w="100" w:type="dxa"/>
              <w:right w:w="100" w:type="dxa"/>
            </w:tcMar>
            <w:tcPrChange w:id="3159" w:author="Binkis Mikas" w:date="2023-03-20T00:44:00Z">
              <w:tcPr>
                <w:tcW w:w="1710" w:type="dxa"/>
                <w:shd w:val="clear" w:color="auto" w:fill="auto"/>
                <w:tcMar>
                  <w:top w:w="100" w:type="dxa"/>
                  <w:left w:w="100" w:type="dxa"/>
                  <w:bottom w:w="100" w:type="dxa"/>
                  <w:right w:w="100" w:type="dxa"/>
                </w:tcMar>
              </w:tcPr>
            </w:tcPrChange>
          </w:tcPr>
          <w:p w14:paraId="73FE6B55" w14:textId="5F96E809" w:rsidR="008E38FE" w:rsidRPr="00F3417C" w:rsidDel="003C6A10" w:rsidRDefault="008E38FE">
            <w:pPr>
              <w:spacing w:line="240" w:lineRule="auto"/>
              <w:jc w:val="center"/>
              <w:rPr>
                <w:del w:id="3160" w:author="Blažauskas Tomas [2]" w:date="2023-07-12T12:35:00Z"/>
                <w:rFonts w:eastAsia="Times New Roman"/>
                <w:highlight w:val="red"/>
                <w:rPrChange w:id="3161" w:author="Binkis Mikas" w:date="2023-07-12T12:23:00Z">
                  <w:rPr>
                    <w:del w:id="3162" w:author="Blažauskas Tomas [2]" w:date="2023-07-12T12:35:00Z"/>
                    <w:rFonts w:ascii="Times New Roman" w:eastAsia="Times New Roman" w:hAnsi="Times New Roman"/>
                  </w:rPr>
                </w:rPrChange>
              </w:rPr>
              <w:pPrChange w:id="3163" w:author="Binkis Mikas" w:date="2023-03-20T00:13:00Z">
                <w:pPr>
                  <w:spacing w:line="240" w:lineRule="auto"/>
                </w:pPr>
              </w:pPrChange>
            </w:pPr>
            <w:del w:id="3164" w:author="Blažauskas Tomas [2]" w:date="2023-07-12T12:35:00Z">
              <w:r w:rsidRPr="00F3417C" w:rsidDel="003C6A10">
                <w:rPr>
                  <w:rFonts w:eastAsia="Times New Roman"/>
                  <w:highlight w:val="red"/>
                  <w:rPrChange w:id="3165" w:author="Binkis Mikas" w:date="2023-07-12T12:23:00Z">
                    <w:rPr>
                      <w:rFonts w:ascii="Times New Roman" w:eastAsia="Times New Roman" w:hAnsi="Times New Roman"/>
                    </w:rPr>
                  </w:rPrChange>
                </w:rPr>
                <w:delText>4,00</w:delText>
              </w:r>
            </w:del>
          </w:p>
        </w:tc>
        <w:tc>
          <w:tcPr>
            <w:tcW w:w="1560" w:type="dxa"/>
            <w:shd w:val="clear" w:color="auto" w:fill="auto"/>
            <w:tcMar>
              <w:top w:w="100" w:type="dxa"/>
              <w:left w:w="100" w:type="dxa"/>
              <w:bottom w:w="100" w:type="dxa"/>
              <w:right w:w="100" w:type="dxa"/>
            </w:tcMar>
            <w:tcPrChange w:id="3166" w:author="Binkis Mikas" w:date="2023-03-20T00:44:00Z">
              <w:tcPr>
                <w:tcW w:w="1450" w:type="dxa"/>
                <w:shd w:val="clear" w:color="auto" w:fill="auto"/>
                <w:tcMar>
                  <w:top w:w="100" w:type="dxa"/>
                  <w:left w:w="100" w:type="dxa"/>
                  <w:bottom w:w="100" w:type="dxa"/>
                  <w:right w:w="100" w:type="dxa"/>
                </w:tcMar>
              </w:tcPr>
            </w:tcPrChange>
          </w:tcPr>
          <w:p w14:paraId="2DE99FFF" w14:textId="1C6F91BD" w:rsidR="008E38FE" w:rsidRPr="00F3417C" w:rsidDel="003C6A10" w:rsidRDefault="008E38FE">
            <w:pPr>
              <w:spacing w:line="240" w:lineRule="auto"/>
              <w:jc w:val="center"/>
              <w:rPr>
                <w:del w:id="3167" w:author="Blažauskas Tomas [2]" w:date="2023-07-12T12:35:00Z"/>
                <w:rFonts w:eastAsia="Times New Roman"/>
                <w:highlight w:val="red"/>
                <w:rPrChange w:id="3168" w:author="Binkis Mikas" w:date="2023-07-12T12:23:00Z">
                  <w:rPr>
                    <w:del w:id="3169" w:author="Blažauskas Tomas [2]" w:date="2023-07-12T12:35:00Z"/>
                    <w:rFonts w:ascii="Times New Roman" w:eastAsia="Times New Roman" w:hAnsi="Times New Roman"/>
                  </w:rPr>
                </w:rPrChange>
              </w:rPr>
              <w:pPrChange w:id="3170" w:author="Binkis Mikas" w:date="2023-03-20T00:13:00Z">
                <w:pPr>
                  <w:spacing w:line="240" w:lineRule="auto"/>
                </w:pPr>
              </w:pPrChange>
            </w:pPr>
            <w:del w:id="3171" w:author="Blažauskas Tomas [2]" w:date="2023-07-12T12:35:00Z">
              <w:r w:rsidRPr="00F3417C" w:rsidDel="003C6A10">
                <w:rPr>
                  <w:rFonts w:eastAsia="Times New Roman"/>
                  <w:highlight w:val="red"/>
                  <w:rPrChange w:id="3172" w:author="Binkis Mikas" w:date="2023-07-12T12:23:00Z">
                    <w:rPr>
                      <w:rFonts w:ascii="Times New Roman" w:eastAsia="Times New Roman" w:hAnsi="Times New Roman"/>
                    </w:rPr>
                  </w:rPrChange>
                </w:rPr>
                <w:delText>2,50</w:delText>
              </w:r>
            </w:del>
          </w:p>
        </w:tc>
        <w:tc>
          <w:tcPr>
            <w:tcW w:w="1543" w:type="dxa"/>
            <w:shd w:val="clear" w:color="auto" w:fill="auto"/>
            <w:tcMar>
              <w:top w:w="100" w:type="dxa"/>
              <w:left w:w="100" w:type="dxa"/>
              <w:bottom w:w="100" w:type="dxa"/>
              <w:right w:w="100" w:type="dxa"/>
            </w:tcMar>
            <w:tcPrChange w:id="3173" w:author="Binkis Mikas" w:date="2023-03-20T00:44:00Z">
              <w:tcPr>
                <w:tcW w:w="1770" w:type="dxa"/>
                <w:shd w:val="clear" w:color="auto" w:fill="auto"/>
                <w:tcMar>
                  <w:top w:w="100" w:type="dxa"/>
                  <w:left w:w="100" w:type="dxa"/>
                  <w:bottom w:w="100" w:type="dxa"/>
                  <w:right w:w="100" w:type="dxa"/>
                </w:tcMar>
              </w:tcPr>
            </w:tcPrChange>
          </w:tcPr>
          <w:p w14:paraId="08AB74D8" w14:textId="7351B70D" w:rsidR="008E38FE" w:rsidRPr="00F3417C" w:rsidDel="003C6A10" w:rsidRDefault="008E38FE">
            <w:pPr>
              <w:spacing w:line="240" w:lineRule="auto"/>
              <w:jc w:val="center"/>
              <w:rPr>
                <w:del w:id="3174" w:author="Blažauskas Tomas [2]" w:date="2023-07-12T12:35:00Z"/>
                <w:rFonts w:eastAsia="Times New Roman"/>
                <w:highlight w:val="red"/>
                <w:rPrChange w:id="3175" w:author="Binkis Mikas" w:date="2023-07-12T12:23:00Z">
                  <w:rPr>
                    <w:del w:id="3176" w:author="Blažauskas Tomas [2]" w:date="2023-07-12T12:35:00Z"/>
                    <w:rFonts w:ascii="Times New Roman" w:eastAsia="Times New Roman" w:hAnsi="Times New Roman"/>
                  </w:rPr>
                </w:rPrChange>
              </w:rPr>
              <w:pPrChange w:id="3177" w:author="Binkis Mikas" w:date="2023-03-20T00:13:00Z">
                <w:pPr>
                  <w:spacing w:line="240" w:lineRule="auto"/>
                </w:pPr>
              </w:pPrChange>
            </w:pPr>
            <w:del w:id="3178" w:author="Blažauskas Tomas [2]" w:date="2023-07-12T12:35:00Z">
              <w:r w:rsidRPr="00F3417C" w:rsidDel="003C6A10">
                <w:rPr>
                  <w:rFonts w:eastAsia="Times New Roman"/>
                  <w:highlight w:val="red"/>
                  <w:rPrChange w:id="3179" w:author="Binkis Mikas" w:date="2023-07-12T12:23:00Z">
                    <w:rPr>
                      <w:rFonts w:ascii="Times New Roman" w:eastAsia="Times New Roman" w:hAnsi="Times New Roman"/>
                    </w:rPr>
                  </w:rPrChange>
                </w:rPr>
                <w:delText>3,50</w:delText>
              </w:r>
            </w:del>
          </w:p>
        </w:tc>
        <w:tc>
          <w:tcPr>
            <w:tcW w:w="1710" w:type="dxa"/>
            <w:shd w:val="clear" w:color="auto" w:fill="auto"/>
            <w:tcMar>
              <w:top w:w="100" w:type="dxa"/>
              <w:left w:w="100" w:type="dxa"/>
              <w:bottom w:w="100" w:type="dxa"/>
              <w:right w:w="100" w:type="dxa"/>
            </w:tcMar>
            <w:tcPrChange w:id="3180" w:author="Binkis Mikas" w:date="2023-03-20T00:44:00Z">
              <w:tcPr>
                <w:tcW w:w="1710" w:type="dxa"/>
                <w:shd w:val="clear" w:color="auto" w:fill="auto"/>
                <w:tcMar>
                  <w:top w:w="100" w:type="dxa"/>
                  <w:left w:w="100" w:type="dxa"/>
                  <w:bottom w:w="100" w:type="dxa"/>
                  <w:right w:w="100" w:type="dxa"/>
                </w:tcMar>
              </w:tcPr>
            </w:tcPrChange>
          </w:tcPr>
          <w:p w14:paraId="072D1265" w14:textId="1091660E" w:rsidR="008E38FE" w:rsidRPr="00F3417C" w:rsidDel="003C6A10" w:rsidRDefault="008E38FE">
            <w:pPr>
              <w:spacing w:line="240" w:lineRule="auto"/>
              <w:jc w:val="center"/>
              <w:rPr>
                <w:del w:id="3181" w:author="Blažauskas Tomas [2]" w:date="2023-07-12T12:35:00Z"/>
                <w:rFonts w:eastAsia="Times New Roman"/>
                <w:highlight w:val="red"/>
                <w:rPrChange w:id="3182" w:author="Binkis Mikas" w:date="2023-07-12T12:23:00Z">
                  <w:rPr>
                    <w:del w:id="3183" w:author="Blažauskas Tomas [2]" w:date="2023-07-12T12:35:00Z"/>
                    <w:rFonts w:ascii="Times New Roman" w:eastAsia="Times New Roman" w:hAnsi="Times New Roman"/>
                  </w:rPr>
                </w:rPrChange>
              </w:rPr>
              <w:pPrChange w:id="3184" w:author="Binkis Mikas" w:date="2023-03-20T00:13:00Z">
                <w:pPr>
                  <w:spacing w:line="240" w:lineRule="auto"/>
                </w:pPr>
              </w:pPrChange>
            </w:pPr>
            <w:del w:id="3185" w:author="Blažauskas Tomas [2]" w:date="2023-07-12T12:35:00Z">
              <w:r w:rsidRPr="00F3417C" w:rsidDel="003C6A10">
                <w:rPr>
                  <w:rFonts w:eastAsia="Times New Roman"/>
                  <w:highlight w:val="red"/>
                  <w:rPrChange w:id="3186" w:author="Binkis Mikas" w:date="2023-07-12T12:23:00Z">
                    <w:rPr>
                      <w:rFonts w:ascii="Times New Roman" w:eastAsia="Times New Roman" w:hAnsi="Times New Roman"/>
                    </w:rPr>
                  </w:rPrChange>
                </w:rPr>
                <w:delText>4,00</w:delText>
              </w:r>
            </w:del>
          </w:p>
        </w:tc>
      </w:tr>
      <w:tr w:rsidR="008E38FE" w:rsidRPr="00F3417C" w:rsidDel="003C6A10" w14:paraId="630A5F3B" w14:textId="677FEBC7" w:rsidTr="00300D56">
        <w:trPr>
          <w:trHeight w:val="107"/>
          <w:del w:id="3187" w:author="Blažauskas Tomas [2]" w:date="2023-07-12T12:35:00Z"/>
          <w:trPrChange w:id="3188" w:author="Binkis Mikas" w:date="2023-03-20T00:44:00Z">
            <w:trPr>
              <w:trHeight w:val="107"/>
            </w:trPr>
          </w:trPrChange>
        </w:trPr>
        <w:tc>
          <w:tcPr>
            <w:tcW w:w="2410" w:type="dxa"/>
            <w:shd w:val="clear" w:color="auto" w:fill="auto"/>
            <w:tcMar>
              <w:top w:w="100" w:type="dxa"/>
              <w:left w:w="100" w:type="dxa"/>
              <w:bottom w:w="100" w:type="dxa"/>
              <w:right w:w="100" w:type="dxa"/>
            </w:tcMar>
            <w:tcPrChange w:id="3189" w:author="Binkis Mikas" w:date="2023-03-20T00:44:00Z">
              <w:tcPr>
                <w:tcW w:w="2330" w:type="dxa"/>
                <w:shd w:val="clear" w:color="auto" w:fill="auto"/>
                <w:tcMar>
                  <w:top w:w="100" w:type="dxa"/>
                  <w:left w:w="100" w:type="dxa"/>
                  <w:bottom w:w="100" w:type="dxa"/>
                  <w:right w:w="100" w:type="dxa"/>
                </w:tcMar>
              </w:tcPr>
            </w:tcPrChange>
          </w:tcPr>
          <w:p w14:paraId="66A015F0" w14:textId="2DE0A1CD" w:rsidR="008E38FE" w:rsidRPr="00F3417C" w:rsidDel="003C6A10" w:rsidRDefault="008E38FE">
            <w:pPr>
              <w:spacing w:line="240" w:lineRule="auto"/>
              <w:jc w:val="left"/>
              <w:rPr>
                <w:del w:id="3190" w:author="Blažauskas Tomas [2]" w:date="2023-07-12T12:35:00Z"/>
                <w:rFonts w:eastAsia="Times New Roman"/>
                <w:b/>
                <w:bCs/>
                <w:highlight w:val="red"/>
                <w:rPrChange w:id="3191" w:author="Binkis Mikas" w:date="2023-07-12T12:23:00Z">
                  <w:rPr>
                    <w:del w:id="3192" w:author="Blažauskas Tomas [2]" w:date="2023-07-12T12:35:00Z"/>
                    <w:rFonts w:ascii="Times New Roman" w:eastAsia="Times New Roman" w:hAnsi="Times New Roman"/>
                  </w:rPr>
                </w:rPrChange>
              </w:rPr>
              <w:pPrChange w:id="3193" w:author="Binkis Mikas" w:date="2023-03-19T23:17:00Z">
                <w:pPr>
                  <w:spacing w:line="240" w:lineRule="auto"/>
                </w:pPr>
              </w:pPrChange>
            </w:pPr>
            <w:del w:id="3194" w:author="Blažauskas Tomas [2]" w:date="2023-07-12T12:35:00Z">
              <w:r w:rsidRPr="00F3417C" w:rsidDel="003C6A10">
                <w:rPr>
                  <w:rFonts w:eastAsia="Times New Roman"/>
                  <w:b/>
                  <w:bCs/>
                  <w:highlight w:val="red"/>
                  <w:rPrChange w:id="3195" w:author="Binkis Mikas" w:date="2023-07-12T12:23:00Z">
                    <w:rPr>
                      <w:rFonts w:ascii="Times New Roman" w:eastAsia="Times New Roman" w:hAnsi="Times New Roman"/>
                    </w:rPr>
                  </w:rPrChange>
                </w:rPr>
                <w:delText xml:space="preserve">3 </w:delText>
              </w:r>
            </w:del>
            <w:ins w:id="3196" w:author="Tomas Blazauskas" w:date="2023-03-19T13:17:00Z">
              <w:del w:id="3197" w:author="Blažauskas Tomas [2]" w:date="2023-07-12T12:35:00Z">
                <w:r w:rsidR="009E114C" w:rsidRPr="00F3417C" w:rsidDel="003C6A10">
                  <w:rPr>
                    <w:rFonts w:eastAsia="Times New Roman"/>
                    <w:b/>
                    <w:bCs/>
                    <w:highlight w:val="red"/>
                    <w:rPrChange w:id="3198" w:author="Binkis Mikas" w:date="2023-07-12T12:23:00Z">
                      <w:rPr>
                        <w:rFonts w:ascii="Times New Roman" w:eastAsia="Times New Roman" w:hAnsi="Times New Roman"/>
                      </w:rPr>
                    </w:rPrChange>
                  </w:rPr>
                  <w:delText>triggers</w:delText>
                </w:r>
              </w:del>
            </w:ins>
            <w:del w:id="3199" w:author="Blažauskas Tomas [2]" w:date="2023-07-12T12:35:00Z">
              <w:r w:rsidRPr="00F3417C" w:rsidDel="003C6A10">
                <w:rPr>
                  <w:rFonts w:eastAsia="Times New Roman"/>
                  <w:b/>
                  <w:bCs/>
                  <w:highlight w:val="red"/>
                  <w:rPrChange w:id="3200" w:author="Binkis Mikas" w:date="2023-07-12T12:23:00Z">
                    <w:rPr>
                      <w:rFonts w:ascii="Times New Roman" w:eastAsia="Times New Roman" w:hAnsi="Times New Roman"/>
                    </w:rPr>
                  </w:rPrChange>
                </w:rPr>
                <w:delText>causative agents</w:delText>
              </w:r>
            </w:del>
          </w:p>
        </w:tc>
        <w:tc>
          <w:tcPr>
            <w:tcW w:w="1417" w:type="dxa"/>
            <w:shd w:val="clear" w:color="auto" w:fill="auto"/>
            <w:tcMar>
              <w:top w:w="100" w:type="dxa"/>
              <w:left w:w="100" w:type="dxa"/>
              <w:bottom w:w="100" w:type="dxa"/>
              <w:right w:w="100" w:type="dxa"/>
            </w:tcMar>
            <w:tcPrChange w:id="3201" w:author="Binkis Mikas" w:date="2023-03-20T00:44:00Z">
              <w:tcPr>
                <w:tcW w:w="1710" w:type="dxa"/>
                <w:shd w:val="clear" w:color="auto" w:fill="auto"/>
                <w:tcMar>
                  <w:top w:w="100" w:type="dxa"/>
                  <w:left w:w="100" w:type="dxa"/>
                  <w:bottom w:w="100" w:type="dxa"/>
                  <w:right w:w="100" w:type="dxa"/>
                </w:tcMar>
              </w:tcPr>
            </w:tcPrChange>
          </w:tcPr>
          <w:p w14:paraId="49652130" w14:textId="6B1995A6" w:rsidR="008E38FE" w:rsidRPr="00F3417C" w:rsidDel="003C6A10" w:rsidRDefault="008E38FE">
            <w:pPr>
              <w:spacing w:line="240" w:lineRule="auto"/>
              <w:jc w:val="center"/>
              <w:rPr>
                <w:del w:id="3202" w:author="Blažauskas Tomas [2]" w:date="2023-07-12T12:35:00Z"/>
                <w:rFonts w:eastAsia="Times New Roman"/>
                <w:highlight w:val="red"/>
                <w:rPrChange w:id="3203" w:author="Binkis Mikas" w:date="2023-07-12T12:23:00Z">
                  <w:rPr>
                    <w:del w:id="3204" w:author="Blažauskas Tomas [2]" w:date="2023-07-12T12:35:00Z"/>
                    <w:rFonts w:ascii="Times New Roman" w:eastAsia="Times New Roman" w:hAnsi="Times New Roman"/>
                  </w:rPr>
                </w:rPrChange>
              </w:rPr>
              <w:pPrChange w:id="3205" w:author="Binkis Mikas" w:date="2023-03-20T00:13:00Z">
                <w:pPr>
                  <w:spacing w:line="240" w:lineRule="auto"/>
                </w:pPr>
              </w:pPrChange>
            </w:pPr>
            <w:del w:id="3206" w:author="Blažauskas Tomas [2]" w:date="2023-07-12T12:35:00Z">
              <w:r w:rsidRPr="00F3417C" w:rsidDel="003C6A10">
                <w:rPr>
                  <w:rFonts w:eastAsia="Times New Roman"/>
                  <w:highlight w:val="red"/>
                  <w:rPrChange w:id="3207" w:author="Binkis Mikas" w:date="2023-07-12T12:23:00Z">
                    <w:rPr>
                      <w:rFonts w:ascii="Times New Roman" w:eastAsia="Times New Roman" w:hAnsi="Times New Roman"/>
                    </w:rPr>
                  </w:rPrChange>
                </w:rPr>
                <w:delText>4,33</w:delText>
              </w:r>
            </w:del>
          </w:p>
        </w:tc>
        <w:tc>
          <w:tcPr>
            <w:tcW w:w="1560" w:type="dxa"/>
            <w:shd w:val="clear" w:color="auto" w:fill="auto"/>
            <w:tcMar>
              <w:top w:w="100" w:type="dxa"/>
              <w:left w:w="100" w:type="dxa"/>
              <w:bottom w:w="100" w:type="dxa"/>
              <w:right w:w="100" w:type="dxa"/>
            </w:tcMar>
            <w:tcPrChange w:id="3208" w:author="Binkis Mikas" w:date="2023-03-20T00:44:00Z">
              <w:tcPr>
                <w:tcW w:w="1450" w:type="dxa"/>
                <w:shd w:val="clear" w:color="auto" w:fill="auto"/>
                <w:tcMar>
                  <w:top w:w="100" w:type="dxa"/>
                  <w:left w:w="100" w:type="dxa"/>
                  <w:bottom w:w="100" w:type="dxa"/>
                  <w:right w:w="100" w:type="dxa"/>
                </w:tcMar>
              </w:tcPr>
            </w:tcPrChange>
          </w:tcPr>
          <w:p w14:paraId="7EDC6F1D" w14:textId="3987C903" w:rsidR="008E38FE" w:rsidRPr="00F3417C" w:rsidDel="003C6A10" w:rsidRDefault="008E38FE">
            <w:pPr>
              <w:spacing w:line="240" w:lineRule="auto"/>
              <w:jc w:val="center"/>
              <w:rPr>
                <w:del w:id="3209" w:author="Blažauskas Tomas [2]" w:date="2023-07-12T12:35:00Z"/>
                <w:rFonts w:eastAsia="Times New Roman"/>
                <w:highlight w:val="red"/>
                <w:rPrChange w:id="3210" w:author="Binkis Mikas" w:date="2023-07-12T12:23:00Z">
                  <w:rPr>
                    <w:del w:id="3211" w:author="Blažauskas Tomas [2]" w:date="2023-07-12T12:35:00Z"/>
                    <w:rFonts w:ascii="Times New Roman" w:eastAsia="Times New Roman" w:hAnsi="Times New Roman"/>
                  </w:rPr>
                </w:rPrChange>
              </w:rPr>
              <w:pPrChange w:id="3212" w:author="Binkis Mikas" w:date="2023-03-20T00:13:00Z">
                <w:pPr>
                  <w:spacing w:line="240" w:lineRule="auto"/>
                </w:pPr>
              </w:pPrChange>
            </w:pPr>
            <w:del w:id="3213" w:author="Blažauskas Tomas [2]" w:date="2023-07-12T12:35:00Z">
              <w:r w:rsidRPr="00F3417C" w:rsidDel="003C6A10">
                <w:rPr>
                  <w:rFonts w:eastAsia="Times New Roman"/>
                  <w:highlight w:val="red"/>
                  <w:rPrChange w:id="3214" w:author="Binkis Mikas" w:date="2023-07-12T12:23:00Z">
                    <w:rPr>
                      <w:rFonts w:ascii="Times New Roman" w:eastAsia="Times New Roman" w:hAnsi="Times New Roman"/>
                    </w:rPr>
                  </w:rPrChange>
                </w:rPr>
                <w:delText>3,67</w:delText>
              </w:r>
            </w:del>
          </w:p>
        </w:tc>
        <w:tc>
          <w:tcPr>
            <w:tcW w:w="1543" w:type="dxa"/>
            <w:shd w:val="clear" w:color="auto" w:fill="auto"/>
            <w:tcMar>
              <w:top w:w="100" w:type="dxa"/>
              <w:left w:w="100" w:type="dxa"/>
              <w:bottom w:w="100" w:type="dxa"/>
              <w:right w:w="100" w:type="dxa"/>
            </w:tcMar>
            <w:tcPrChange w:id="3215" w:author="Binkis Mikas" w:date="2023-03-20T00:44:00Z">
              <w:tcPr>
                <w:tcW w:w="1770" w:type="dxa"/>
                <w:shd w:val="clear" w:color="auto" w:fill="auto"/>
                <w:tcMar>
                  <w:top w:w="100" w:type="dxa"/>
                  <w:left w:w="100" w:type="dxa"/>
                  <w:bottom w:w="100" w:type="dxa"/>
                  <w:right w:w="100" w:type="dxa"/>
                </w:tcMar>
              </w:tcPr>
            </w:tcPrChange>
          </w:tcPr>
          <w:p w14:paraId="3A3B8CE3" w14:textId="4A070C5E" w:rsidR="008E38FE" w:rsidRPr="00F3417C" w:rsidDel="003C6A10" w:rsidRDefault="008E38FE">
            <w:pPr>
              <w:spacing w:line="240" w:lineRule="auto"/>
              <w:jc w:val="center"/>
              <w:rPr>
                <w:del w:id="3216" w:author="Blažauskas Tomas [2]" w:date="2023-07-12T12:35:00Z"/>
                <w:rFonts w:eastAsia="Times New Roman"/>
                <w:highlight w:val="red"/>
                <w:rPrChange w:id="3217" w:author="Binkis Mikas" w:date="2023-07-12T12:23:00Z">
                  <w:rPr>
                    <w:del w:id="3218" w:author="Blažauskas Tomas [2]" w:date="2023-07-12T12:35:00Z"/>
                    <w:rFonts w:ascii="Times New Roman" w:eastAsia="Times New Roman" w:hAnsi="Times New Roman"/>
                  </w:rPr>
                </w:rPrChange>
              </w:rPr>
              <w:pPrChange w:id="3219" w:author="Binkis Mikas" w:date="2023-03-20T00:13:00Z">
                <w:pPr>
                  <w:spacing w:line="240" w:lineRule="auto"/>
                </w:pPr>
              </w:pPrChange>
            </w:pPr>
            <w:del w:id="3220" w:author="Blažauskas Tomas [2]" w:date="2023-07-12T12:35:00Z">
              <w:r w:rsidRPr="00F3417C" w:rsidDel="003C6A10">
                <w:rPr>
                  <w:rFonts w:eastAsia="Times New Roman"/>
                  <w:highlight w:val="red"/>
                  <w:rPrChange w:id="3221" w:author="Binkis Mikas" w:date="2023-07-12T12:23:00Z">
                    <w:rPr>
                      <w:rFonts w:ascii="Times New Roman" w:eastAsia="Times New Roman" w:hAnsi="Times New Roman"/>
                    </w:rPr>
                  </w:rPrChange>
                </w:rPr>
                <w:delText>4,00</w:delText>
              </w:r>
            </w:del>
          </w:p>
        </w:tc>
        <w:tc>
          <w:tcPr>
            <w:tcW w:w="1710" w:type="dxa"/>
            <w:shd w:val="clear" w:color="auto" w:fill="auto"/>
            <w:tcMar>
              <w:top w:w="100" w:type="dxa"/>
              <w:left w:w="100" w:type="dxa"/>
              <w:bottom w:w="100" w:type="dxa"/>
              <w:right w:w="100" w:type="dxa"/>
            </w:tcMar>
            <w:tcPrChange w:id="3222" w:author="Binkis Mikas" w:date="2023-03-20T00:44:00Z">
              <w:tcPr>
                <w:tcW w:w="1710" w:type="dxa"/>
                <w:shd w:val="clear" w:color="auto" w:fill="auto"/>
                <w:tcMar>
                  <w:top w:w="100" w:type="dxa"/>
                  <w:left w:w="100" w:type="dxa"/>
                  <w:bottom w:w="100" w:type="dxa"/>
                  <w:right w:w="100" w:type="dxa"/>
                </w:tcMar>
              </w:tcPr>
            </w:tcPrChange>
          </w:tcPr>
          <w:p w14:paraId="394E823E" w14:textId="38F9F02E" w:rsidR="008E38FE" w:rsidRPr="00F3417C" w:rsidDel="003C6A10" w:rsidRDefault="008E38FE">
            <w:pPr>
              <w:spacing w:line="240" w:lineRule="auto"/>
              <w:jc w:val="center"/>
              <w:rPr>
                <w:del w:id="3223" w:author="Blažauskas Tomas [2]" w:date="2023-07-12T12:35:00Z"/>
                <w:rFonts w:eastAsia="Times New Roman"/>
                <w:highlight w:val="red"/>
                <w:rPrChange w:id="3224" w:author="Binkis Mikas" w:date="2023-07-12T12:23:00Z">
                  <w:rPr>
                    <w:del w:id="3225" w:author="Blažauskas Tomas [2]" w:date="2023-07-12T12:35:00Z"/>
                    <w:rFonts w:ascii="Times New Roman" w:eastAsia="Times New Roman" w:hAnsi="Times New Roman"/>
                  </w:rPr>
                </w:rPrChange>
              </w:rPr>
              <w:pPrChange w:id="3226" w:author="Binkis Mikas" w:date="2023-03-20T00:13:00Z">
                <w:pPr>
                  <w:spacing w:line="240" w:lineRule="auto"/>
                </w:pPr>
              </w:pPrChange>
            </w:pPr>
            <w:del w:id="3227" w:author="Blažauskas Tomas [2]" w:date="2023-07-12T12:35:00Z">
              <w:r w:rsidRPr="00F3417C" w:rsidDel="003C6A10">
                <w:rPr>
                  <w:rFonts w:eastAsia="Times New Roman"/>
                  <w:highlight w:val="red"/>
                  <w:rPrChange w:id="3228" w:author="Binkis Mikas" w:date="2023-07-12T12:23:00Z">
                    <w:rPr>
                      <w:rFonts w:ascii="Times New Roman" w:eastAsia="Times New Roman" w:hAnsi="Times New Roman"/>
                    </w:rPr>
                  </w:rPrChange>
                </w:rPr>
                <w:delText>3,67</w:delText>
              </w:r>
            </w:del>
          </w:p>
        </w:tc>
      </w:tr>
      <w:tr w:rsidR="008E38FE" w:rsidRPr="00F3417C" w:rsidDel="003C6A10" w14:paraId="1B5524B7" w14:textId="107EDE21" w:rsidTr="00300D56">
        <w:trPr>
          <w:trHeight w:val="25"/>
          <w:del w:id="3229" w:author="Blažauskas Tomas [2]" w:date="2023-07-12T12:35:00Z"/>
          <w:trPrChange w:id="3230" w:author="Binkis Mikas" w:date="2023-03-20T00:44:00Z">
            <w:trPr>
              <w:trHeight w:val="25"/>
            </w:trPr>
          </w:trPrChange>
        </w:trPr>
        <w:tc>
          <w:tcPr>
            <w:tcW w:w="2410" w:type="dxa"/>
            <w:shd w:val="clear" w:color="auto" w:fill="auto"/>
            <w:tcMar>
              <w:top w:w="100" w:type="dxa"/>
              <w:left w:w="100" w:type="dxa"/>
              <w:bottom w:w="100" w:type="dxa"/>
              <w:right w:w="100" w:type="dxa"/>
            </w:tcMar>
            <w:tcPrChange w:id="3231" w:author="Binkis Mikas" w:date="2023-03-20T00:44:00Z">
              <w:tcPr>
                <w:tcW w:w="2330" w:type="dxa"/>
                <w:shd w:val="clear" w:color="auto" w:fill="auto"/>
                <w:tcMar>
                  <w:top w:w="100" w:type="dxa"/>
                  <w:left w:w="100" w:type="dxa"/>
                  <w:bottom w:w="100" w:type="dxa"/>
                  <w:right w:w="100" w:type="dxa"/>
                </w:tcMar>
              </w:tcPr>
            </w:tcPrChange>
          </w:tcPr>
          <w:p w14:paraId="2650637D" w14:textId="73A1AA28" w:rsidR="008E38FE" w:rsidRPr="00F3417C" w:rsidDel="003C6A10" w:rsidRDefault="008E38FE">
            <w:pPr>
              <w:spacing w:line="240" w:lineRule="auto"/>
              <w:jc w:val="left"/>
              <w:rPr>
                <w:del w:id="3232" w:author="Blažauskas Tomas [2]" w:date="2023-07-12T12:35:00Z"/>
                <w:rFonts w:eastAsia="Times New Roman"/>
                <w:b/>
                <w:bCs/>
                <w:highlight w:val="red"/>
                <w:rPrChange w:id="3233" w:author="Binkis Mikas" w:date="2023-07-12T12:23:00Z">
                  <w:rPr>
                    <w:del w:id="3234" w:author="Blažauskas Tomas [2]" w:date="2023-07-12T12:35:00Z"/>
                    <w:rFonts w:ascii="Times New Roman" w:eastAsia="Times New Roman" w:hAnsi="Times New Roman"/>
                  </w:rPr>
                </w:rPrChange>
              </w:rPr>
              <w:pPrChange w:id="3235" w:author="Binkis Mikas" w:date="2023-03-19T23:17:00Z">
                <w:pPr>
                  <w:spacing w:line="240" w:lineRule="auto"/>
                </w:pPr>
              </w:pPrChange>
            </w:pPr>
            <w:del w:id="3236" w:author="Blažauskas Tomas [2]" w:date="2023-07-12T12:35:00Z">
              <w:r w:rsidRPr="00F3417C" w:rsidDel="003C6A10">
                <w:rPr>
                  <w:rFonts w:eastAsia="Times New Roman"/>
                  <w:b/>
                  <w:bCs/>
                  <w:highlight w:val="red"/>
                  <w:rPrChange w:id="3237" w:author="Binkis Mikas" w:date="2023-07-12T12:23:00Z">
                    <w:rPr>
                      <w:rFonts w:ascii="Times New Roman" w:eastAsia="Times New Roman" w:hAnsi="Times New Roman"/>
                    </w:rPr>
                  </w:rPrChange>
                </w:rPr>
                <w:delText xml:space="preserve">4 </w:delText>
              </w:r>
            </w:del>
            <w:ins w:id="3238" w:author="Tomas Blazauskas" w:date="2023-03-19T13:17:00Z">
              <w:del w:id="3239" w:author="Blažauskas Tomas [2]" w:date="2023-07-12T12:35:00Z">
                <w:r w:rsidR="009E114C" w:rsidRPr="00F3417C" w:rsidDel="003C6A10">
                  <w:rPr>
                    <w:rFonts w:eastAsia="Times New Roman"/>
                    <w:b/>
                    <w:bCs/>
                    <w:highlight w:val="red"/>
                    <w:rPrChange w:id="3240" w:author="Binkis Mikas" w:date="2023-07-12T12:23:00Z">
                      <w:rPr>
                        <w:rFonts w:ascii="Times New Roman" w:eastAsia="Times New Roman" w:hAnsi="Times New Roman"/>
                      </w:rPr>
                    </w:rPrChange>
                  </w:rPr>
                  <w:delText>triggers</w:delText>
                </w:r>
              </w:del>
            </w:ins>
            <w:del w:id="3241" w:author="Blažauskas Tomas [2]" w:date="2023-07-12T12:35:00Z">
              <w:r w:rsidRPr="00F3417C" w:rsidDel="003C6A10">
                <w:rPr>
                  <w:rFonts w:eastAsia="Times New Roman"/>
                  <w:b/>
                  <w:bCs/>
                  <w:highlight w:val="red"/>
                  <w:rPrChange w:id="3242" w:author="Binkis Mikas" w:date="2023-07-12T12:23:00Z">
                    <w:rPr>
                      <w:rFonts w:ascii="Times New Roman" w:eastAsia="Times New Roman" w:hAnsi="Times New Roman"/>
                    </w:rPr>
                  </w:rPrChange>
                </w:rPr>
                <w:delText>causative agents</w:delText>
              </w:r>
            </w:del>
          </w:p>
        </w:tc>
        <w:tc>
          <w:tcPr>
            <w:tcW w:w="1417" w:type="dxa"/>
            <w:shd w:val="clear" w:color="auto" w:fill="auto"/>
            <w:tcMar>
              <w:top w:w="100" w:type="dxa"/>
              <w:left w:w="100" w:type="dxa"/>
              <w:bottom w:w="100" w:type="dxa"/>
              <w:right w:w="100" w:type="dxa"/>
            </w:tcMar>
            <w:tcPrChange w:id="3243" w:author="Binkis Mikas" w:date="2023-03-20T00:44:00Z">
              <w:tcPr>
                <w:tcW w:w="1710" w:type="dxa"/>
                <w:shd w:val="clear" w:color="auto" w:fill="auto"/>
                <w:tcMar>
                  <w:top w:w="100" w:type="dxa"/>
                  <w:left w:w="100" w:type="dxa"/>
                  <w:bottom w:w="100" w:type="dxa"/>
                  <w:right w:w="100" w:type="dxa"/>
                </w:tcMar>
              </w:tcPr>
            </w:tcPrChange>
          </w:tcPr>
          <w:p w14:paraId="3C4B4F08" w14:textId="3A651E60" w:rsidR="008E38FE" w:rsidRPr="00F3417C" w:rsidDel="003C6A10" w:rsidRDefault="008E38FE">
            <w:pPr>
              <w:spacing w:line="240" w:lineRule="auto"/>
              <w:jc w:val="center"/>
              <w:rPr>
                <w:del w:id="3244" w:author="Blažauskas Tomas [2]" w:date="2023-07-12T12:35:00Z"/>
                <w:rFonts w:eastAsia="Times New Roman"/>
                <w:highlight w:val="red"/>
                <w:rPrChange w:id="3245" w:author="Binkis Mikas" w:date="2023-07-12T12:23:00Z">
                  <w:rPr>
                    <w:del w:id="3246" w:author="Blažauskas Tomas [2]" w:date="2023-07-12T12:35:00Z"/>
                    <w:rFonts w:ascii="Times New Roman" w:eastAsia="Times New Roman" w:hAnsi="Times New Roman"/>
                  </w:rPr>
                </w:rPrChange>
              </w:rPr>
              <w:pPrChange w:id="3247" w:author="Binkis Mikas" w:date="2023-03-20T00:13:00Z">
                <w:pPr>
                  <w:spacing w:line="240" w:lineRule="auto"/>
                </w:pPr>
              </w:pPrChange>
            </w:pPr>
            <w:del w:id="3248" w:author="Blažauskas Tomas [2]" w:date="2023-07-12T12:35:00Z">
              <w:r w:rsidRPr="00F3417C" w:rsidDel="003C6A10">
                <w:rPr>
                  <w:rFonts w:eastAsia="Times New Roman"/>
                  <w:highlight w:val="red"/>
                  <w:rPrChange w:id="3249" w:author="Binkis Mikas" w:date="2023-07-12T12:23:00Z">
                    <w:rPr>
                      <w:rFonts w:ascii="Times New Roman" w:eastAsia="Times New Roman" w:hAnsi="Times New Roman"/>
                    </w:rPr>
                  </w:rPrChange>
                </w:rPr>
                <w:delText>5,00</w:delText>
              </w:r>
            </w:del>
          </w:p>
        </w:tc>
        <w:tc>
          <w:tcPr>
            <w:tcW w:w="1560" w:type="dxa"/>
            <w:shd w:val="clear" w:color="auto" w:fill="auto"/>
            <w:tcMar>
              <w:top w:w="100" w:type="dxa"/>
              <w:left w:w="100" w:type="dxa"/>
              <w:bottom w:w="100" w:type="dxa"/>
              <w:right w:w="100" w:type="dxa"/>
            </w:tcMar>
            <w:tcPrChange w:id="3250" w:author="Binkis Mikas" w:date="2023-03-20T00:44:00Z">
              <w:tcPr>
                <w:tcW w:w="1450" w:type="dxa"/>
                <w:shd w:val="clear" w:color="auto" w:fill="auto"/>
                <w:tcMar>
                  <w:top w:w="100" w:type="dxa"/>
                  <w:left w:w="100" w:type="dxa"/>
                  <w:bottom w:w="100" w:type="dxa"/>
                  <w:right w:w="100" w:type="dxa"/>
                </w:tcMar>
              </w:tcPr>
            </w:tcPrChange>
          </w:tcPr>
          <w:p w14:paraId="25803FD2" w14:textId="61A4F678" w:rsidR="008E38FE" w:rsidRPr="00F3417C" w:rsidDel="003C6A10" w:rsidRDefault="008E38FE">
            <w:pPr>
              <w:spacing w:line="240" w:lineRule="auto"/>
              <w:jc w:val="center"/>
              <w:rPr>
                <w:del w:id="3251" w:author="Blažauskas Tomas [2]" w:date="2023-07-12T12:35:00Z"/>
                <w:rFonts w:eastAsia="Times New Roman"/>
                <w:highlight w:val="red"/>
                <w:rPrChange w:id="3252" w:author="Binkis Mikas" w:date="2023-07-12T12:23:00Z">
                  <w:rPr>
                    <w:del w:id="3253" w:author="Blažauskas Tomas [2]" w:date="2023-07-12T12:35:00Z"/>
                    <w:rFonts w:ascii="Times New Roman" w:eastAsia="Times New Roman" w:hAnsi="Times New Roman"/>
                  </w:rPr>
                </w:rPrChange>
              </w:rPr>
              <w:pPrChange w:id="3254" w:author="Binkis Mikas" w:date="2023-03-20T00:13:00Z">
                <w:pPr>
                  <w:spacing w:line="240" w:lineRule="auto"/>
                </w:pPr>
              </w:pPrChange>
            </w:pPr>
            <w:del w:id="3255" w:author="Blažauskas Tomas [2]" w:date="2023-07-12T12:35:00Z">
              <w:r w:rsidRPr="00F3417C" w:rsidDel="003C6A10">
                <w:rPr>
                  <w:rFonts w:eastAsia="Times New Roman"/>
                  <w:highlight w:val="red"/>
                  <w:rPrChange w:id="3256" w:author="Binkis Mikas" w:date="2023-07-12T12:23:00Z">
                    <w:rPr>
                      <w:rFonts w:ascii="Times New Roman" w:eastAsia="Times New Roman" w:hAnsi="Times New Roman"/>
                    </w:rPr>
                  </w:rPrChange>
                </w:rPr>
                <w:delText>5,00</w:delText>
              </w:r>
            </w:del>
          </w:p>
        </w:tc>
        <w:tc>
          <w:tcPr>
            <w:tcW w:w="1543" w:type="dxa"/>
            <w:shd w:val="clear" w:color="auto" w:fill="auto"/>
            <w:tcMar>
              <w:top w:w="100" w:type="dxa"/>
              <w:left w:w="100" w:type="dxa"/>
              <w:bottom w:w="100" w:type="dxa"/>
              <w:right w:w="100" w:type="dxa"/>
            </w:tcMar>
            <w:tcPrChange w:id="3257" w:author="Binkis Mikas" w:date="2023-03-20T00:44:00Z">
              <w:tcPr>
                <w:tcW w:w="1770" w:type="dxa"/>
                <w:shd w:val="clear" w:color="auto" w:fill="auto"/>
                <w:tcMar>
                  <w:top w:w="100" w:type="dxa"/>
                  <w:left w:w="100" w:type="dxa"/>
                  <w:bottom w:w="100" w:type="dxa"/>
                  <w:right w:w="100" w:type="dxa"/>
                </w:tcMar>
              </w:tcPr>
            </w:tcPrChange>
          </w:tcPr>
          <w:p w14:paraId="3F86DD42" w14:textId="0A78F3D0" w:rsidR="008E38FE" w:rsidRPr="00F3417C" w:rsidDel="003C6A10" w:rsidRDefault="008E38FE">
            <w:pPr>
              <w:spacing w:line="240" w:lineRule="auto"/>
              <w:jc w:val="center"/>
              <w:rPr>
                <w:del w:id="3258" w:author="Blažauskas Tomas [2]" w:date="2023-07-12T12:35:00Z"/>
                <w:rFonts w:eastAsia="Times New Roman"/>
                <w:highlight w:val="red"/>
                <w:rPrChange w:id="3259" w:author="Binkis Mikas" w:date="2023-07-12T12:23:00Z">
                  <w:rPr>
                    <w:del w:id="3260" w:author="Blažauskas Tomas [2]" w:date="2023-07-12T12:35:00Z"/>
                    <w:rFonts w:ascii="Times New Roman" w:eastAsia="Times New Roman" w:hAnsi="Times New Roman"/>
                  </w:rPr>
                </w:rPrChange>
              </w:rPr>
              <w:pPrChange w:id="3261" w:author="Binkis Mikas" w:date="2023-03-20T00:13:00Z">
                <w:pPr>
                  <w:spacing w:line="240" w:lineRule="auto"/>
                </w:pPr>
              </w:pPrChange>
            </w:pPr>
            <w:del w:id="3262" w:author="Blažauskas Tomas [2]" w:date="2023-07-12T12:35:00Z">
              <w:r w:rsidRPr="00F3417C" w:rsidDel="003C6A10">
                <w:rPr>
                  <w:rFonts w:eastAsia="Times New Roman"/>
                  <w:highlight w:val="red"/>
                  <w:rPrChange w:id="3263" w:author="Binkis Mikas" w:date="2023-07-12T12:23:00Z">
                    <w:rPr>
                      <w:rFonts w:ascii="Times New Roman" w:eastAsia="Times New Roman" w:hAnsi="Times New Roman"/>
                    </w:rPr>
                  </w:rPrChange>
                </w:rPr>
                <w:delText>3,50</w:delText>
              </w:r>
            </w:del>
          </w:p>
        </w:tc>
        <w:tc>
          <w:tcPr>
            <w:tcW w:w="1710" w:type="dxa"/>
            <w:shd w:val="clear" w:color="auto" w:fill="auto"/>
            <w:tcMar>
              <w:top w:w="100" w:type="dxa"/>
              <w:left w:w="100" w:type="dxa"/>
              <w:bottom w:w="100" w:type="dxa"/>
              <w:right w:w="100" w:type="dxa"/>
            </w:tcMar>
            <w:tcPrChange w:id="3264" w:author="Binkis Mikas" w:date="2023-03-20T00:44:00Z">
              <w:tcPr>
                <w:tcW w:w="1710" w:type="dxa"/>
                <w:shd w:val="clear" w:color="auto" w:fill="auto"/>
                <w:tcMar>
                  <w:top w:w="100" w:type="dxa"/>
                  <w:left w:w="100" w:type="dxa"/>
                  <w:bottom w:w="100" w:type="dxa"/>
                  <w:right w:w="100" w:type="dxa"/>
                </w:tcMar>
              </w:tcPr>
            </w:tcPrChange>
          </w:tcPr>
          <w:p w14:paraId="23DB487C" w14:textId="50FCE235" w:rsidR="008E38FE" w:rsidRPr="00F3417C" w:rsidDel="003C6A10" w:rsidRDefault="008E38FE">
            <w:pPr>
              <w:spacing w:line="240" w:lineRule="auto"/>
              <w:jc w:val="center"/>
              <w:rPr>
                <w:del w:id="3265" w:author="Blažauskas Tomas [2]" w:date="2023-07-12T12:35:00Z"/>
                <w:rFonts w:eastAsia="Times New Roman"/>
                <w:highlight w:val="red"/>
                <w:rPrChange w:id="3266" w:author="Binkis Mikas" w:date="2023-07-12T12:23:00Z">
                  <w:rPr>
                    <w:del w:id="3267" w:author="Blažauskas Tomas [2]" w:date="2023-07-12T12:35:00Z"/>
                    <w:rFonts w:ascii="Times New Roman" w:eastAsia="Times New Roman" w:hAnsi="Times New Roman"/>
                  </w:rPr>
                </w:rPrChange>
              </w:rPr>
              <w:pPrChange w:id="3268" w:author="Binkis Mikas" w:date="2023-03-20T00:13:00Z">
                <w:pPr>
                  <w:spacing w:line="240" w:lineRule="auto"/>
                </w:pPr>
              </w:pPrChange>
            </w:pPr>
            <w:del w:id="3269" w:author="Blažauskas Tomas [2]" w:date="2023-07-12T12:35:00Z">
              <w:r w:rsidRPr="00F3417C" w:rsidDel="003C6A10">
                <w:rPr>
                  <w:rFonts w:eastAsia="Times New Roman"/>
                  <w:highlight w:val="red"/>
                  <w:rPrChange w:id="3270" w:author="Binkis Mikas" w:date="2023-07-12T12:23:00Z">
                    <w:rPr>
                      <w:rFonts w:ascii="Times New Roman" w:eastAsia="Times New Roman" w:hAnsi="Times New Roman"/>
                    </w:rPr>
                  </w:rPrChange>
                </w:rPr>
                <w:delText>4,00</w:delText>
              </w:r>
            </w:del>
          </w:p>
        </w:tc>
      </w:tr>
      <w:tr w:rsidR="008E38FE" w:rsidRPr="00F3417C" w:rsidDel="003C6A10" w14:paraId="7D095C07" w14:textId="59404118" w:rsidTr="00300D56">
        <w:trPr>
          <w:trHeight w:val="188"/>
          <w:del w:id="3271" w:author="Blažauskas Tomas [2]" w:date="2023-07-12T12:35:00Z"/>
          <w:trPrChange w:id="3272" w:author="Binkis Mikas" w:date="2023-03-20T00:44:00Z">
            <w:trPr>
              <w:trHeight w:val="188"/>
            </w:trPr>
          </w:trPrChange>
        </w:trPr>
        <w:tc>
          <w:tcPr>
            <w:tcW w:w="2410" w:type="dxa"/>
            <w:shd w:val="clear" w:color="auto" w:fill="auto"/>
            <w:tcMar>
              <w:top w:w="100" w:type="dxa"/>
              <w:left w:w="100" w:type="dxa"/>
              <w:bottom w:w="100" w:type="dxa"/>
              <w:right w:w="100" w:type="dxa"/>
            </w:tcMar>
            <w:tcPrChange w:id="3273" w:author="Binkis Mikas" w:date="2023-03-20T00:44:00Z">
              <w:tcPr>
                <w:tcW w:w="2330" w:type="dxa"/>
                <w:shd w:val="clear" w:color="auto" w:fill="auto"/>
                <w:tcMar>
                  <w:top w:w="100" w:type="dxa"/>
                  <w:left w:w="100" w:type="dxa"/>
                  <w:bottom w:w="100" w:type="dxa"/>
                  <w:right w:w="100" w:type="dxa"/>
                </w:tcMar>
              </w:tcPr>
            </w:tcPrChange>
          </w:tcPr>
          <w:p w14:paraId="793BA4CE" w14:textId="4DECACE3" w:rsidR="008E38FE" w:rsidRPr="00F3417C" w:rsidDel="003C6A10" w:rsidRDefault="008E38FE">
            <w:pPr>
              <w:spacing w:line="240" w:lineRule="auto"/>
              <w:jc w:val="left"/>
              <w:rPr>
                <w:del w:id="3274" w:author="Blažauskas Tomas [2]" w:date="2023-07-12T12:35:00Z"/>
                <w:rFonts w:eastAsia="Times New Roman"/>
                <w:b/>
                <w:bCs/>
                <w:highlight w:val="red"/>
                <w:rPrChange w:id="3275" w:author="Binkis Mikas" w:date="2023-07-12T12:23:00Z">
                  <w:rPr>
                    <w:del w:id="3276" w:author="Blažauskas Tomas [2]" w:date="2023-07-12T12:35:00Z"/>
                    <w:rFonts w:ascii="Times New Roman" w:eastAsia="Times New Roman" w:hAnsi="Times New Roman"/>
                  </w:rPr>
                </w:rPrChange>
              </w:rPr>
              <w:pPrChange w:id="3277" w:author="Binkis Mikas" w:date="2023-03-19T23:17:00Z">
                <w:pPr>
                  <w:spacing w:line="240" w:lineRule="auto"/>
                </w:pPr>
              </w:pPrChange>
            </w:pPr>
            <w:del w:id="3278" w:author="Blažauskas Tomas [2]" w:date="2023-07-12T12:35:00Z">
              <w:r w:rsidRPr="00F3417C" w:rsidDel="003C6A10">
                <w:rPr>
                  <w:rFonts w:eastAsia="Times New Roman"/>
                  <w:b/>
                  <w:bCs/>
                  <w:highlight w:val="red"/>
                  <w:rPrChange w:id="3279" w:author="Binkis Mikas" w:date="2023-07-12T12:23:00Z">
                    <w:rPr>
                      <w:rFonts w:ascii="Times New Roman" w:eastAsia="Times New Roman" w:hAnsi="Times New Roman"/>
                    </w:rPr>
                  </w:rPrChange>
                </w:rPr>
                <w:delText>Symptoms do not appear</w:delText>
              </w:r>
            </w:del>
          </w:p>
        </w:tc>
        <w:tc>
          <w:tcPr>
            <w:tcW w:w="1417" w:type="dxa"/>
            <w:shd w:val="clear" w:color="auto" w:fill="auto"/>
            <w:tcMar>
              <w:top w:w="100" w:type="dxa"/>
              <w:left w:w="100" w:type="dxa"/>
              <w:bottom w:w="100" w:type="dxa"/>
              <w:right w:w="100" w:type="dxa"/>
            </w:tcMar>
            <w:tcPrChange w:id="3280" w:author="Binkis Mikas" w:date="2023-03-20T00:44:00Z">
              <w:tcPr>
                <w:tcW w:w="1710" w:type="dxa"/>
                <w:shd w:val="clear" w:color="auto" w:fill="auto"/>
                <w:tcMar>
                  <w:top w:w="100" w:type="dxa"/>
                  <w:left w:w="100" w:type="dxa"/>
                  <w:bottom w:w="100" w:type="dxa"/>
                  <w:right w:w="100" w:type="dxa"/>
                </w:tcMar>
              </w:tcPr>
            </w:tcPrChange>
          </w:tcPr>
          <w:p w14:paraId="4E036362" w14:textId="2CABC1FA" w:rsidR="008E38FE" w:rsidRPr="00F3417C" w:rsidDel="003C6A10" w:rsidRDefault="008E38FE">
            <w:pPr>
              <w:spacing w:line="240" w:lineRule="auto"/>
              <w:jc w:val="center"/>
              <w:rPr>
                <w:del w:id="3281" w:author="Blažauskas Tomas [2]" w:date="2023-07-12T12:35:00Z"/>
                <w:rFonts w:eastAsia="Times New Roman"/>
                <w:highlight w:val="red"/>
                <w:rPrChange w:id="3282" w:author="Binkis Mikas" w:date="2023-07-12T12:23:00Z">
                  <w:rPr>
                    <w:del w:id="3283" w:author="Blažauskas Tomas [2]" w:date="2023-07-12T12:35:00Z"/>
                    <w:rFonts w:ascii="Times New Roman" w:eastAsia="Times New Roman" w:hAnsi="Times New Roman"/>
                  </w:rPr>
                </w:rPrChange>
              </w:rPr>
              <w:pPrChange w:id="3284" w:author="Binkis Mikas" w:date="2023-03-20T00:13:00Z">
                <w:pPr>
                  <w:spacing w:line="240" w:lineRule="auto"/>
                </w:pPr>
              </w:pPrChange>
            </w:pPr>
            <w:del w:id="3285" w:author="Blažauskas Tomas [2]" w:date="2023-07-12T12:35:00Z">
              <w:r w:rsidRPr="00F3417C" w:rsidDel="003C6A10">
                <w:rPr>
                  <w:rFonts w:eastAsia="Times New Roman"/>
                  <w:highlight w:val="red"/>
                  <w:rPrChange w:id="3286" w:author="Binkis Mikas" w:date="2023-07-12T12:23:00Z">
                    <w:rPr>
                      <w:rFonts w:ascii="Times New Roman" w:eastAsia="Times New Roman" w:hAnsi="Times New Roman"/>
                    </w:rPr>
                  </w:rPrChange>
                </w:rPr>
                <w:delText>4,50</w:delText>
              </w:r>
            </w:del>
          </w:p>
        </w:tc>
        <w:tc>
          <w:tcPr>
            <w:tcW w:w="1560" w:type="dxa"/>
            <w:shd w:val="clear" w:color="auto" w:fill="auto"/>
            <w:tcMar>
              <w:top w:w="100" w:type="dxa"/>
              <w:left w:w="100" w:type="dxa"/>
              <w:bottom w:w="100" w:type="dxa"/>
              <w:right w:w="100" w:type="dxa"/>
            </w:tcMar>
            <w:tcPrChange w:id="3287" w:author="Binkis Mikas" w:date="2023-03-20T00:44:00Z">
              <w:tcPr>
                <w:tcW w:w="1450" w:type="dxa"/>
                <w:shd w:val="clear" w:color="auto" w:fill="auto"/>
                <w:tcMar>
                  <w:top w:w="100" w:type="dxa"/>
                  <w:left w:w="100" w:type="dxa"/>
                  <w:bottom w:w="100" w:type="dxa"/>
                  <w:right w:w="100" w:type="dxa"/>
                </w:tcMar>
              </w:tcPr>
            </w:tcPrChange>
          </w:tcPr>
          <w:p w14:paraId="7CDBF0F6" w14:textId="51491939" w:rsidR="008E38FE" w:rsidRPr="00F3417C" w:rsidDel="003C6A10" w:rsidRDefault="008E38FE">
            <w:pPr>
              <w:spacing w:line="240" w:lineRule="auto"/>
              <w:jc w:val="center"/>
              <w:rPr>
                <w:del w:id="3288" w:author="Blažauskas Tomas [2]" w:date="2023-07-12T12:35:00Z"/>
                <w:rFonts w:eastAsia="Times New Roman"/>
                <w:highlight w:val="red"/>
                <w:rPrChange w:id="3289" w:author="Binkis Mikas" w:date="2023-07-12T12:23:00Z">
                  <w:rPr>
                    <w:del w:id="3290" w:author="Blažauskas Tomas [2]" w:date="2023-07-12T12:35:00Z"/>
                    <w:rFonts w:ascii="Times New Roman" w:eastAsia="Times New Roman" w:hAnsi="Times New Roman"/>
                  </w:rPr>
                </w:rPrChange>
              </w:rPr>
              <w:pPrChange w:id="3291" w:author="Binkis Mikas" w:date="2023-03-20T00:13:00Z">
                <w:pPr>
                  <w:spacing w:line="240" w:lineRule="auto"/>
                </w:pPr>
              </w:pPrChange>
            </w:pPr>
            <w:del w:id="3292" w:author="Blažauskas Tomas [2]" w:date="2023-07-12T12:35:00Z">
              <w:r w:rsidRPr="00F3417C" w:rsidDel="003C6A10">
                <w:rPr>
                  <w:rFonts w:eastAsia="Times New Roman"/>
                  <w:highlight w:val="red"/>
                  <w:rPrChange w:id="3293" w:author="Binkis Mikas" w:date="2023-07-12T12:23:00Z">
                    <w:rPr>
                      <w:rFonts w:ascii="Times New Roman" w:eastAsia="Times New Roman" w:hAnsi="Times New Roman"/>
                    </w:rPr>
                  </w:rPrChange>
                </w:rPr>
                <w:delText>4,33</w:delText>
              </w:r>
            </w:del>
          </w:p>
        </w:tc>
        <w:tc>
          <w:tcPr>
            <w:tcW w:w="1543" w:type="dxa"/>
            <w:shd w:val="clear" w:color="auto" w:fill="auto"/>
            <w:tcMar>
              <w:top w:w="100" w:type="dxa"/>
              <w:left w:w="100" w:type="dxa"/>
              <w:bottom w:w="100" w:type="dxa"/>
              <w:right w:w="100" w:type="dxa"/>
            </w:tcMar>
            <w:tcPrChange w:id="3294" w:author="Binkis Mikas" w:date="2023-03-20T00:44:00Z">
              <w:tcPr>
                <w:tcW w:w="1770" w:type="dxa"/>
                <w:shd w:val="clear" w:color="auto" w:fill="auto"/>
                <w:tcMar>
                  <w:top w:w="100" w:type="dxa"/>
                  <w:left w:w="100" w:type="dxa"/>
                  <w:bottom w:w="100" w:type="dxa"/>
                  <w:right w:w="100" w:type="dxa"/>
                </w:tcMar>
              </w:tcPr>
            </w:tcPrChange>
          </w:tcPr>
          <w:p w14:paraId="3137E2DD" w14:textId="12BD9D53" w:rsidR="008E38FE" w:rsidRPr="00F3417C" w:rsidDel="003C6A10" w:rsidRDefault="008E38FE">
            <w:pPr>
              <w:spacing w:line="240" w:lineRule="auto"/>
              <w:jc w:val="center"/>
              <w:rPr>
                <w:del w:id="3295" w:author="Blažauskas Tomas [2]" w:date="2023-07-12T12:35:00Z"/>
                <w:rFonts w:eastAsia="Times New Roman"/>
                <w:highlight w:val="red"/>
                <w:rPrChange w:id="3296" w:author="Binkis Mikas" w:date="2023-07-12T12:23:00Z">
                  <w:rPr>
                    <w:del w:id="3297" w:author="Blažauskas Tomas [2]" w:date="2023-07-12T12:35:00Z"/>
                    <w:rFonts w:ascii="Times New Roman" w:eastAsia="Times New Roman" w:hAnsi="Times New Roman"/>
                  </w:rPr>
                </w:rPrChange>
              </w:rPr>
              <w:pPrChange w:id="3298" w:author="Binkis Mikas" w:date="2023-03-20T00:13:00Z">
                <w:pPr>
                  <w:spacing w:line="240" w:lineRule="auto"/>
                </w:pPr>
              </w:pPrChange>
            </w:pPr>
            <w:del w:id="3299" w:author="Blažauskas Tomas [2]" w:date="2023-07-12T12:35:00Z">
              <w:r w:rsidRPr="00F3417C" w:rsidDel="003C6A10">
                <w:rPr>
                  <w:rFonts w:eastAsia="Times New Roman"/>
                  <w:highlight w:val="red"/>
                  <w:rPrChange w:id="3300" w:author="Binkis Mikas" w:date="2023-07-12T12:23:00Z">
                    <w:rPr>
                      <w:rFonts w:ascii="Times New Roman" w:eastAsia="Times New Roman" w:hAnsi="Times New Roman"/>
                    </w:rPr>
                  </w:rPrChange>
                </w:rPr>
                <w:delText>4,17</w:delText>
              </w:r>
            </w:del>
          </w:p>
        </w:tc>
        <w:tc>
          <w:tcPr>
            <w:tcW w:w="1710" w:type="dxa"/>
            <w:shd w:val="clear" w:color="auto" w:fill="auto"/>
            <w:tcMar>
              <w:top w:w="100" w:type="dxa"/>
              <w:left w:w="100" w:type="dxa"/>
              <w:bottom w:w="100" w:type="dxa"/>
              <w:right w:w="100" w:type="dxa"/>
            </w:tcMar>
            <w:tcPrChange w:id="3301" w:author="Binkis Mikas" w:date="2023-03-20T00:44:00Z">
              <w:tcPr>
                <w:tcW w:w="1710" w:type="dxa"/>
                <w:shd w:val="clear" w:color="auto" w:fill="auto"/>
                <w:tcMar>
                  <w:top w:w="100" w:type="dxa"/>
                  <w:left w:w="100" w:type="dxa"/>
                  <w:bottom w:w="100" w:type="dxa"/>
                  <w:right w:w="100" w:type="dxa"/>
                </w:tcMar>
              </w:tcPr>
            </w:tcPrChange>
          </w:tcPr>
          <w:p w14:paraId="47DBABEB" w14:textId="04C373DB" w:rsidR="008E38FE" w:rsidRPr="00F3417C" w:rsidDel="003C6A10" w:rsidRDefault="008E38FE">
            <w:pPr>
              <w:spacing w:line="240" w:lineRule="auto"/>
              <w:jc w:val="center"/>
              <w:rPr>
                <w:del w:id="3302" w:author="Blažauskas Tomas [2]" w:date="2023-07-12T12:35:00Z"/>
                <w:rFonts w:eastAsia="Times New Roman"/>
                <w:highlight w:val="red"/>
                <w:rPrChange w:id="3303" w:author="Binkis Mikas" w:date="2023-07-12T12:23:00Z">
                  <w:rPr>
                    <w:del w:id="3304" w:author="Blažauskas Tomas [2]" w:date="2023-07-12T12:35:00Z"/>
                    <w:rFonts w:ascii="Times New Roman" w:eastAsia="Times New Roman" w:hAnsi="Times New Roman"/>
                  </w:rPr>
                </w:rPrChange>
              </w:rPr>
              <w:pPrChange w:id="3305" w:author="Binkis Mikas" w:date="2023-03-20T00:13:00Z">
                <w:pPr>
                  <w:spacing w:line="240" w:lineRule="auto"/>
                </w:pPr>
              </w:pPrChange>
            </w:pPr>
            <w:del w:id="3306" w:author="Blažauskas Tomas [2]" w:date="2023-07-12T12:35:00Z">
              <w:r w:rsidRPr="00F3417C" w:rsidDel="003C6A10">
                <w:rPr>
                  <w:rFonts w:eastAsia="Times New Roman"/>
                  <w:highlight w:val="red"/>
                  <w:rPrChange w:id="3307" w:author="Binkis Mikas" w:date="2023-07-12T12:23:00Z">
                    <w:rPr>
                      <w:rFonts w:ascii="Times New Roman" w:eastAsia="Times New Roman" w:hAnsi="Times New Roman"/>
                    </w:rPr>
                  </w:rPrChange>
                </w:rPr>
                <w:delText>4,60</w:delText>
              </w:r>
            </w:del>
          </w:p>
        </w:tc>
      </w:tr>
      <w:tr w:rsidR="008E38FE" w:rsidRPr="001D68A7" w:rsidDel="003C6A10" w14:paraId="4B9606D9" w14:textId="248F0B55" w:rsidTr="00300D56">
        <w:trPr>
          <w:trHeight w:val="62"/>
          <w:del w:id="3308" w:author="Blažauskas Tomas [2]" w:date="2023-07-12T12:35:00Z"/>
          <w:trPrChange w:id="3309" w:author="Binkis Mikas" w:date="2023-03-20T00:44:00Z">
            <w:trPr>
              <w:trHeight w:val="62"/>
            </w:trPr>
          </w:trPrChange>
        </w:trPr>
        <w:tc>
          <w:tcPr>
            <w:tcW w:w="2410" w:type="dxa"/>
            <w:shd w:val="clear" w:color="auto" w:fill="auto"/>
            <w:tcMar>
              <w:top w:w="100" w:type="dxa"/>
              <w:left w:w="100" w:type="dxa"/>
              <w:bottom w:w="100" w:type="dxa"/>
              <w:right w:w="100" w:type="dxa"/>
            </w:tcMar>
            <w:tcPrChange w:id="3310" w:author="Binkis Mikas" w:date="2023-03-20T00:44:00Z">
              <w:tcPr>
                <w:tcW w:w="2330" w:type="dxa"/>
                <w:shd w:val="clear" w:color="auto" w:fill="auto"/>
                <w:tcMar>
                  <w:top w:w="100" w:type="dxa"/>
                  <w:left w:w="100" w:type="dxa"/>
                  <w:bottom w:w="100" w:type="dxa"/>
                  <w:right w:w="100" w:type="dxa"/>
                </w:tcMar>
              </w:tcPr>
            </w:tcPrChange>
          </w:tcPr>
          <w:p w14:paraId="1E95C0F0" w14:textId="650180E7" w:rsidR="008E38FE" w:rsidRPr="00F3417C" w:rsidDel="003C6A10" w:rsidRDefault="008E38FE">
            <w:pPr>
              <w:spacing w:line="240" w:lineRule="auto"/>
              <w:jc w:val="left"/>
              <w:rPr>
                <w:del w:id="3311" w:author="Blažauskas Tomas [2]" w:date="2023-07-12T12:35:00Z"/>
                <w:rFonts w:eastAsia="Times New Roman"/>
                <w:b/>
                <w:bCs/>
                <w:highlight w:val="red"/>
                <w:rPrChange w:id="3312" w:author="Binkis Mikas" w:date="2023-07-12T12:23:00Z">
                  <w:rPr>
                    <w:del w:id="3313" w:author="Blažauskas Tomas [2]" w:date="2023-07-12T12:35:00Z"/>
                    <w:rFonts w:ascii="Times New Roman" w:eastAsia="Times New Roman" w:hAnsi="Times New Roman"/>
                  </w:rPr>
                </w:rPrChange>
              </w:rPr>
              <w:pPrChange w:id="3314" w:author="Binkis Mikas" w:date="2023-03-19T23:17:00Z">
                <w:pPr>
                  <w:spacing w:line="240" w:lineRule="auto"/>
                </w:pPr>
              </w:pPrChange>
            </w:pPr>
            <w:del w:id="3315" w:author="Blažauskas Tomas [2]" w:date="2023-07-12T12:35:00Z">
              <w:r w:rsidRPr="00F3417C" w:rsidDel="003C6A10">
                <w:rPr>
                  <w:rFonts w:eastAsia="Times New Roman"/>
                  <w:b/>
                  <w:bCs/>
                  <w:highlight w:val="red"/>
                  <w:rPrChange w:id="3316" w:author="Binkis Mikas" w:date="2023-07-12T12:23:00Z">
                    <w:rPr>
                      <w:rFonts w:ascii="Times New Roman" w:eastAsia="Times New Roman" w:hAnsi="Times New Roman"/>
                    </w:rPr>
                  </w:rPrChange>
                </w:rPr>
                <w:delText>Overall</w:delText>
              </w:r>
            </w:del>
          </w:p>
        </w:tc>
        <w:tc>
          <w:tcPr>
            <w:tcW w:w="1417" w:type="dxa"/>
            <w:shd w:val="clear" w:color="auto" w:fill="auto"/>
            <w:tcMar>
              <w:top w:w="100" w:type="dxa"/>
              <w:left w:w="100" w:type="dxa"/>
              <w:bottom w:w="100" w:type="dxa"/>
              <w:right w:w="100" w:type="dxa"/>
            </w:tcMar>
            <w:tcPrChange w:id="3317" w:author="Binkis Mikas" w:date="2023-03-20T00:44:00Z">
              <w:tcPr>
                <w:tcW w:w="1710" w:type="dxa"/>
                <w:shd w:val="clear" w:color="auto" w:fill="auto"/>
                <w:tcMar>
                  <w:top w:w="100" w:type="dxa"/>
                  <w:left w:w="100" w:type="dxa"/>
                  <w:bottom w:w="100" w:type="dxa"/>
                  <w:right w:w="100" w:type="dxa"/>
                </w:tcMar>
              </w:tcPr>
            </w:tcPrChange>
          </w:tcPr>
          <w:p w14:paraId="25F2D5D6" w14:textId="724F2D2B" w:rsidR="008E38FE" w:rsidRPr="00F3417C" w:rsidDel="003C6A10" w:rsidRDefault="008E38FE">
            <w:pPr>
              <w:spacing w:line="240" w:lineRule="auto"/>
              <w:jc w:val="center"/>
              <w:rPr>
                <w:del w:id="3318" w:author="Blažauskas Tomas [2]" w:date="2023-07-12T12:35:00Z"/>
                <w:rFonts w:eastAsia="Times New Roman"/>
                <w:highlight w:val="red"/>
                <w:rPrChange w:id="3319" w:author="Binkis Mikas" w:date="2023-07-12T12:23:00Z">
                  <w:rPr>
                    <w:del w:id="3320" w:author="Blažauskas Tomas [2]" w:date="2023-07-12T12:35:00Z"/>
                    <w:rFonts w:ascii="Times New Roman" w:eastAsia="Times New Roman" w:hAnsi="Times New Roman"/>
                  </w:rPr>
                </w:rPrChange>
              </w:rPr>
              <w:pPrChange w:id="3321" w:author="Binkis Mikas" w:date="2023-03-20T00:13:00Z">
                <w:pPr>
                  <w:spacing w:line="240" w:lineRule="auto"/>
                </w:pPr>
              </w:pPrChange>
            </w:pPr>
            <w:del w:id="3322" w:author="Blažauskas Tomas [2]" w:date="2023-07-12T12:35:00Z">
              <w:r w:rsidRPr="00F3417C" w:rsidDel="003C6A10">
                <w:rPr>
                  <w:rFonts w:eastAsia="Times New Roman"/>
                  <w:highlight w:val="red"/>
                  <w:rPrChange w:id="3323" w:author="Binkis Mikas" w:date="2023-07-12T12:23:00Z">
                    <w:rPr>
                      <w:rFonts w:ascii="Times New Roman" w:eastAsia="Times New Roman" w:hAnsi="Times New Roman"/>
                    </w:rPr>
                  </w:rPrChange>
                </w:rPr>
                <w:delText>4,50</w:delText>
              </w:r>
            </w:del>
          </w:p>
        </w:tc>
        <w:tc>
          <w:tcPr>
            <w:tcW w:w="1560" w:type="dxa"/>
            <w:shd w:val="clear" w:color="auto" w:fill="auto"/>
            <w:tcMar>
              <w:top w:w="100" w:type="dxa"/>
              <w:left w:w="100" w:type="dxa"/>
              <w:bottom w:w="100" w:type="dxa"/>
              <w:right w:w="100" w:type="dxa"/>
            </w:tcMar>
            <w:tcPrChange w:id="3324" w:author="Binkis Mikas" w:date="2023-03-20T00:44:00Z">
              <w:tcPr>
                <w:tcW w:w="1450" w:type="dxa"/>
                <w:shd w:val="clear" w:color="auto" w:fill="auto"/>
                <w:tcMar>
                  <w:top w:w="100" w:type="dxa"/>
                  <w:left w:w="100" w:type="dxa"/>
                  <w:bottom w:w="100" w:type="dxa"/>
                  <w:right w:w="100" w:type="dxa"/>
                </w:tcMar>
              </w:tcPr>
            </w:tcPrChange>
          </w:tcPr>
          <w:p w14:paraId="7C40086C" w14:textId="1BB92E94" w:rsidR="008E38FE" w:rsidRPr="00F3417C" w:rsidDel="003C6A10" w:rsidRDefault="008E38FE">
            <w:pPr>
              <w:spacing w:line="240" w:lineRule="auto"/>
              <w:jc w:val="center"/>
              <w:rPr>
                <w:del w:id="3325" w:author="Blažauskas Tomas [2]" w:date="2023-07-12T12:35:00Z"/>
                <w:rFonts w:eastAsia="Times New Roman"/>
                <w:highlight w:val="red"/>
                <w:rPrChange w:id="3326" w:author="Binkis Mikas" w:date="2023-07-12T12:23:00Z">
                  <w:rPr>
                    <w:del w:id="3327" w:author="Blažauskas Tomas [2]" w:date="2023-07-12T12:35:00Z"/>
                    <w:rFonts w:ascii="Times New Roman" w:eastAsia="Times New Roman" w:hAnsi="Times New Roman"/>
                  </w:rPr>
                </w:rPrChange>
              </w:rPr>
              <w:pPrChange w:id="3328" w:author="Binkis Mikas" w:date="2023-03-20T00:13:00Z">
                <w:pPr>
                  <w:spacing w:line="240" w:lineRule="auto"/>
                </w:pPr>
              </w:pPrChange>
            </w:pPr>
            <w:del w:id="3329" w:author="Blažauskas Tomas [2]" w:date="2023-07-12T12:35:00Z">
              <w:r w:rsidRPr="00F3417C" w:rsidDel="003C6A10">
                <w:rPr>
                  <w:rFonts w:eastAsia="Times New Roman"/>
                  <w:highlight w:val="red"/>
                  <w:rPrChange w:id="3330" w:author="Binkis Mikas" w:date="2023-07-12T12:23:00Z">
                    <w:rPr>
                      <w:rFonts w:ascii="Times New Roman" w:eastAsia="Times New Roman" w:hAnsi="Times New Roman"/>
                    </w:rPr>
                  </w:rPrChange>
                </w:rPr>
                <w:delText>4,17</w:delText>
              </w:r>
            </w:del>
          </w:p>
        </w:tc>
        <w:tc>
          <w:tcPr>
            <w:tcW w:w="1543" w:type="dxa"/>
            <w:shd w:val="clear" w:color="auto" w:fill="auto"/>
            <w:tcMar>
              <w:top w:w="100" w:type="dxa"/>
              <w:left w:w="100" w:type="dxa"/>
              <w:bottom w:w="100" w:type="dxa"/>
              <w:right w:w="100" w:type="dxa"/>
            </w:tcMar>
            <w:tcPrChange w:id="3331" w:author="Binkis Mikas" w:date="2023-03-20T00:44:00Z">
              <w:tcPr>
                <w:tcW w:w="1770" w:type="dxa"/>
                <w:shd w:val="clear" w:color="auto" w:fill="auto"/>
                <w:tcMar>
                  <w:top w:w="100" w:type="dxa"/>
                  <w:left w:w="100" w:type="dxa"/>
                  <w:bottom w:w="100" w:type="dxa"/>
                  <w:right w:w="100" w:type="dxa"/>
                </w:tcMar>
              </w:tcPr>
            </w:tcPrChange>
          </w:tcPr>
          <w:p w14:paraId="339FA806" w14:textId="70C81F99" w:rsidR="008E38FE" w:rsidRPr="00F3417C" w:rsidDel="003C6A10" w:rsidRDefault="008E38FE">
            <w:pPr>
              <w:spacing w:line="240" w:lineRule="auto"/>
              <w:jc w:val="center"/>
              <w:rPr>
                <w:del w:id="3332" w:author="Blažauskas Tomas [2]" w:date="2023-07-12T12:35:00Z"/>
                <w:rFonts w:eastAsia="Times New Roman"/>
                <w:highlight w:val="red"/>
                <w:rPrChange w:id="3333" w:author="Binkis Mikas" w:date="2023-07-12T12:23:00Z">
                  <w:rPr>
                    <w:del w:id="3334" w:author="Blažauskas Tomas [2]" w:date="2023-07-12T12:35:00Z"/>
                    <w:rFonts w:ascii="Times New Roman" w:eastAsia="Times New Roman" w:hAnsi="Times New Roman"/>
                  </w:rPr>
                </w:rPrChange>
              </w:rPr>
              <w:pPrChange w:id="3335" w:author="Binkis Mikas" w:date="2023-03-20T00:13:00Z">
                <w:pPr>
                  <w:spacing w:line="240" w:lineRule="auto"/>
                </w:pPr>
              </w:pPrChange>
            </w:pPr>
            <w:del w:id="3336" w:author="Blažauskas Tomas [2]" w:date="2023-07-12T12:35:00Z">
              <w:r w:rsidRPr="00F3417C" w:rsidDel="003C6A10">
                <w:rPr>
                  <w:rFonts w:eastAsia="Times New Roman"/>
                  <w:highlight w:val="red"/>
                  <w:rPrChange w:id="3337" w:author="Binkis Mikas" w:date="2023-07-12T12:23:00Z">
                    <w:rPr>
                      <w:rFonts w:ascii="Times New Roman" w:eastAsia="Times New Roman" w:hAnsi="Times New Roman"/>
                    </w:rPr>
                  </w:rPrChange>
                </w:rPr>
                <w:delText>4,11</w:delText>
              </w:r>
            </w:del>
          </w:p>
        </w:tc>
        <w:tc>
          <w:tcPr>
            <w:tcW w:w="1710" w:type="dxa"/>
            <w:shd w:val="clear" w:color="auto" w:fill="auto"/>
            <w:tcMar>
              <w:top w:w="100" w:type="dxa"/>
              <w:left w:w="100" w:type="dxa"/>
              <w:bottom w:w="100" w:type="dxa"/>
              <w:right w:w="100" w:type="dxa"/>
            </w:tcMar>
            <w:tcPrChange w:id="3338" w:author="Binkis Mikas" w:date="2023-03-20T00:44:00Z">
              <w:tcPr>
                <w:tcW w:w="1710" w:type="dxa"/>
                <w:shd w:val="clear" w:color="auto" w:fill="auto"/>
                <w:tcMar>
                  <w:top w:w="100" w:type="dxa"/>
                  <w:left w:w="100" w:type="dxa"/>
                  <w:bottom w:w="100" w:type="dxa"/>
                  <w:right w:w="100" w:type="dxa"/>
                </w:tcMar>
              </w:tcPr>
            </w:tcPrChange>
          </w:tcPr>
          <w:p w14:paraId="30284DC7" w14:textId="393E42A2" w:rsidR="008E38FE" w:rsidRPr="001D68A7" w:rsidDel="003C6A10" w:rsidRDefault="008E38FE">
            <w:pPr>
              <w:spacing w:line="240" w:lineRule="auto"/>
              <w:jc w:val="center"/>
              <w:rPr>
                <w:del w:id="3339" w:author="Blažauskas Tomas [2]" w:date="2023-07-12T12:35:00Z"/>
                <w:rFonts w:eastAsia="Times New Roman"/>
                <w:rPrChange w:id="3340" w:author="Binkis Mikas" w:date="2023-03-19T21:43:00Z">
                  <w:rPr>
                    <w:del w:id="3341" w:author="Blažauskas Tomas [2]" w:date="2023-07-12T12:35:00Z"/>
                    <w:rFonts w:ascii="Times New Roman" w:eastAsia="Times New Roman" w:hAnsi="Times New Roman"/>
                  </w:rPr>
                </w:rPrChange>
              </w:rPr>
              <w:pPrChange w:id="3342" w:author="Binkis Mikas" w:date="2023-03-20T00:13:00Z">
                <w:pPr>
                  <w:spacing w:line="240" w:lineRule="auto"/>
                </w:pPr>
              </w:pPrChange>
            </w:pPr>
            <w:del w:id="3343" w:author="Blažauskas Tomas [2]" w:date="2023-07-12T12:35:00Z">
              <w:r w:rsidRPr="00F3417C" w:rsidDel="003C6A10">
                <w:rPr>
                  <w:rFonts w:eastAsia="Times New Roman"/>
                  <w:highlight w:val="red"/>
                  <w:rPrChange w:id="3344" w:author="Binkis Mikas" w:date="2023-07-12T12:23:00Z">
                    <w:rPr>
                      <w:rFonts w:ascii="Times New Roman" w:eastAsia="Times New Roman" w:hAnsi="Times New Roman"/>
                    </w:rPr>
                  </w:rPrChange>
                </w:rPr>
                <w:delText>3,63</w:delText>
              </w:r>
            </w:del>
          </w:p>
        </w:tc>
      </w:tr>
    </w:tbl>
    <w:p w14:paraId="0C8DFE47" w14:textId="5AF70956" w:rsidR="00B95AD6" w:rsidRPr="001D68A7" w:rsidRDefault="00B95AD6">
      <w:pPr>
        <w:pStyle w:val="MDPI21heading1"/>
        <w:spacing w:after="0"/>
        <w:ind w:firstLine="425"/>
        <w:jc w:val="both"/>
        <w:rPr>
          <w:b w:val="0"/>
        </w:rPr>
        <w:pPrChange w:id="3345" w:author="Binkis Mikas" w:date="2023-03-19T22:47:00Z">
          <w:pPr>
            <w:pStyle w:val="MDPI21heading1"/>
            <w:ind w:firstLine="425"/>
            <w:jc w:val="both"/>
          </w:pPr>
        </w:pPrChange>
      </w:pPr>
      <w:r w:rsidRPr="001D68A7">
        <w:rPr>
          <w:b w:val="0"/>
        </w:rPr>
        <w:lastRenderedPageBreak/>
        <w:t xml:space="preserve">For two-dimensional content, </w:t>
      </w:r>
      <w:del w:id="3346" w:author="Tomas Blazauskas" w:date="2023-03-19T13:19:00Z">
        <w:r w:rsidRPr="001D68A7" w:rsidDel="00C16D01">
          <w:rPr>
            <w:b w:val="0"/>
          </w:rPr>
          <w:delText xml:space="preserve">the experiment </w:delText>
        </w:r>
      </w:del>
      <w:ins w:id="3347" w:author="Tomas Blazauskas" w:date="2023-03-19T13:19:00Z">
        <w:r w:rsidR="00C16D01" w:rsidRPr="001D68A7">
          <w:rPr>
            <w:b w:val="0"/>
          </w:rPr>
          <w:t xml:space="preserve">we </w:t>
        </w:r>
      </w:ins>
      <w:r w:rsidRPr="001D68A7">
        <w:rPr>
          <w:b w:val="0"/>
        </w:rPr>
        <w:t xml:space="preserve">evaluated the </w:t>
      </w:r>
      <w:ins w:id="3348" w:author="Tomas Blazauskas" w:date="2023-03-19T13:23:00Z">
        <w:r w:rsidR="00387768" w:rsidRPr="001D68A7">
          <w:rPr>
            <w:b w:val="0"/>
          </w:rPr>
          <w:t>acce</w:t>
        </w:r>
      </w:ins>
      <w:ins w:id="3349" w:author="Tomas Blazauskas" w:date="2023-03-20T07:34:00Z">
        <w:r w:rsidR="0053044B">
          <w:rPr>
            <w:b w:val="0"/>
          </w:rPr>
          <w:t>p</w:t>
        </w:r>
      </w:ins>
      <w:ins w:id="3350" w:author="Tomas Blazauskas" w:date="2023-03-19T13:23:00Z">
        <w:r w:rsidR="00387768" w:rsidRPr="001D68A7">
          <w:rPr>
            <w:b w:val="0"/>
          </w:rPr>
          <w:t xml:space="preserve">tability of </w:t>
        </w:r>
      </w:ins>
      <w:r w:rsidRPr="001D68A7">
        <w:rPr>
          <w:b w:val="0"/>
        </w:rPr>
        <w:t xml:space="preserve">distance between viewing positions for each </w:t>
      </w:r>
      <w:ins w:id="3351" w:author="Tomas Blazauskas" w:date="2023-03-19T13:19:00Z">
        <w:r w:rsidR="00C16D01" w:rsidRPr="001D68A7">
          <w:rPr>
            <w:b w:val="0"/>
          </w:rPr>
          <w:t xml:space="preserve">transition </w:t>
        </w:r>
      </w:ins>
      <w:r w:rsidRPr="001D68A7">
        <w:rPr>
          <w:b w:val="0"/>
        </w:rPr>
        <w:t>method</w:t>
      </w:r>
      <w:del w:id="3352" w:author="Tomas Blazauskas" w:date="2023-03-19T13:19:00Z">
        <w:r w:rsidRPr="001D68A7" w:rsidDel="00C16D01">
          <w:rPr>
            <w:b w:val="0"/>
          </w:rPr>
          <w:delText xml:space="preserve"> of changing the view</w:delText>
        </w:r>
      </w:del>
      <w:r w:rsidRPr="001D68A7">
        <w:rPr>
          <w:b w:val="0"/>
        </w:rPr>
        <w:t xml:space="preserve">. The graph (Fig. </w:t>
      </w:r>
      <w:del w:id="3353" w:author="Binkis Mikas" w:date="2023-03-20T00:31:00Z">
        <w:r w:rsidRPr="001D68A7" w:rsidDel="00AA6C6A">
          <w:rPr>
            <w:b w:val="0"/>
          </w:rPr>
          <w:delText>15</w:delText>
        </w:r>
      </w:del>
      <w:ins w:id="3354" w:author="Binkis Mikas" w:date="2023-03-20T00:31:00Z">
        <w:r w:rsidR="00AA6C6A" w:rsidRPr="001D68A7">
          <w:rPr>
            <w:b w:val="0"/>
          </w:rPr>
          <w:t>1</w:t>
        </w:r>
        <w:r w:rsidR="00AA6C6A">
          <w:rPr>
            <w:b w:val="0"/>
          </w:rPr>
          <w:t>7</w:t>
        </w:r>
      </w:ins>
      <w:r w:rsidRPr="001D68A7">
        <w:rPr>
          <w:b w:val="0"/>
        </w:rPr>
        <w:t xml:space="preserve">) shows a trend that </w:t>
      </w:r>
      <w:proofErr w:type="gramStart"/>
      <w:r w:rsidRPr="001D68A7">
        <w:rPr>
          <w:b w:val="0"/>
        </w:rPr>
        <w:t>the majority of</w:t>
      </w:r>
      <w:proofErr w:type="gramEnd"/>
      <w:r w:rsidRPr="001D68A7">
        <w:rPr>
          <w:b w:val="0"/>
        </w:rPr>
        <w:t xml:space="preserve"> respondents (66.67%) preferred smaller distances between viewing positions in the clipping and blending methods. However, for a </w:t>
      </w:r>
      <w:del w:id="3355" w:author="Tomas Blazauskas" w:date="2023-03-19T13:25:00Z">
        <w:r w:rsidRPr="001D68A7" w:rsidDel="00387768">
          <w:rPr>
            <w:b w:val="0"/>
          </w:rPr>
          <w:delText>consistent change of viewing positions using video</w:delText>
        </w:r>
      </w:del>
      <w:ins w:id="3356" w:author="Tomas Blazauskas" w:date="2023-03-19T13:25:00Z">
        <w:r w:rsidR="00387768" w:rsidRPr="001D68A7">
          <w:rPr>
            <w:b w:val="0"/>
          </w:rPr>
          <w:t>sequential transition approach</w:t>
        </w:r>
      </w:ins>
      <w:r w:rsidRPr="001D68A7">
        <w:rPr>
          <w:b w:val="0"/>
        </w:rPr>
        <w:t xml:space="preserve">, the distribution of distance preference is </w:t>
      </w:r>
      <w:del w:id="3357" w:author="Tomas Blazauskas" w:date="2023-03-19T13:26:00Z">
        <w:r w:rsidRPr="001D68A7" w:rsidDel="00387768">
          <w:rPr>
            <w:b w:val="0"/>
          </w:rPr>
          <w:delText>uniform</w:delText>
        </w:r>
      </w:del>
      <w:ins w:id="3358" w:author="Tomas Blazauskas" w:date="2023-03-19T13:26:00Z">
        <w:r w:rsidR="00387768" w:rsidRPr="001D68A7">
          <w:rPr>
            <w:b w:val="0"/>
          </w:rPr>
          <w:t>equal</w:t>
        </w:r>
      </w:ins>
      <w:r w:rsidRPr="001D68A7">
        <w:rPr>
          <w:b w:val="0"/>
        </w:rPr>
        <w:t>.</w:t>
      </w:r>
    </w:p>
    <w:p w14:paraId="0FB78278" w14:textId="7553C848" w:rsidR="008E38FE" w:rsidRPr="001D68A7" w:rsidRDefault="008E38FE">
      <w:pPr>
        <w:pStyle w:val="MDPI21heading1"/>
        <w:rPr>
          <w:b w:val="0"/>
        </w:rPr>
        <w:pPrChange w:id="3359" w:author="Binkis Mikas" w:date="2023-03-20T00:27:00Z">
          <w:pPr>
            <w:pStyle w:val="MDPI21heading1"/>
            <w:ind w:firstLine="425"/>
            <w:jc w:val="center"/>
          </w:pPr>
        </w:pPrChange>
      </w:pPr>
      <w:del w:id="3360" w:author="Binkis Mikas" w:date="2023-03-20T00:13:00Z">
        <w:r w:rsidRPr="001D68A7" w:rsidDel="00690F3F">
          <w:rPr>
            <w:b w:val="0"/>
            <w:noProof/>
            <w:lang w:eastAsia="en-US" w:bidi="ar-SA"/>
          </w:rPr>
          <w:drawing>
            <wp:inline distT="114300" distB="114300" distL="114300" distR="114300" wp14:anchorId="4A4AF324" wp14:editId="67B913D1">
              <wp:extent cx="3435492" cy="1501109"/>
              <wp:effectExtent l="0" t="0" r="0" b="4445"/>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435492" cy="1501109"/>
                      </a:xfrm>
                      <a:prstGeom prst="rect">
                        <a:avLst/>
                      </a:prstGeom>
                      <a:ln/>
                    </pic:spPr>
                  </pic:pic>
                </a:graphicData>
              </a:graphic>
            </wp:inline>
          </w:drawing>
        </w:r>
      </w:del>
      <w:ins w:id="3361" w:author="Binkis Mikas" w:date="2023-03-20T00:13:00Z">
        <w:r w:rsidR="00690F3F">
          <w:rPr>
            <w:b w:val="0"/>
            <w:noProof/>
          </w:rPr>
          <w:drawing>
            <wp:inline distT="0" distB="0" distL="0" distR="0" wp14:anchorId="6C84AC86" wp14:editId="20C438DC">
              <wp:extent cx="3600000" cy="256680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566800"/>
                      </a:xfrm>
                      <a:prstGeom prst="rect">
                        <a:avLst/>
                      </a:prstGeom>
                      <a:noFill/>
                      <a:ln>
                        <a:noFill/>
                      </a:ln>
                    </pic:spPr>
                  </pic:pic>
                </a:graphicData>
              </a:graphic>
            </wp:inline>
          </w:drawing>
        </w:r>
      </w:ins>
    </w:p>
    <w:p w14:paraId="09774905" w14:textId="1C76CB9F" w:rsidR="008E38FE" w:rsidRPr="001D68A7" w:rsidRDefault="008E38FE">
      <w:pPr>
        <w:pStyle w:val="MDPI21heading1"/>
        <w:spacing w:before="120" w:after="240"/>
        <w:rPr>
          <w:b w:val="0"/>
          <w:sz w:val="18"/>
        </w:rPr>
        <w:pPrChange w:id="3362" w:author="Binkis Mikas" w:date="2023-03-19T22:52:00Z">
          <w:pPr>
            <w:pStyle w:val="MDPI21heading1"/>
            <w:ind w:firstLine="425"/>
          </w:pPr>
        </w:pPrChange>
      </w:pPr>
      <w:r w:rsidRPr="001D68A7">
        <w:rPr>
          <w:sz w:val="18"/>
        </w:rPr>
        <w:t xml:space="preserve">Figure </w:t>
      </w:r>
      <w:del w:id="3363" w:author="Binkis Mikas" w:date="2023-03-20T00:31:00Z">
        <w:r w:rsidRPr="001D68A7" w:rsidDel="00AA6C6A">
          <w:rPr>
            <w:sz w:val="18"/>
          </w:rPr>
          <w:delText>15</w:delText>
        </w:r>
      </w:del>
      <w:ins w:id="3364" w:author="Binkis Mikas" w:date="2023-03-20T00:31:00Z">
        <w:r w:rsidR="00AA6C6A" w:rsidRPr="001D68A7">
          <w:rPr>
            <w:sz w:val="18"/>
          </w:rPr>
          <w:t>1</w:t>
        </w:r>
        <w:r w:rsidR="00AA6C6A">
          <w:rPr>
            <w:sz w:val="18"/>
          </w:rPr>
          <w:t>7</w:t>
        </w:r>
      </w:ins>
      <w:r w:rsidRPr="001D68A7">
        <w:rPr>
          <w:b w:val="0"/>
          <w:sz w:val="18"/>
        </w:rPr>
        <w:t xml:space="preserve">. Distribution of distance choices for each two-dimensional </w:t>
      </w:r>
      <w:del w:id="3365" w:author="Tomas Blazauskas" w:date="2023-03-19T13:26:00Z">
        <w:r w:rsidRPr="001D68A7" w:rsidDel="00387768">
          <w:rPr>
            <w:b w:val="0"/>
            <w:sz w:val="18"/>
          </w:rPr>
          <w:delText xml:space="preserve">content </w:delText>
        </w:r>
      </w:del>
      <w:ins w:id="3366" w:author="Tomas Blazauskas" w:date="2023-03-19T13:26:00Z">
        <w:r w:rsidR="00387768" w:rsidRPr="001D68A7">
          <w:rPr>
            <w:b w:val="0"/>
            <w:sz w:val="18"/>
          </w:rPr>
          <w:t xml:space="preserve">transition </w:t>
        </w:r>
      </w:ins>
      <w:r w:rsidRPr="001D68A7">
        <w:rPr>
          <w:b w:val="0"/>
          <w:sz w:val="18"/>
        </w:rPr>
        <w:t>method</w:t>
      </w:r>
    </w:p>
    <w:p w14:paraId="018DDB90" w14:textId="462BA2D8" w:rsidR="00B95AD6" w:rsidRPr="001D68A7" w:rsidRDefault="00B95AD6">
      <w:pPr>
        <w:pStyle w:val="MDPI21heading1"/>
        <w:spacing w:before="0" w:after="0"/>
        <w:ind w:firstLine="425"/>
        <w:jc w:val="both"/>
        <w:rPr>
          <w:b w:val="0"/>
        </w:rPr>
        <w:pPrChange w:id="3367" w:author="Binkis Mikas" w:date="2023-03-19T22:18:00Z">
          <w:pPr>
            <w:pStyle w:val="MDPI21heading1"/>
            <w:ind w:firstLine="425"/>
            <w:jc w:val="both"/>
          </w:pPr>
        </w:pPrChange>
      </w:pPr>
      <w:r w:rsidRPr="001D68A7">
        <w:rPr>
          <w:b w:val="0"/>
        </w:rPr>
        <w:t>From the distance ratings</w:t>
      </w:r>
      <w:ins w:id="3368" w:author="Tomas Blazauskas" w:date="2023-03-19T13:40:00Z">
        <w:r w:rsidR="00E21948" w:rsidRPr="001D68A7">
          <w:rPr>
            <w:b w:val="0"/>
          </w:rPr>
          <w:t xml:space="preserve"> obtained </w:t>
        </w:r>
      </w:ins>
      <w:del w:id="3369" w:author="Tomas Blazauskas" w:date="2023-03-19T13:40:00Z">
        <w:r w:rsidRPr="001D68A7" w:rsidDel="00E21948">
          <w:rPr>
            <w:b w:val="0"/>
          </w:rPr>
          <w:delText xml:space="preserve"> </w:delText>
        </w:r>
      </w:del>
      <w:r w:rsidRPr="001D68A7">
        <w:rPr>
          <w:b w:val="0"/>
        </w:rPr>
        <w:t xml:space="preserve">for the two-dimensional </w:t>
      </w:r>
      <w:del w:id="3370" w:author="Tomas Blazauskas" w:date="2023-03-19T13:40:00Z">
        <w:r w:rsidRPr="001D68A7" w:rsidDel="00E21948">
          <w:rPr>
            <w:b w:val="0"/>
          </w:rPr>
          <w:delText>content mapping</w:delText>
        </w:r>
      </w:del>
      <w:ins w:id="3371" w:author="Tomas Blazauskas" w:date="2023-03-19T13:40:00Z">
        <w:r w:rsidR="00E21948" w:rsidRPr="001D68A7">
          <w:rPr>
            <w:b w:val="0"/>
          </w:rPr>
          <w:t>transition</w:t>
        </w:r>
      </w:ins>
      <w:r w:rsidRPr="001D68A7">
        <w:rPr>
          <w:b w:val="0"/>
        </w:rPr>
        <w:t xml:space="preserve"> methods presented in Table </w:t>
      </w:r>
      <w:del w:id="3372" w:author="Binkis Mikas" w:date="2023-03-19T23:43:00Z">
        <w:r w:rsidRPr="001D68A7" w:rsidDel="00E50A0B">
          <w:rPr>
            <w:b w:val="0"/>
          </w:rPr>
          <w:delText>5</w:delText>
        </w:r>
      </w:del>
      <w:ins w:id="3373" w:author="Binkis Mikas" w:date="2023-03-19T23:43:00Z">
        <w:r w:rsidR="00E50A0B">
          <w:rPr>
            <w:b w:val="0"/>
          </w:rPr>
          <w:t>6</w:t>
        </w:r>
      </w:ins>
      <w:r w:rsidRPr="001D68A7">
        <w:rPr>
          <w:b w:val="0"/>
        </w:rPr>
        <w:t xml:space="preserve">, </w:t>
      </w:r>
      <w:ins w:id="3374" w:author="Tomas Blazauskas" w:date="2023-03-20T07:32:00Z">
        <w:r w:rsidR="00A73914">
          <w:rPr>
            <w:b w:val="0"/>
          </w:rPr>
          <w:t xml:space="preserve">it </w:t>
        </w:r>
      </w:ins>
      <w:r w:rsidRPr="001D68A7">
        <w:rPr>
          <w:b w:val="0"/>
        </w:rPr>
        <w:t xml:space="preserve">can be seen that short distances are more </w:t>
      </w:r>
      <w:proofErr w:type="spellStart"/>
      <w:r w:rsidRPr="001D68A7">
        <w:rPr>
          <w:b w:val="0"/>
        </w:rPr>
        <w:t>favourably</w:t>
      </w:r>
      <w:proofErr w:type="spellEnd"/>
      <w:r w:rsidRPr="001D68A7">
        <w:rPr>
          <w:b w:val="0"/>
        </w:rPr>
        <w:t xml:space="preserve"> rated than long distances</w:t>
      </w:r>
      <w:ins w:id="3375" w:author="Tomas Blazauskas" w:date="2023-03-19T13:41:00Z">
        <w:r w:rsidR="00E21948" w:rsidRPr="001D68A7">
          <w:rPr>
            <w:b w:val="0"/>
          </w:rPr>
          <w:t xml:space="preserve"> for both</w:t>
        </w:r>
      </w:ins>
      <w:r w:rsidRPr="001D68A7">
        <w:rPr>
          <w:b w:val="0"/>
        </w:rPr>
        <w:t xml:space="preserve"> </w:t>
      </w:r>
      <w:del w:id="3376" w:author="Tomas Blazauskas" w:date="2023-03-19T13:41:00Z">
        <w:r w:rsidRPr="001D68A7" w:rsidDel="00E21948">
          <w:rPr>
            <w:b w:val="0"/>
          </w:rPr>
          <w:delText>in the truncation</w:delText>
        </w:r>
      </w:del>
      <w:ins w:id="3377" w:author="Tomas Blazauskas" w:date="2023-03-19T13:41:00Z">
        <w:r w:rsidR="00E21948" w:rsidRPr="001D68A7">
          <w:rPr>
            <w:b w:val="0"/>
          </w:rPr>
          <w:t>clipping</w:t>
        </w:r>
      </w:ins>
      <w:r w:rsidRPr="001D68A7">
        <w:rPr>
          <w:b w:val="0"/>
        </w:rPr>
        <w:t xml:space="preserve"> and blending methods</w:t>
      </w:r>
      <w:ins w:id="3378" w:author="Tomas Blazauskas" w:date="2023-03-19T13:41:00Z">
        <w:r w:rsidR="00E21948" w:rsidRPr="001D68A7">
          <w:rPr>
            <w:b w:val="0"/>
          </w:rPr>
          <w:t>.</w:t>
        </w:r>
      </w:ins>
      <w:del w:id="3379" w:author="Tomas Blazauskas" w:date="2023-03-19T13:41:00Z">
        <w:r w:rsidRPr="001D68A7" w:rsidDel="00E21948">
          <w:rPr>
            <w:b w:val="0"/>
          </w:rPr>
          <w:delText>, with the smallest differences in their ratings.</w:delText>
        </w:r>
      </w:del>
      <w:r w:rsidRPr="001D68A7">
        <w:rPr>
          <w:b w:val="0"/>
        </w:rPr>
        <w:t xml:space="preserve"> However, </w:t>
      </w:r>
      <w:del w:id="3380" w:author="Tomas Blazauskas" w:date="2023-03-19T13:42:00Z">
        <w:r w:rsidRPr="001D68A7" w:rsidDel="00E21948">
          <w:rPr>
            <w:b w:val="0"/>
          </w:rPr>
          <w:delText xml:space="preserve">in the video-based </w:delText>
        </w:r>
      </w:del>
      <w:ins w:id="3381" w:author="Tomas Blazauskas" w:date="2023-03-19T13:42:00Z">
        <w:r w:rsidR="00E21948" w:rsidRPr="001D68A7">
          <w:rPr>
            <w:b w:val="0"/>
          </w:rPr>
          <w:t>for the sequential transitions</w:t>
        </w:r>
      </w:ins>
      <w:del w:id="3382" w:author="Tomas Blazauskas" w:date="2023-03-19T13:42:00Z">
        <w:r w:rsidRPr="001D68A7" w:rsidDel="00E21948">
          <w:rPr>
            <w:b w:val="0"/>
          </w:rPr>
          <w:delText>transformations</w:delText>
        </w:r>
      </w:del>
      <w:r w:rsidRPr="001D68A7">
        <w:rPr>
          <w:b w:val="0"/>
        </w:rPr>
        <w:t>, there is only a slight difference between the mean estimates of short and long distances</w:t>
      </w:r>
      <w:del w:id="3383" w:author="Tomas Blazauskas" w:date="2023-03-19T13:42:00Z">
        <w:r w:rsidRPr="001D68A7" w:rsidDel="00E21948">
          <w:rPr>
            <w:b w:val="0"/>
          </w:rPr>
          <w:delText>,</w:delText>
        </w:r>
      </w:del>
      <w:ins w:id="3384" w:author="Tomas Blazauskas" w:date="2023-03-19T13:42:00Z">
        <w:r w:rsidR="00E21948" w:rsidRPr="001D68A7">
          <w:rPr>
            <w:b w:val="0"/>
          </w:rPr>
          <w:t>.</w:t>
        </w:r>
      </w:ins>
      <w:r w:rsidRPr="001D68A7">
        <w:rPr>
          <w:b w:val="0"/>
        </w:rPr>
        <w:t xml:space="preserve"> </w:t>
      </w:r>
      <w:ins w:id="3385" w:author="Tomas Blazauskas" w:date="2023-03-19T13:46:00Z">
        <w:r w:rsidR="009071EC" w:rsidRPr="001D68A7">
          <w:rPr>
            <w:b w:val="0"/>
          </w:rPr>
          <w:t xml:space="preserve">Still, </w:t>
        </w:r>
      </w:ins>
      <w:del w:id="3386" w:author="Tomas Blazauskas" w:date="2023-03-19T13:42:00Z">
        <w:r w:rsidRPr="001D68A7" w:rsidDel="00E21948">
          <w:rPr>
            <w:b w:val="0"/>
          </w:rPr>
          <w:delText xml:space="preserve">but </w:delText>
        </w:r>
      </w:del>
      <w:del w:id="3387" w:author="Tomas Blazauskas" w:date="2023-03-19T13:46:00Z">
        <w:r w:rsidRPr="001D68A7" w:rsidDel="009071EC">
          <w:rPr>
            <w:b w:val="0"/>
          </w:rPr>
          <w:delText>t</w:delText>
        </w:r>
      </w:del>
      <w:ins w:id="3388" w:author="Tomas Blazauskas" w:date="2023-03-19T13:46:00Z">
        <w:r w:rsidR="009071EC" w:rsidRPr="001D68A7">
          <w:rPr>
            <w:b w:val="0"/>
          </w:rPr>
          <w:t>t</w:t>
        </w:r>
      </w:ins>
      <w:r w:rsidRPr="001D68A7">
        <w:rPr>
          <w:b w:val="0"/>
        </w:rPr>
        <w:t xml:space="preserve">he standard deviation shows that these estimates are the most different. The </w:t>
      </w:r>
      <w:ins w:id="3389" w:author="Tomas Blazauskas" w:date="2023-03-19T13:47:00Z">
        <w:r w:rsidR="009071EC" w:rsidRPr="001D68A7">
          <w:rPr>
            <w:b w:val="0"/>
          </w:rPr>
          <w:t xml:space="preserve">ratings of </w:t>
        </w:r>
      </w:ins>
      <w:del w:id="3390" w:author="Tomas Blazauskas" w:date="2023-03-19T13:43:00Z">
        <w:r w:rsidRPr="001D68A7" w:rsidDel="003F56C4">
          <w:rPr>
            <w:b w:val="0"/>
          </w:rPr>
          <w:delText xml:space="preserve">truncation </w:delText>
        </w:r>
      </w:del>
      <w:ins w:id="3391" w:author="Tomas Blazauskas" w:date="2023-03-19T13:43:00Z">
        <w:r w:rsidR="003F56C4" w:rsidRPr="001D68A7">
          <w:rPr>
            <w:b w:val="0"/>
          </w:rPr>
          <w:t xml:space="preserve">clipping </w:t>
        </w:r>
      </w:ins>
      <w:r w:rsidRPr="001D68A7">
        <w:rPr>
          <w:b w:val="0"/>
        </w:rPr>
        <w:t xml:space="preserve">and </w:t>
      </w:r>
      <w:del w:id="3392" w:author="Tomas Blazauskas" w:date="2023-03-19T13:43:00Z">
        <w:r w:rsidRPr="001D68A7" w:rsidDel="003F56C4">
          <w:rPr>
            <w:b w:val="0"/>
          </w:rPr>
          <w:delText xml:space="preserve">fusion </w:delText>
        </w:r>
      </w:del>
      <w:ins w:id="3393" w:author="Tomas Blazauskas" w:date="2023-03-19T13:43:00Z">
        <w:r w:rsidR="003F56C4" w:rsidRPr="001D68A7">
          <w:rPr>
            <w:b w:val="0"/>
          </w:rPr>
          <w:t xml:space="preserve">blending </w:t>
        </w:r>
      </w:ins>
      <w:r w:rsidRPr="001D68A7">
        <w:rPr>
          <w:b w:val="0"/>
        </w:rPr>
        <w:t>methods give priority to shorter distances</w:t>
      </w:r>
      <w:del w:id="3394" w:author="Tomas Blazauskas" w:date="2023-03-19T13:47:00Z">
        <w:r w:rsidRPr="001D68A7" w:rsidDel="009071EC">
          <w:rPr>
            <w:b w:val="0"/>
          </w:rPr>
          <w:delText xml:space="preserve"> between image changes</w:delText>
        </w:r>
      </w:del>
      <w:r w:rsidRPr="001D68A7">
        <w:rPr>
          <w:b w:val="0"/>
        </w:rPr>
        <w:t>, possibly because</w:t>
      </w:r>
      <w:ins w:id="3395" w:author="Tomas Blazauskas" w:date="2023-03-20T07:33:00Z">
        <w:r w:rsidR="00A73914">
          <w:rPr>
            <w:b w:val="0"/>
          </w:rPr>
          <w:t>,</w:t>
        </w:r>
      </w:ins>
      <w:r w:rsidRPr="001D68A7">
        <w:rPr>
          <w:b w:val="0"/>
        </w:rPr>
        <w:t xml:space="preserve"> in this case</w:t>
      </w:r>
      <w:ins w:id="3396" w:author="Tomas Blazauskas" w:date="2023-03-20T07:33:00Z">
        <w:r w:rsidR="00A73914">
          <w:rPr>
            <w:b w:val="0"/>
          </w:rPr>
          <w:t>,</w:t>
        </w:r>
      </w:ins>
      <w:r w:rsidRPr="001D68A7">
        <w:rPr>
          <w:b w:val="0"/>
        </w:rPr>
        <w:t xml:space="preserve"> the user perceives a discrepancy between his/her movement and the visible </w:t>
      </w:r>
      <w:del w:id="3397" w:author="Tomas Blazauskas" w:date="2023-03-20T07:34:00Z">
        <w:r w:rsidRPr="001D68A7" w:rsidDel="00A73914">
          <w:rPr>
            <w:b w:val="0"/>
          </w:rPr>
          <w:delText xml:space="preserve">still </w:delText>
        </w:r>
      </w:del>
      <w:r w:rsidRPr="001D68A7">
        <w:rPr>
          <w:b w:val="0"/>
        </w:rPr>
        <w:t xml:space="preserve">image for a shorter time. </w:t>
      </w:r>
      <w:del w:id="3398" w:author="Tomas Blazauskas" w:date="2023-03-19T13:48:00Z">
        <w:r w:rsidRPr="001D68A7" w:rsidDel="009071EC">
          <w:rPr>
            <w:b w:val="0"/>
          </w:rPr>
          <w:delText>In the video</w:delText>
        </w:r>
      </w:del>
      <w:ins w:id="3399" w:author="Tomas Blazauskas" w:date="2023-03-19T13:48:00Z">
        <w:r w:rsidR="009071EC" w:rsidRPr="001D68A7">
          <w:rPr>
            <w:b w:val="0"/>
          </w:rPr>
          <w:t>For the sequential approach</w:t>
        </w:r>
      </w:ins>
      <w:r w:rsidRPr="001D68A7">
        <w:rPr>
          <w:b w:val="0"/>
        </w:rPr>
        <w:t xml:space="preserve">, the priority for distances is low, possibly because the motion is </w:t>
      </w:r>
      <w:del w:id="3400" w:author="Tomas Blazauskas" w:date="2023-03-19T13:48:00Z">
        <w:r w:rsidRPr="001D68A7" w:rsidDel="009071EC">
          <w:rPr>
            <w:b w:val="0"/>
          </w:rPr>
          <w:delText xml:space="preserve">not only performed but also </w:delText>
        </w:r>
      </w:del>
      <w:r w:rsidRPr="001D68A7">
        <w:rPr>
          <w:b w:val="0"/>
        </w:rPr>
        <w:t>seen when changing position.</w:t>
      </w:r>
    </w:p>
    <w:p w14:paraId="7B6367FF" w14:textId="02EBE801" w:rsidR="008E38FE" w:rsidRPr="001D68A7" w:rsidRDefault="008E38FE">
      <w:pPr>
        <w:spacing w:before="240" w:after="120" w:line="240" w:lineRule="auto"/>
        <w:ind w:left="2041" w:firstLine="510"/>
        <w:rPr>
          <w:rFonts w:eastAsia="Times New Roman"/>
          <w:sz w:val="18"/>
        </w:rPr>
        <w:pPrChange w:id="3401" w:author="Binkis Mikas" w:date="2023-03-19T23:18:00Z">
          <w:pPr>
            <w:spacing w:line="240" w:lineRule="auto"/>
            <w:ind w:left="2040" w:firstLine="510"/>
          </w:pPr>
        </w:pPrChange>
      </w:pPr>
      <w:r w:rsidRPr="001D68A7">
        <w:rPr>
          <w:rFonts w:eastAsia="Times New Roman"/>
          <w:b/>
          <w:sz w:val="18"/>
        </w:rPr>
        <w:t xml:space="preserve">Table </w:t>
      </w:r>
      <w:del w:id="3402" w:author="Binkis Mikas" w:date="2023-03-19T23:43:00Z">
        <w:r w:rsidRPr="001D68A7" w:rsidDel="00E50A0B">
          <w:rPr>
            <w:rFonts w:eastAsia="Times New Roman"/>
            <w:b/>
            <w:sz w:val="18"/>
          </w:rPr>
          <w:delText>5</w:delText>
        </w:r>
      </w:del>
      <w:ins w:id="3403" w:author="Binkis Mikas" w:date="2023-03-19T23:43:00Z">
        <w:r w:rsidR="00E50A0B">
          <w:rPr>
            <w:rFonts w:eastAsia="Times New Roman"/>
            <w:b/>
            <w:sz w:val="18"/>
          </w:rPr>
          <w:t>6</w:t>
        </w:r>
      </w:ins>
      <w:r w:rsidRPr="001D68A7">
        <w:rPr>
          <w:rFonts w:eastAsia="Times New Roman"/>
          <w:sz w:val="18"/>
        </w:rPr>
        <w:t>. Estimates and standard deviations for long and short-distance</w:t>
      </w:r>
      <w:del w:id="3404" w:author="Tomas Blazauskas" w:date="2023-03-19T13:49:00Z">
        <w:r w:rsidRPr="001D68A7" w:rsidDel="009071EC">
          <w:rPr>
            <w:rFonts w:eastAsia="Times New Roman"/>
            <w:sz w:val="18"/>
          </w:rPr>
          <w:delText xml:space="preserve"> estimators for two-dimensional content image conversion methods</w:delText>
        </w:r>
      </w:del>
      <w:r w:rsidRPr="001D68A7">
        <w:rPr>
          <w:rFonts w:eastAsia="Times New Roman"/>
          <w:sz w:val="18"/>
        </w:rPr>
        <w:t>.</w:t>
      </w:r>
    </w:p>
    <w:tbl>
      <w:tblPr>
        <w:tblW w:w="8415" w:type="dxa"/>
        <w:tblInd w:w="2070"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Grid>
        <w:gridCol w:w="1641"/>
        <w:gridCol w:w="1683"/>
        <w:gridCol w:w="1697"/>
        <w:gridCol w:w="1697"/>
        <w:gridCol w:w="1697"/>
      </w:tblGrid>
      <w:tr w:rsidR="008E38FE" w:rsidRPr="001D68A7" w14:paraId="548B33F1" w14:textId="77777777" w:rsidTr="008E38FE">
        <w:trPr>
          <w:trHeight w:val="237"/>
        </w:trPr>
        <w:tc>
          <w:tcPr>
            <w:tcW w:w="1641" w:type="dxa"/>
            <w:shd w:val="clear" w:color="auto" w:fill="auto"/>
            <w:tcMar>
              <w:top w:w="100" w:type="dxa"/>
              <w:left w:w="100" w:type="dxa"/>
              <w:bottom w:w="100" w:type="dxa"/>
              <w:right w:w="100" w:type="dxa"/>
            </w:tcMar>
          </w:tcPr>
          <w:p w14:paraId="206DFFD0" w14:textId="77777777" w:rsidR="008E38FE" w:rsidRPr="00DF0DC2" w:rsidRDefault="008E38FE" w:rsidP="004E777B">
            <w:pPr>
              <w:spacing w:line="240" w:lineRule="auto"/>
              <w:rPr>
                <w:rFonts w:eastAsia="Times New Roman"/>
                <w:b/>
                <w:bCs/>
                <w:rPrChange w:id="3405" w:author="Binkis Mikas" w:date="2023-03-19T23:20:00Z">
                  <w:rPr>
                    <w:rFonts w:ascii="Times New Roman" w:eastAsia="Times New Roman" w:hAnsi="Times New Roman"/>
                  </w:rPr>
                </w:rPrChange>
              </w:rPr>
            </w:pPr>
            <w:r w:rsidRPr="00DF0DC2">
              <w:rPr>
                <w:rFonts w:eastAsia="Times New Roman"/>
                <w:b/>
                <w:bCs/>
                <w:rPrChange w:id="3406" w:author="Binkis Mikas" w:date="2023-03-19T23:20:00Z">
                  <w:rPr>
                    <w:rFonts w:ascii="Times New Roman" w:eastAsia="Times New Roman" w:hAnsi="Times New Roman"/>
                  </w:rPr>
                </w:rPrChange>
              </w:rPr>
              <w:t>Method</w:t>
            </w:r>
          </w:p>
        </w:tc>
        <w:tc>
          <w:tcPr>
            <w:tcW w:w="1683" w:type="dxa"/>
            <w:shd w:val="clear" w:color="auto" w:fill="auto"/>
            <w:tcMar>
              <w:top w:w="100" w:type="dxa"/>
              <w:left w:w="100" w:type="dxa"/>
              <w:bottom w:w="100" w:type="dxa"/>
              <w:right w:w="100" w:type="dxa"/>
            </w:tcMar>
          </w:tcPr>
          <w:p w14:paraId="457387F4" w14:textId="77777777" w:rsidR="008E38FE" w:rsidRPr="00DF0DC2" w:rsidRDefault="008E38FE">
            <w:pPr>
              <w:spacing w:line="240" w:lineRule="auto"/>
              <w:jc w:val="center"/>
              <w:rPr>
                <w:rFonts w:eastAsia="Times New Roman"/>
                <w:b/>
                <w:bCs/>
                <w:rPrChange w:id="3407" w:author="Binkis Mikas" w:date="2023-03-19T23:19:00Z">
                  <w:rPr>
                    <w:rFonts w:ascii="Times New Roman" w:eastAsia="Times New Roman" w:hAnsi="Times New Roman"/>
                  </w:rPr>
                </w:rPrChange>
              </w:rPr>
              <w:pPrChange w:id="3408" w:author="Binkis Mikas" w:date="2023-03-19T23:20:00Z">
                <w:pPr>
                  <w:spacing w:line="240" w:lineRule="auto"/>
                </w:pPr>
              </w:pPrChange>
            </w:pPr>
            <w:r w:rsidRPr="00DF0DC2">
              <w:rPr>
                <w:rFonts w:eastAsia="Times New Roman"/>
                <w:b/>
                <w:bCs/>
                <w:rPrChange w:id="3409" w:author="Binkis Mikas" w:date="2023-03-19T23:19:00Z">
                  <w:rPr>
                    <w:rFonts w:ascii="Times New Roman" w:eastAsia="Times New Roman" w:hAnsi="Times New Roman"/>
                  </w:rPr>
                </w:rPrChange>
              </w:rPr>
              <w:t>Average for long distances</w:t>
            </w:r>
          </w:p>
        </w:tc>
        <w:tc>
          <w:tcPr>
            <w:tcW w:w="1697" w:type="dxa"/>
            <w:shd w:val="clear" w:color="auto" w:fill="auto"/>
            <w:tcMar>
              <w:top w:w="100" w:type="dxa"/>
              <w:left w:w="100" w:type="dxa"/>
              <w:bottom w:w="100" w:type="dxa"/>
              <w:right w:w="100" w:type="dxa"/>
            </w:tcMar>
          </w:tcPr>
          <w:p w14:paraId="07308C10" w14:textId="50016EDB" w:rsidR="008E38FE" w:rsidRPr="00DF0DC2" w:rsidRDefault="008E38FE">
            <w:pPr>
              <w:spacing w:line="240" w:lineRule="auto"/>
              <w:jc w:val="center"/>
              <w:rPr>
                <w:rFonts w:eastAsia="Times New Roman"/>
                <w:b/>
                <w:bCs/>
                <w:rPrChange w:id="3410" w:author="Binkis Mikas" w:date="2023-03-19T23:19:00Z">
                  <w:rPr>
                    <w:rFonts w:ascii="Times New Roman" w:eastAsia="Times New Roman" w:hAnsi="Times New Roman"/>
                  </w:rPr>
                </w:rPrChange>
              </w:rPr>
              <w:pPrChange w:id="3411" w:author="Binkis Mikas" w:date="2023-03-19T23:20:00Z">
                <w:pPr>
                  <w:spacing w:line="240" w:lineRule="auto"/>
                </w:pPr>
              </w:pPrChange>
            </w:pPr>
            <w:del w:id="3412" w:author="Tomas Blazauskas" w:date="2023-03-19T13:49:00Z">
              <w:r w:rsidRPr="00DF0DC2" w:rsidDel="009071EC">
                <w:rPr>
                  <w:rFonts w:eastAsia="Times New Roman"/>
                  <w:b/>
                  <w:bCs/>
                  <w:rPrChange w:id="3413" w:author="Binkis Mikas" w:date="2023-03-19T23:19:00Z">
                    <w:rPr>
                      <w:rFonts w:ascii="Times New Roman" w:eastAsia="Times New Roman" w:hAnsi="Times New Roman"/>
                    </w:rPr>
                  </w:rPrChange>
                </w:rPr>
                <w:delText xml:space="preserve">Standing </w:delText>
              </w:r>
            </w:del>
            <w:ins w:id="3414" w:author="Tomas Blazauskas" w:date="2023-03-19T13:49:00Z">
              <w:r w:rsidR="009071EC" w:rsidRPr="00DF0DC2">
                <w:rPr>
                  <w:rFonts w:eastAsia="Times New Roman"/>
                  <w:b/>
                  <w:bCs/>
                  <w:rPrChange w:id="3415" w:author="Binkis Mikas" w:date="2023-03-19T23:19:00Z">
                    <w:rPr>
                      <w:rFonts w:ascii="Times New Roman" w:eastAsia="Times New Roman" w:hAnsi="Times New Roman"/>
                    </w:rPr>
                  </w:rPrChange>
                </w:rPr>
                <w:t xml:space="preserve">Standard </w:t>
              </w:r>
            </w:ins>
            <w:r w:rsidRPr="00DF0DC2">
              <w:rPr>
                <w:rFonts w:eastAsia="Times New Roman"/>
                <w:b/>
                <w:bCs/>
                <w:rPrChange w:id="3416" w:author="Binkis Mikas" w:date="2023-03-19T23:19:00Z">
                  <w:rPr>
                    <w:rFonts w:ascii="Times New Roman" w:eastAsia="Times New Roman" w:hAnsi="Times New Roman"/>
                  </w:rPr>
                </w:rPrChange>
              </w:rPr>
              <w:t>deviation for long distances</w:t>
            </w:r>
          </w:p>
        </w:tc>
        <w:tc>
          <w:tcPr>
            <w:tcW w:w="1697" w:type="dxa"/>
            <w:shd w:val="clear" w:color="auto" w:fill="auto"/>
            <w:tcMar>
              <w:top w:w="100" w:type="dxa"/>
              <w:left w:w="100" w:type="dxa"/>
              <w:bottom w:w="100" w:type="dxa"/>
              <w:right w:w="100" w:type="dxa"/>
            </w:tcMar>
          </w:tcPr>
          <w:p w14:paraId="6CA0ACB8" w14:textId="77777777" w:rsidR="008E38FE" w:rsidRPr="00DF0DC2" w:rsidRDefault="008E38FE">
            <w:pPr>
              <w:spacing w:line="240" w:lineRule="auto"/>
              <w:jc w:val="center"/>
              <w:rPr>
                <w:rFonts w:eastAsia="Times New Roman"/>
                <w:b/>
                <w:bCs/>
                <w:rPrChange w:id="3417" w:author="Binkis Mikas" w:date="2023-03-19T23:19:00Z">
                  <w:rPr>
                    <w:rFonts w:ascii="Times New Roman" w:eastAsia="Times New Roman" w:hAnsi="Times New Roman"/>
                  </w:rPr>
                </w:rPrChange>
              </w:rPr>
              <w:pPrChange w:id="3418" w:author="Binkis Mikas" w:date="2023-03-19T23:20:00Z">
                <w:pPr>
                  <w:spacing w:line="240" w:lineRule="auto"/>
                </w:pPr>
              </w:pPrChange>
            </w:pPr>
            <w:r w:rsidRPr="00DF0DC2">
              <w:rPr>
                <w:rFonts w:eastAsia="Times New Roman"/>
                <w:b/>
                <w:bCs/>
                <w:rPrChange w:id="3419" w:author="Binkis Mikas" w:date="2023-03-19T23:19:00Z">
                  <w:rPr>
                    <w:rFonts w:ascii="Times New Roman" w:eastAsia="Times New Roman" w:hAnsi="Times New Roman"/>
                  </w:rPr>
                </w:rPrChange>
              </w:rPr>
              <w:t>Average for short distances</w:t>
            </w:r>
          </w:p>
        </w:tc>
        <w:tc>
          <w:tcPr>
            <w:tcW w:w="1697" w:type="dxa"/>
            <w:shd w:val="clear" w:color="auto" w:fill="auto"/>
            <w:tcMar>
              <w:top w:w="100" w:type="dxa"/>
              <w:left w:w="100" w:type="dxa"/>
              <w:bottom w:w="100" w:type="dxa"/>
              <w:right w:w="100" w:type="dxa"/>
            </w:tcMar>
          </w:tcPr>
          <w:p w14:paraId="190E1A0B" w14:textId="77777777" w:rsidR="008E38FE" w:rsidRPr="00DF0DC2" w:rsidRDefault="008E38FE">
            <w:pPr>
              <w:spacing w:line="240" w:lineRule="auto"/>
              <w:jc w:val="center"/>
              <w:rPr>
                <w:rFonts w:eastAsia="Times New Roman"/>
                <w:b/>
                <w:bCs/>
                <w:rPrChange w:id="3420" w:author="Binkis Mikas" w:date="2023-03-19T23:19:00Z">
                  <w:rPr>
                    <w:rFonts w:ascii="Times New Roman" w:eastAsia="Times New Roman" w:hAnsi="Times New Roman"/>
                  </w:rPr>
                </w:rPrChange>
              </w:rPr>
              <w:pPrChange w:id="3421" w:author="Binkis Mikas" w:date="2023-03-19T23:20:00Z">
                <w:pPr>
                  <w:spacing w:line="240" w:lineRule="auto"/>
                </w:pPr>
              </w:pPrChange>
            </w:pPr>
            <w:r w:rsidRPr="00DF0DC2">
              <w:rPr>
                <w:rFonts w:eastAsia="Times New Roman"/>
                <w:b/>
                <w:bCs/>
                <w:rPrChange w:id="3422" w:author="Binkis Mikas" w:date="2023-03-19T23:19:00Z">
                  <w:rPr>
                    <w:rFonts w:ascii="Times New Roman" w:eastAsia="Times New Roman" w:hAnsi="Times New Roman"/>
                  </w:rPr>
                </w:rPrChange>
              </w:rPr>
              <w:t>Short-distance stand. deviation</w:t>
            </w:r>
          </w:p>
        </w:tc>
      </w:tr>
      <w:tr w:rsidR="008E38FE" w:rsidRPr="001D68A7" w14:paraId="0A438A47" w14:textId="77777777" w:rsidTr="008E38FE">
        <w:trPr>
          <w:trHeight w:val="40"/>
        </w:trPr>
        <w:tc>
          <w:tcPr>
            <w:tcW w:w="1641" w:type="dxa"/>
            <w:shd w:val="clear" w:color="auto" w:fill="auto"/>
            <w:tcMar>
              <w:top w:w="100" w:type="dxa"/>
              <w:left w:w="100" w:type="dxa"/>
              <w:bottom w:w="100" w:type="dxa"/>
              <w:right w:w="100" w:type="dxa"/>
            </w:tcMar>
          </w:tcPr>
          <w:p w14:paraId="07280788" w14:textId="5575224B" w:rsidR="008E38FE" w:rsidRPr="00DF0DC2" w:rsidRDefault="008E38FE" w:rsidP="004E777B">
            <w:pPr>
              <w:spacing w:line="240" w:lineRule="auto"/>
              <w:rPr>
                <w:rFonts w:eastAsia="Times New Roman"/>
                <w:b/>
                <w:bCs/>
                <w:rPrChange w:id="3423" w:author="Binkis Mikas" w:date="2023-03-19T23:20:00Z">
                  <w:rPr>
                    <w:rFonts w:ascii="Times New Roman" w:eastAsia="Times New Roman" w:hAnsi="Times New Roman"/>
                  </w:rPr>
                </w:rPrChange>
              </w:rPr>
            </w:pPr>
            <w:del w:id="3424" w:author="Tomas Blazauskas" w:date="2023-03-19T13:49:00Z">
              <w:r w:rsidRPr="00DF0DC2" w:rsidDel="009071EC">
                <w:rPr>
                  <w:rFonts w:eastAsia="Times New Roman"/>
                  <w:b/>
                  <w:bCs/>
                  <w:rPrChange w:id="3425" w:author="Binkis Mikas" w:date="2023-03-19T23:20:00Z">
                    <w:rPr>
                      <w:rFonts w:ascii="Times New Roman" w:eastAsia="Times New Roman" w:hAnsi="Times New Roman"/>
                    </w:rPr>
                  </w:rPrChange>
                </w:rPr>
                <w:delText>Cutting off</w:delText>
              </w:r>
            </w:del>
            <w:ins w:id="3426" w:author="Tomas Blazauskas" w:date="2023-03-19T13:49:00Z">
              <w:r w:rsidR="009071EC" w:rsidRPr="00DF0DC2">
                <w:rPr>
                  <w:rFonts w:eastAsia="Times New Roman"/>
                  <w:b/>
                  <w:bCs/>
                  <w:rPrChange w:id="3427" w:author="Binkis Mikas" w:date="2023-03-19T23:20:00Z">
                    <w:rPr>
                      <w:rFonts w:ascii="Times New Roman" w:eastAsia="Times New Roman" w:hAnsi="Times New Roman"/>
                    </w:rPr>
                  </w:rPrChange>
                </w:rPr>
                <w:t>Clipping</w:t>
              </w:r>
            </w:ins>
          </w:p>
        </w:tc>
        <w:tc>
          <w:tcPr>
            <w:tcW w:w="1683" w:type="dxa"/>
            <w:shd w:val="clear" w:color="auto" w:fill="auto"/>
            <w:tcMar>
              <w:top w:w="100" w:type="dxa"/>
              <w:left w:w="100" w:type="dxa"/>
              <w:bottom w:w="100" w:type="dxa"/>
              <w:right w:w="100" w:type="dxa"/>
            </w:tcMar>
          </w:tcPr>
          <w:p w14:paraId="33ADB071" w14:textId="77777777" w:rsidR="008E38FE" w:rsidRPr="001D68A7" w:rsidRDefault="008E38FE">
            <w:pPr>
              <w:spacing w:line="240" w:lineRule="auto"/>
              <w:jc w:val="center"/>
              <w:rPr>
                <w:rFonts w:eastAsia="Times New Roman"/>
                <w:rPrChange w:id="3428" w:author="Binkis Mikas" w:date="2023-03-19T21:43:00Z">
                  <w:rPr>
                    <w:rFonts w:ascii="Times New Roman" w:eastAsia="Times New Roman" w:hAnsi="Times New Roman"/>
                  </w:rPr>
                </w:rPrChange>
              </w:rPr>
              <w:pPrChange w:id="3429" w:author="Binkis Mikas" w:date="2023-03-20T00:24:00Z">
                <w:pPr>
                  <w:spacing w:line="240" w:lineRule="auto"/>
                </w:pPr>
              </w:pPrChange>
            </w:pPr>
            <w:r w:rsidRPr="001D68A7">
              <w:rPr>
                <w:rFonts w:eastAsia="Times New Roman"/>
                <w:rPrChange w:id="3430" w:author="Binkis Mikas" w:date="2023-03-19T21:43:00Z">
                  <w:rPr>
                    <w:rFonts w:ascii="Times New Roman" w:eastAsia="Times New Roman" w:hAnsi="Times New Roman"/>
                  </w:rPr>
                </w:rPrChange>
              </w:rPr>
              <w:t>3,61</w:t>
            </w:r>
          </w:p>
        </w:tc>
        <w:tc>
          <w:tcPr>
            <w:tcW w:w="1697" w:type="dxa"/>
            <w:shd w:val="clear" w:color="auto" w:fill="auto"/>
            <w:tcMar>
              <w:top w:w="100" w:type="dxa"/>
              <w:left w:w="100" w:type="dxa"/>
              <w:bottom w:w="100" w:type="dxa"/>
              <w:right w:w="100" w:type="dxa"/>
            </w:tcMar>
          </w:tcPr>
          <w:p w14:paraId="0E51490C" w14:textId="77777777" w:rsidR="008E38FE" w:rsidRPr="001D68A7" w:rsidRDefault="008E38FE">
            <w:pPr>
              <w:spacing w:line="240" w:lineRule="auto"/>
              <w:jc w:val="center"/>
              <w:rPr>
                <w:rFonts w:eastAsia="Times New Roman"/>
                <w:rPrChange w:id="3431" w:author="Binkis Mikas" w:date="2023-03-19T21:43:00Z">
                  <w:rPr>
                    <w:rFonts w:ascii="Times New Roman" w:eastAsia="Times New Roman" w:hAnsi="Times New Roman"/>
                  </w:rPr>
                </w:rPrChange>
              </w:rPr>
              <w:pPrChange w:id="3432" w:author="Binkis Mikas" w:date="2023-03-20T00:24:00Z">
                <w:pPr>
                  <w:spacing w:line="240" w:lineRule="auto"/>
                </w:pPr>
              </w:pPrChange>
            </w:pPr>
            <w:r w:rsidRPr="001D68A7">
              <w:rPr>
                <w:rFonts w:eastAsia="Times New Roman"/>
                <w:rPrChange w:id="3433" w:author="Binkis Mikas" w:date="2023-03-19T21:43:00Z">
                  <w:rPr>
                    <w:rFonts w:ascii="Times New Roman" w:eastAsia="Times New Roman" w:hAnsi="Times New Roman"/>
                  </w:rPr>
                </w:rPrChange>
              </w:rPr>
              <w:t>0,83</w:t>
            </w:r>
          </w:p>
        </w:tc>
        <w:tc>
          <w:tcPr>
            <w:tcW w:w="1697" w:type="dxa"/>
            <w:shd w:val="clear" w:color="auto" w:fill="auto"/>
            <w:tcMar>
              <w:top w:w="100" w:type="dxa"/>
              <w:left w:w="100" w:type="dxa"/>
              <w:bottom w:w="100" w:type="dxa"/>
              <w:right w:w="100" w:type="dxa"/>
            </w:tcMar>
          </w:tcPr>
          <w:p w14:paraId="31766BDE" w14:textId="77777777" w:rsidR="008E38FE" w:rsidRPr="001D68A7" w:rsidRDefault="008E38FE">
            <w:pPr>
              <w:spacing w:line="240" w:lineRule="auto"/>
              <w:jc w:val="center"/>
              <w:rPr>
                <w:rFonts w:eastAsia="Times New Roman"/>
                <w:rPrChange w:id="3434" w:author="Binkis Mikas" w:date="2023-03-19T21:43:00Z">
                  <w:rPr>
                    <w:rFonts w:ascii="Times New Roman" w:eastAsia="Times New Roman" w:hAnsi="Times New Roman"/>
                  </w:rPr>
                </w:rPrChange>
              </w:rPr>
              <w:pPrChange w:id="3435" w:author="Binkis Mikas" w:date="2023-03-20T00:24:00Z">
                <w:pPr>
                  <w:spacing w:line="240" w:lineRule="auto"/>
                </w:pPr>
              </w:pPrChange>
            </w:pPr>
            <w:r w:rsidRPr="001D68A7">
              <w:rPr>
                <w:rFonts w:eastAsia="Times New Roman"/>
                <w:rPrChange w:id="3436" w:author="Binkis Mikas" w:date="2023-03-19T21:43:00Z">
                  <w:rPr>
                    <w:rFonts w:ascii="Times New Roman" w:eastAsia="Times New Roman" w:hAnsi="Times New Roman"/>
                  </w:rPr>
                </w:rPrChange>
              </w:rPr>
              <w:t>4,00</w:t>
            </w:r>
          </w:p>
        </w:tc>
        <w:tc>
          <w:tcPr>
            <w:tcW w:w="1697" w:type="dxa"/>
            <w:shd w:val="clear" w:color="auto" w:fill="auto"/>
            <w:tcMar>
              <w:top w:w="100" w:type="dxa"/>
              <w:left w:w="100" w:type="dxa"/>
              <w:bottom w:w="100" w:type="dxa"/>
              <w:right w:w="100" w:type="dxa"/>
            </w:tcMar>
          </w:tcPr>
          <w:p w14:paraId="3B920DFF" w14:textId="77777777" w:rsidR="008E38FE" w:rsidRPr="001D68A7" w:rsidRDefault="008E38FE">
            <w:pPr>
              <w:spacing w:line="240" w:lineRule="auto"/>
              <w:jc w:val="center"/>
              <w:rPr>
                <w:rFonts w:eastAsia="Times New Roman"/>
                <w:rPrChange w:id="3437" w:author="Binkis Mikas" w:date="2023-03-19T21:43:00Z">
                  <w:rPr>
                    <w:rFonts w:ascii="Times New Roman" w:eastAsia="Times New Roman" w:hAnsi="Times New Roman"/>
                  </w:rPr>
                </w:rPrChange>
              </w:rPr>
              <w:pPrChange w:id="3438" w:author="Binkis Mikas" w:date="2023-03-20T00:24:00Z">
                <w:pPr>
                  <w:spacing w:line="240" w:lineRule="auto"/>
                </w:pPr>
              </w:pPrChange>
            </w:pPr>
            <w:r w:rsidRPr="001D68A7">
              <w:rPr>
                <w:rFonts w:eastAsia="Times New Roman"/>
                <w:rPrChange w:id="3439" w:author="Binkis Mikas" w:date="2023-03-19T21:43:00Z">
                  <w:rPr>
                    <w:rFonts w:ascii="Times New Roman" w:eastAsia="Times New Roman" w:hAnsi="Times New Roman"/>
                  </w:rPr>
                </w:rPrChange>
              </w:rPr>
              <w:t>1,05</w:t>
            </w:r>
          </w:p>
        </w:tc>
      </w:tr>
      <w:tr w:rsidR="008E38FE" w:rsidRPr="001D68A7" w14:paraId="796F46CB" w14:textId="77777777" w:rsidTr="008E38FE">
        <w:trPr>
          <w:trHeight w:val="115"/>
        </w:trPr>
        <w:tc>
          <w:tcPr>
            <w:tcW w:w="1641" w:type="dxa"/>
            <w:shd w:val="clear" w:color="auto" w:fill="auto"/>
            <w:tcMar>
              <w:top w:w="100" w:type="dxa"/>
              <w:left w:w="100" w:type="dxa"/>
              <w:bottom w:w="100" w:type="dxa"/>
              <w:right w:w="100" w:type="dxa"/>
            </w:tcMar>
          </w:tcPr>
          <w:p w14:paraId="04E24E3A" w14:textId="57CC05E3" w:rsidR="008E38FE" w:rsidRPr="00DF0DC2" w:rsidRDefault="008E38FE" w:rsidP="004E777B">
            <w:pPr>
              <w:spacing w:line="240" w:lineRule="auto"/>
              <w:rPr>
                <w:rFonts w:eastAsia="Times New Roman"/>
                <w:b/>
                <w:bCs/>
                <w:rPrChange w:id="3440" w:author="Binkis Mikas" w:date="2023-03-19T23:20:00Z">
                  <w:rPr>
                    <w:rFonts w:ascii="Times New Roman" w:eastAsia="Times New Roman" w:hAnsi="Times New Roman"/>
                  </w:rPr>
                </w:rPrChange>
              </w:rPr>
            </w:pPr>
            <w:del w:id="3441" w:author="Tomas Blazauskas" w:date="2023-03-19T13:50:00Z">
              <w:r w:rsidRPr="00DF0DC2" w:rsidDel="009071EC">
                <w:rPr>
                  <w:rFonts w:eastAsia="Times New Roman"/>
                  <w:b/>
                  <w:bCs/>
                  <w:rPrChange w:id="3442" w:author="Binkis Mikas" w:date="2023-03-19T23:20:00Z">
                    <w:rPr>
                      <w:rFonts w:ascii="Times New Roman" w:eastAsia="Times New Roman" w:hAnsi="Times New Roman"/>
                    </w:rPr>
                  </w:rPrChange>
                </w:rPr>
                <w:delText>Linking</w:delText>
              </w:r>
            </w:del>
            <w:ins w:id="3443" w:author="Tomas Blazauskas" w:date="2023-03-19T13:50:00Z">
              <w:r w:rsidR="009071EC" w:rsidRPr="00DF0DC2">
                <w:rPr>
                  <w:rFonts w:eastAsia="Times New Roman"/>
                  <w:b/>
                  <w:bCs/>
                  <w:rPrChange w:id="3444" w:author="Binkis Mikas" w:date="2023-03-19T23:20:00Z">
                    <w:rPr>
                      <w:rFonts w:ascii="Times New Roman" w:eastAsia="Times New Roman" w:hAnsi="Times New Roman"/>
                    </w:rPr>
                  </w:rPrChange>
                </w:rPr>
                <w:t>Blending</w:t>
              </w:r>
            </w:ins>
          </w:p>
        </w:tc>
        <w:tc>
          <w:tcPr>
            <w:tcW w:w="1683" w:type="dxa"/>
            <w:shd w:val="clear" w:color="auto" w:fill="auto"/>
            <w:tcMar>
              <w:top w:w="100" w:type="dxa"/>
              <w:left w:w="100" w:type="dxa"/>
              <w:bottom w:w="100" w:type="dxa"/>
              <w:right w:w="100" w:type="dxa"/>
            </w:tcMar>
          </w:tcPr>
          <w:p w14:paraId="1B623A59" w14:textId="77777777" w:rsidR="008E38FE" w:rsidRPr="001D68A7" w:rsidRDefault="008E38FE">
            <w:pPr>
              <w:spacing w:line="240" w:lineRule="auto"/>
              <w:jc w:val="center"/>
              <w:rPr>
                <w:rFonts w:eastAsia="Times New Roman"/>
                <w:rPrChange w:id="3445" w:author="Binkis Mikas" w:date="2023-03-19T21:43:00Z">
                  <w:rPr>
                    <w:rFonts w:ascii="Times New Roman" w:eastAsia="Times New Roman" w:hAnsi="Times New Roman"/>
                  </w:rPr>
                </w:rPrChange>
              </w:rPr>
              <w:pPrChange w:id="3446" w:author="Binkis Mikas" w:date="2023-03-20T00:24:00Z">
                <w:pPr>
                  <w:spacing w:line="240" w:lineRule="auto"/>
                </w:pPr>
              </w:pPrChange>
            </w:pPr>
            <w:r w:rsidRPr="001D68A7">
              <w:rPr>
                <w:rFonts w:eastAsia="Times New Roman"/>
                <w:rPrChange w:id="3447" w:author="Binkis Mikas" w:date="2023-03-19T21:43:00Z">
                  <w:rPr>
                    <w:rFonts w:ascii="Times New Roman" w:eastAsia="Times New Roman" w:hAnsi="Times New Roman"/>
                  </w:rPr>
                </w:rPrChange>
              </w:rPr>
              <w:t>3,44</w:t>
            </w:r>
          </w:p>
        </w:tc>
        <w:tc>
          <w:tcPr>
            <w:tcW w:w="1697" w:type="dxa"/>
            <w:shd w:val="clear" w:color="auto" w:fill="auto"/>
            <w:tcMar>
              <w:top w:w="100" w:type="dxa"/>
              <w:left w:w="100" w:type="dxa"/>
              <w:bottom w:w="100" w:type="dxa"/>
              <w:right w:w="100" w:type="dxa"/>
            </w:tcMar>
          </w:tcPr>
          <w:p w14:paraId="6A33392B" w14:textId="77777777" w:rsidR="008E38FE" w:rsidRPr="001D68A7" w:rsidRDefault="008E38FE">
            <w:pPr>
              <w:spacing w:line="240" w:lineRule="auto"/>
              <w:jc w:val="center"/>
              <w:rPr>
                <w:rFonts w:eastAsia="Times New Roman"/>
                <w:rPrChange w:id="3448" w:author="Binkis Mikas" w:date="2023-03-19T21:43:00Z">
                  <w:rPr>
                    <w:rFonts w:ascii="Times New Roman" w:eastAsia="Times New Roman" w:hAnsi="Times New Roman"/>
                  </w:rPr>
                </w:rPrChange>
              </w:rPr>
              <w:pPrChange w:id="3449" w:author="Binkis Mikas" w:date="2023-03-20T00:24:00Z">
                <w:pPr>
                  <w:spacing w:line="240" w:lineRule="auto"/>
                </w:pPr>
              </w:pPrChange>
            </w:pPr>
            <w:r w:rsidRPr="001D68A7">
              <w:rPr>
                <w:rFonts w:eastAsia="Times New Roman"/>
                <w:rPrChange w:id="3450" w:author="Binkis Mikas" w:date="2023-03-19T21:43:00Z">
                  <w:rPr>
                    <w:rFonts w:ascii="Times New Roman" w:eastAsia="Times New Roman" w:hAnsi="Times New Roman"/>
                  </w:rPr>
                </w:rPrChange>
              </w:rPr>
              <w:t>0,83</w:t>
            </w:r>
          </w:p>
        </w:tc>
        <w:tc>
          <w:tcPr>
            <w:tcW w:w="1697" w:type="dxa"/>
            <w:shd w:val="clear" w:color="auto" w:fill="auto"/>
            <w:tcMar>
              <w:top w:w="100" w:type="dxa"/>
              <w:left w:w="100" w:type="dxa"/>
              <w:bottom w:w="100" w:type="dxa"/>
              <w:right w:w="100" w:type="dxa"/>
            </w:tcMar>
          </w:tcPr>
          <w:p w14:paraId="3C4C3A47" w14:textId="77777777" w:rsidR="008E38FE" w:rsidRPr="001D68A7" w:rsidRDefault="008E38FE">
            <w:pPr>
              <w:spacing w:line="240" w:lineRule="auto"/>
              <w:jc w:val="center"/>
              <w:rPr>
                <w:rFonts w:eastAsia="Times New Roman"/>
                <w:rPrChange w:id="3451" w:author="Binkis Mikas" w:date="2023-03-19T21:43:00Z">
                  <w:rPr>
                    <w:rFonts w:ascii="Times New Roman" w:eastAsia="Times New Roman" w:hAnsi="Times New Roman"/>
                  </w:rPr>
                </w:rPrChange>
              </w:rPr>
              <w:pPrChange w:id="3452" w:author="Binkis Mikas" w:date="2023-03-20T00:24:00Z">
                <w:pPr>
                  <w:spacing w:line="240" w:lineRule="auto"/>
                </w:pPr>
              </w:pPrChange>
            </w:pPr>
            <w:r w:rsidRPr="001D68A7">
              <w:rPr>
                <w:rFonts w:eastAsia="Times New Roman"/>
                <w:rPrChange w:id="3453" w:author="Binkis Mikas" w:date="2023-03-19T21:43:00Z">
                  <w:rPr>
                    <w:rFonts w:ascii="Times New Roman" w:eastAsia="Times New Roman" w:hAnsi="Times New Roman"/>
                  </w:rPr>
                </w:rPrChange>
              </w:rPr>
              <w:t>4,11</w:t>
            </w:r>
          </w:p>
        </w:tc>
        <w:tc>
          <w:tcPr>
            <w:tcW w:w="1697" w:type="dxa"/>
            <w:shd w:val="clear" w:color="auto" w:fill="auto"/>
            <w:tcMar>
              <w:top w:w="100" w:type="dxa"/>
              <w:left w:w="100" w:type="dxa"/>
              <w:bottom w:w="100" w:type="dxa"/>
              <w:right w:w="100" w:type="dxa"/>
            </w:tcMar>
          </w:tcPr>
          <w:p w14:paraId="603CD745" w14:textId="77777777" w:rsidR="008E38FE" w:rsidRPr="001D68A7" w:rsidRDefault="008E38FE">
            <w:pPr>
              <w:spacing w:line="240" w:lineRule="auto"/>
              <w:jc w:val="center"/>
              <w:rPr>
                <w:rFonts w:eastAsia="Times New Roman"/>
                <w:rPrChange w:id="3454" w:author="Binkis Mikas" w:date="2023-03-19T21:43:00Z">
                  <w:rPr>
                    <w:rFonts w:ascii="Times New Roman" w:eastAsia="Times New Roman" w:hAnsi="Times New Roman"/>
                  </w:rPr>
                </w:rPrChange>
              </w:rPr>
              <w:pPrChange w:id="3455" w:author="Binkis Mikas" w:date="2023-03-20T00:24:00Z">
                <w:pPr>
                  <w:spacing w:line="240" w:lineRule="auto"/>
                </w:pPr>
              </w:pPrChange>
            </w:pPr>
            <w:r w:rsidRPr="001D68A7">
              <w:rPr>
                <w:rFonts w:eastAsia="Times New Roman"/>
                <w:rPrChange w:id="3456" w:author="Binkis Mikas" w:date="2023-03-19T21:43:00Z">
                  <w:rPr>
                    <w:rFonts w:ascii="Times New Roman" w:eastAsia="Times New Roman" w:hAnsi="Times New Roman"/>
                  </w:rPr>
                </w:rPrChange>
              </w:rPr>
              <w:t>0,94</w:t>
            </w:r>
          </w:p>
        </w:tc>
      </w:tr>
      <w:tr w:rsidR="008E38FE" w:rsidRPr="001D68A7" w14:paraId="1D0798EB" w14:textId="77777777" w:rsidTr="008E38FE">
        <w:trPr>
          <w:trHeight w:val="74"/>
        </w:trPr>
        <w:tc>
          <w:tcPr>
            <w:tcW w:w="1641" w:type="dxa"/>
            <w:shd w:val="clear" w:color="auto" w:fill="auto"/>
            <w:tcMar>
              <w:top w:w="100" w:type="dxa"/>
              <w:left w:w="100" w:type="dxa"/>
              <w:bottom w:w="100" w:type="dxa"/>
              <w:right w:w="100" w:type="dxa"/>
            </w:tcMar>
          </w:tcPr>
          <w:p w14:paraId="27530A28" w14:textId="543F5C17" w:rsidR="008E38FE" w:rsidRPr="00DF0DC2" w:rsidRDefault="008E38FE" w:rsidP="004E777B">
            <w:pPr>
              <w:spacing w:line="240" w:lineRule="auto"/>
              <w:rPr>
                <w:rFonts w:eastAsia="Times New Roman"/>
                <w:b/>
                <w:bCs/>
                <w:rPrChange w:id="3457" w:author="Binkis Mikas" w:date="2023-03-19T23:20:00Z">
                  <w:rPr>
                    <w:rFonts w:ascii="Times New Roman" w:eastAsia="Times New Roman" w:hAnsi="Times New Roman"/>
                  </w:rPr>
                </w:rPrChange>
              </w:rPr>
            </w:pPr>
            <w:del w:id="3458" w:author="Tomas Blazauskas" w:date="2023-03-19T13:50:00Z">
              <w:r w:rsidRPr="00DF0DC2" w:rsidDel="009071EC">
                <w:rPr>
                  <w:rFonts w:eastAsia="Times New Roman"/>
                  <w:b/>
                  <w:bCs/>
                  <w:rPrChange w:id="3459" w:author="Binkis Mikas" w:date="2023-03-19T23:20:00Z">
                    <w:rPr>
                      <w:rFonts w:ascii="Times New Roman" w:eastAsia="Times New Roman" w:hAnsi="Times New Roman"/>
                    </w:rPr>
                  </w:rPrChange>
                </w:rPr>
                <w:delText>Video</w:delText>
              </w:r>
            </w:del>
            <w:ins w:id="3460" w:author="Tomas Blazauskas" w:date="2023-03-19T13:50:00Z">
              <w:r w:rsidR="009071EC" w:rsidRPr="00DF0DC2">
                <w:rPr>
                  <w:rFonts w:eastAsia="Times New Roman"/>
                  <w:b/>
                  <w:bCs/>
                  <w:rPrChange w:id="3461" w:author="Binkis Mikas" w:date="2023-03-19T23:20:00Z">
                    <w:rPr>
                      <w:rFonts w:ascii="Times New Roman" w:eastAsia="Times New Roman" w:hAnsi="Times New Roman"/>
                    </w:rPr>
                  </w:rPrChange>
                </w:rPr>
                <w:t>Sequential</w:t>
              </w:r>
            </w:ins>
          </w:p>
        </w:tc>
        <w:tc>
          <w:tcPr>
            <w:tcW w:w="1683" w:type="dxa"/>
            <w:shd w:val="clear" w:color="auto" w:fill="auto"/>
            <w:tcMar>
              <w:top w:w="100" w:type="dxa"/>
              <w:left w:w="100" w:type="dxa"/>
              <w:bottom w:w="100" w:type="dxa"/>
              <w:right w:w="100" w:type="dxa"/>
            </w:tcMar>
          </w:tcPr>
          <w:p w14:paraId="7A448998" w14:textId="77777777" w:rsidR="008E38FE" w:rsidRPr="001D68A7" w:rsidRDefault="008E38FE">
            <w:pPr>
              <w:spacing w:line="240" w:lineRule="auto"/>
              <w:jc w:val="center"/>
              <w:rPr>
                <w:rFonts w:eastAsia="Times New Roman"/>
                <w:rPrChange w:id="3462" w:author="Binkis Mikas" w:date="2023-03-19T21:43:00Z">
                  <w:rPr>
                    <w:rFonts w:ascii="Times New Roman" w:eastAsia="Times New Roman" w:hAnsi="Times New Roman"/>
                  </w:rPr>
                </w:rPrChange>
              </w:rPr>
              <w:pPrChange w:id="3463" w:author="Binkis Mikas" w:date="2023-03-20T00:24:00Z">
                <w:pPr>
                  <w:spacing w:line="240" w:lineRule="auto"/>
                </w:pPr>
              </w:pPrChange>
            </w:pPr>
            <w:r w:rsidRPr="001D68A7">
              <w:rPr>
                <w:rFonts w:eastAsia="Times New Roman"/>
                <w:rPrChange w:id="3464" w:author="Binkis Mikas" w:date="2023-03-19T21:43:00Z">
                  <w:rPr>
                    <w:rFonts w:ascii="Times New Roman" w:eastAsia="Times New Roman" w:hAnsi="Times New Roman"/>
                  </w:rPr>
                </w:rPrChange>
              </w:rPr>
              <w:t>3,25</w:t>
            </w:r>
          </w:p>
        </w:tc>
        <w:tc>
          <w:tcPr>
            <w:tcW w:w="1697" w:type="dxa"/>
            <w:shd w:val="clear" w:color="auto" w:fill="auto"/>
            <w:tcMar>
              <w:top w:w="100" w:type="dxa"/>
              <w:left w:w="100" w:type="dxa"/>
              <w:bottom w:w="100" w:type="dxa"/>
              <w:right w:w="100" w:type="dxa"/>
            </w:tcMar>
          </w:tcPr>
          <w:p w14:paraId="011CECE1" w14:textId="77777777" w:rsidR="008E38FE" w:rsidRPr="001D68A7" w:rsidRDefault="008E38FE">
            <w:pPr>
              <w:spacing w:line="240" w:lineRule="auto"/>
              <w:jc w:val="center"/>
              <w:rPr>
                <w:rFonts w:eastAsia="Times New Roman"/>
                <w:rPrChange w:id="3465" w:author="Binkis Mikas" w:date="2023-03-19T21:43:00Z">
                  <w:rPr>
                    <w:rFonts w:ascii="Times New Roman" w:eastAsia="Times New Roman" w:hAnsi="Times New Roman"/>
                  </w:rPr>
                </w:rPrChange>
              </w:rPr>
              <w:pPrChange w:id="3466" w:author="Binkis Mikas" w:date="2023-03-20T00:24:00Z">
                <w:pPr>
                  <w:spacing w:line="240" w:lineRule="auto"/>
                </w:pPr>
              </w:pPrChange>
            </w:pPr>
            <w:r w:rsidRPr="001D68A7">
              <w:rPr>
                <w:rFonts w:eastAsia="Times New Roman"/>
                <w:rPrChange w:id="3467" w:author="Binkis Mikas" w:date="2023-03-19T21:43:00Z">
                  <w:rPr>
                    <w:rFonts w:ascii="Times New Roman" w:eastAsia="Times New Roman" w:hAnsi="Times New Roman"/>
                  </w:rPr>
                </w:rPrChange>
              </w:rPr>
              <w:t>1,20</w:t>
            </w:r>
          </w:p>
        </w:tc>
        <w:tc>
          <w:tcPr>
            <w:tcW w:w="1697" w:type="dxa"/>
            <w:shd w:val="clear" w:color="auto" w:fill="auto"/>
            <w:tcMar>
              <w:top w:w="100" w:type="dxa"/>
              <w:left w:w="100" w:type="dxa"/>
              <w:bottom w:w="100" w:type="dxa"/>
              <w:right w:w="100" w:type="dxa"/>
            </w:tcMar>
          </w:tcPr>
          <w:p w14:paraId="0A51033E" w14:textId="77777777" w:rsidR="008E38FE" w:rsidRPr="001D68A7" w:rsidRDefault="008E38FE">
            <w:pPr>
              <w:spacing w:line="240" w:lineRule="auto"/>
              <w:jc w:val="center"/>
              <w:rPr>
                <w:rFonts w:eastAsia="Times New Roman"/>
                <w:rPrChange w:id="3468" w:author="Binkis Mikas" w:date="2023-03-19T21:43:00Z">
                  <w:rPr>
                    <w:rFonts w:ascii="Times New Roman" w:eastAsia="Times New Roman" w:hAnsi="Times New Roman"/>
                  </w:rPr>
                </w:rPrChange>
              </w:rPr>
              <w:pPrChange w:id="3469" w:author="Binkis Mikas" w:date="2023-03-20T00:24:00Z">
                <w:pPr>
                  <w:spacing w:line="240" w:lineRule="auto"/>
                </w:pPr>
              </w:pPrChange>
            </w:pPr>
            <w:r w:rsidRPr="001D68A7">
              <w:rPr>
                <w:rFonts w:eastAsia="Times New Roman"/>
                <w:rPrChange w:id="3470" w:author="Binkis Mikas" w:date="2023-03-19T21:43:00Z">
                  <w:rPr>
                    <w:rFonts w:ascii="Times New Roman" w:eastAsia="Times New Roman" w:hAnsi="Times New Roman"/>
                  </w:rPr>
                </w:rPrChange>
              </w:rPr>
              <w:t>3,38</w:t>
            </w:r>
          </w:p>
        </w:tc>
        <w:tc>
          <w:tcPr>
            <w:tcW w:w="1697" w:type="dxa"/>
            <w:shd w:val="clear" w:color="auto" w:fill="auto"/>
            <w:tcMar>
              <w:top w:w="100" w:type="dxa"/>
              <w:left w:w="100" w:type="dxa"/>
              <w:bottom w:w="100" w:type="dxa"/>
              <w:right w:w="100" w:type="dxa"/>
            </w:tcMar>
          </w:tcPr>
          <w:p w14:paraId="72CFB8B2" w14:textId="77777777" w:rsidR="008E38FE" w:rsidRPr="001D68A7" w:rsidRDefault="008E38FE">
            <w:pPr>
              <w:spacing w:line="240" w:lineRule="auto"/>
              <w:jc w:val="center"/>
              <w:rPr>
                <w:rFonts w:eastAsia="Times New Roman"/>
                <w:rPrChange w:id="3471" w:author="Binkis Mikas" w:date="2023-03-19T21:43:00Z">
                  <w:rPr>
                    <w:rFonts w:ascii="Times New Roman" w:eastAsia="Times New Roman" w:hAnsi="Times New Roman"/>
                  </w:rPr>
                </w:rPrChange>
              </w:rPr>
              <w:pPrChange w:id="3472" w:author="Binkis Mikas" w:date="2023-03-20T00:24:00Z">
                <w:pPr>
                  <w:spacing w:line="240" w:lineRule="auto"/>
                </w:pPr>
              </w:pPrChange>
            </w:pPr>
            <w:r w:rsidRPr="001D68A7">
              <w:rPr>
                <w:rFonts w:eastAsia="Times New Roman"/>
                <w:rPrChange w:id="3473" w:author="Binkis Mikas" w:date="2023-03-19T21:43:00Z">
                  <w:rPr>
                    <w:rFonts w:ascii="Times New Roman" w:eastAsia="Times New Roman" w:hAnsi="Times New Roman"/>
                  </w:rPr>
                </w:rPrChange>
              </w:rPr>
              <w:t>1,27</w:t>
            </w:r>
          </w:p>
        </w:tc>
      </w:tr>
    </w:tbl>
    <w:p w14:paraId="007ED1E8" w14:textId="16E861C9" w:rsidR="00B95AD6" w:rsidRPr="001D68A7" w:rsidDel="00DF6E87" w:rsidRDefault="00B95AD6">
      <w:pPr>
        <w:pStyle w:val="MDPI21heading1"/>
        <w:spacing w:after="0"/>
        <w:ind w:firstLine="425"/>
        <w:jc w:val="both"/>
        <w:rPr>
          <w:del w:id="3474" w:author="Tomas Blazauskas" w:date="2023-03-19T14:06:00Z"/>
          <w:b w:val="0"/>
        </w:rPr>
        <w:pPrChange w:id="3475" w:author="Binkis Mikas" w:date="2023-03-19T22:47:00Z">
          <w:pPr>
            <w:pStyle w:val="MDPI21heading1"/>
            <w:ind w:firstLine="425"/>
            <w:jc w:val="both"/>
          </w:pPr>
        </w:pPrChange>
      </w:pPr>
      <w:r w:rsidRPr="001D68A7">
        <w:rPr>
          <w:b w:val="0"/>
        </w:rPr>
        <w:t xml:space="preserve">The </w:t>
      </w:r>
      <w:del w:id="3476" w:author="Tomas Blazauskas" w:date="2023-03-19T14:04:00Z">
        <w:r w:rsidRPr="001D68A7" w:rsidDel="003E03DD">
          <w:rPr>
            <w:b w:val="0"/>
          </w:rPr>
          <w:delText>distribution of the distance</w:delText>
        </w:r>
      </w:del>
      <w:ins w:id="3477" w:author="Tomas Blazauskas" w:date="2023-03-19T14:04:00Z">
        <w:r w:rsidR="003E03DD" w:rsidRPr="001D68A7">
          <w:rPr>
            <w:b w:val="0"/>
          </w:rPr>
          <w:t>preference</w:t>
        </w:r>
      </w:ins>
      <w:r w:rsidRPr="001D68A7">
        <w:rPr>
          <w:b w:val="0"/>
        </w:rPr>
        <w:t xml:space="preserve"> </w:t>
      </w:r>
      <w:del w:id="3478" w:author="Tomas Blazauskas" w:date="2023-03-19T14:05:00Z">
        <w:r w:rsidRPr="001D68A7" w:rsidDel="003E03DD">
          <w:rPr>
            <w:b w:val="0"/>
          </w:rPr>
          <w:delText xml:space="preserve">estimates used by this method over a larger amplitude </w:delText>
        </w:r>
      </w:del>
      <w:r w:rsidRPr="001D68A7">
        <w:rPr>
          <w:b w:val="0"/>
        </w:rPr>
        <w:t>is likely to depend on the individual respondent's movement speed and its correspondence with the movement speed of the camera in the video.</w:t>
      </w:r>
    </w:p>
    <w:p w14:paraId="1FC39945" w14:textId="77777777" w:rsidR="008E38FE" w:rsidRPr="001D68A7" w:rsidRDefault="008E38FE">
      <w:pPr>
        <w:pStyle w:val="MDPI21heading1"/>
        <w:spacing w:after="0"/>
        <w:ind w:firstLine="425"/>
        <w:jc w:val="both"/>
        <w:rPr>
          <w:b w:val="0"/>
        </w:rPr>
        <w:pPrChange w:id="3479" w:author="Binkis Mikas" w:date="2023-03-19T22:47:00Z">
          <w:pPr>
            <w:pStyle w:val="MDPI21heading1"/>
            <w:ind w:firstLine="425"/>
            <w:jc w:val="both"/>
          </w:pPr>
        </w:pPrChange>
      </w:pPr>
    </w:p>
    <w:p w14:paraId="0562CB0E" w14:textId="608246C0" w:rsidR="008E38FE" w:rsidRPr="001D68A7" w:rsidRDefault="008E38FE">
      <w:pPr>
        <w:pStyle w:val="MDPI21heading1"/>
        <w:rPr>
          <w:b w:val="0"/>
        </w:rPr>
        <w:pPrChange w:id="3480" w:author="Binkis Mikas" w:date="2023-03-20T00:27:00Z">
          <w:pPr>
            <w:pStyle w:val="MDPI21heading1"/>
            <w:ind w:firstLine="425"/>
            <w:jc w:val="center"/>
          </w:pPr>
        </w:pPrChange>
      </w:pPr>
      <w:del w:id="3481" w:author="Binkis Mikas" w:date="2023-03-20T00:14:00Z">
        <w:r w:rsidRPr="001D68A7" w:rsidDel="00114870">
          <w:rPr>
            <w:b w:val="0"/>
            <w:noProof/>
            <w:lang w:eastAsia="en-US" w:bidi="ar-SA"/>
          </w:rPr>
          <w:lastRenderedPageBreak/>
          <w:drawing>
            <wp:inline distT="114300" distB="114300" distL="114300" distR="114300" wp14:anchorId="5D58F9DF" wp14:editId="765D2401">
              <wp:extent cx="3538706" cy="1373018"/>
              <wp:effectExtent l="0" t="0" r="5080" b="0"/>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3538706" cy="1373018"/>
                      </a:xfrm>
                      <a:prstGeom prst="rect">
                        <a:avLst/>
                      </a:prstGeom>
                      <a:ln/>
                    </pic:spPr>
                  </pic:pic>
                </a:graphicData>
              </a:graphic>
            </wp:inline>
          </w:drawing>
        </w:r>
      </w:del>
      <w:ins w:id="3482" w:author="Binkis Mikas" w:date="2023-03-20T00:14:00Z">
        <w:r w:rsidR="00114870">
          <w:rPr>
            <w:b w:val="0"/>
            <w:noProof/>
          </w:rPr>
          <w:drawing>
            <wp:inline distT="0" distB="0" distL="0" distR="0" wp14:anchorId="7A041440" wp14:editId="6C19A68C">
              <wp:extent cx="3600000" cy="27864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786400"/>
                      </a:xfrm>
                      <a:prstGeom prst="rect">
                        <a:avLst/>
                      </a:prstGeom>
                      <a:noFill/>
                      <a:ln>
                        <a:noFill/>
                      </a:ln>
                    </pic:spPr>
                  </pic:pic>
                </a:graphicData>
              </a:graphic>
            </wp:inline>
          </w:drawing>
        </w:r>
      </w:ins>
    </w:p>
    <w:p w14:paraId="59D37A3A" w14:textId="76FF6417" w:rsidR="008E38FE" w:rsidRPr="001D68A7" w:rsidRDefault="008E38FE">
      <w:pPr>
        <w:pStyle w:val="MDPI21heading1"/>
        <w:spacing w:before="120" w:after="240"/>
        <w:jc w:val="center"/>
        <w:rPr>
          <w:b w:val="0"/>
          <w:sz w:val="18"/>
        </w:rPr>
        <w:pPrChange w:id="3483" w:author="Binkis Mikas" w:date="2023-03-19T22:52:00Z">
          <w:pPr>
            <w:pStyle w:val="MDPI21heading1"/>
            <w:ind w:firstLine="425"/>
            <w:jc w:val="center"/>
          </w:pPr>
        </w:pPrChange>
      </w:pPr>
      <w:r w:rsidRPr="001D68A7">
        <w:rPr>
          <w:sz w:val="18"/>
        </w:rPr>
        <w:t xml:space="preserve">Figure </w:t>
      </w:r>
      <w:del w:id="3484" w:author="Binkis Mikas" w:date="2023-03-20T00:31:00Z">
        <w:r w:rsidRPr="001D68A7" w:rsidDel="00AA6C6A">
          <w:rPr>
            <w:sz w:val="18"/>
          </w:rPr>
          <w:delText>16</w:delText>
        </w:r>
      </w:del>
      <w:ins w:id="3485" w:author="Binkis Mikas" w:date="2023-03-20T00:31:00Z">
        <w:r w:rsidR="00AA6C6A" w:rsidRPr="001D68A7">
          <w:rPr>
            <w:sz w:val="18"/>
          </w:rPr>
          <w:t>1</w:t>
        </w:r>
      </w:ins>
      <w:ins w:id="3486" w:author="Binkis Mikas" w:date="2023-03-20T00:32:00Z">
        <w:r w:rsidR="00AA6C6A">
          <w:rPr>
            <w:sz w:val="18"/>
          </w:rPr>
          <w:t>8</w:t>
        </w:r>
      </w:ins>
      <w:r w:rsidRPr="001D68A7">
        <w:rPr>
          <w:b w:val="0"/>
          <w:sz w:val="18"/>
        </w:rPr>
        <w:t xml:space="preserve">. Distribution of navigation object selection in two-dimensional </w:t>
      </w:r>
      <w:del w:id="3487" w:author="Tomas Blazauskas" w:date="2023-03-19T14:05:00Z">
        <w:r w:rsidRPr="001D68A7" w:rsidDel="005E7149">
          <w:rPr>
            <w:b w:val="0"/>
            <w:sz w:val="18"/>
          </w:rPr>
          <w:delText>content image conversion</w:delText>
        </w:r>
      </w:del>
      <w:ins w:id="3488" w:author="Tomas Blazauskas" w:date="2023-03-19T14:05:00Z">
        <w:r w:rsidR="005E7149" w:rsidRPr="001D68A7">
          <w:rPr>
            <w:b w:val="0"/>
            <w:sz w:val="18"/>
          </w:rPr>
          <w:t>transition</w:t>
        </w:r>
      </w:ins>
      <w:r w:rsidRPr="001D68A7">
        <w:rPr>
          <w:b w:val="0"/>
          <w:sz w:val="18"/>
        </w:rPr>
        <w:t xml:space="preserve"> methods</w:t>
      </w:r>
    </w:p>
    <w:p w14:paraId="6033C047" w14:textId="47F2FBB8" w:rsidR="00B95AD6" w:rsidRPr="001D68A7" w:rsidRDefault="00B95AD6">
      <w:pPr>
        <w:pStyle w:val="MDPI21heading1"/>
        <w:spacing w:before="0" w:after="0"/>
        <w:ind w:firstLine="425"/>
        <w:jc w:val="both"/>
        <w:rPr>
          <w:b w:val="0"/>
        </w:rPr>
        <w:pPrChange w:id="3489" w:author="Binkis Mikas" w:date="2023-03-19T22:18:00Z">
          <w:pPr>
            <w:pStyle w:val="MDPI21heading1"/>
            <w:ind w:firstLine="425"/>
            <w:jc w:val="both"/>
          </w:pPr>
        </w:pPrChange>
      </w:pPr>
      <w:r w:rsidRPr="001D68A7">
        <w:rPr>
          <w:b w:val="0"/>
        </w:rPr>
        <w:t xml:space="preserve">The choice of the navigation </w:t>
      </w:r>
      <w:del w:id="3490" w:author="Tomas Blazauskas" w:date="2023-03-19T15:44:00Z">
        <w:r w:rsidRPr="001D68A7" w:rsidDel="007E65B3">
          <w:rPr>
            <w:b w:val="0"/>
          </w:rPr>
          <w:delText>aids</w:delText>
        </w:r>
      </w:del>
      <w:ins w:id="3491" w:author="Tomas Blazauskas" w:date="2023-03-19T15:53:00Z">
        <w:r w:rsidR="008C7EE0" w:rsidRPr="001D68A7">
          <w:rPr>
            <w:b w:val="0"/>
          </w:rPr>
          <w:t>object</w:t>
        </w:r>
      </w:ins>
      <w:r w:rsidRPr="001D68A7">
        <w:rPr>
          <w:b w:val="0"/>
        </w:rPr>
        <w:t xml:space="preserve">, static </w:t>
      </w:r>
      <w:proofErr w:type="gramStart"/>
      <w:r w:rsidRPr="001D68A7">
        <w:rPr>
          <w:b w:val="0"/>
        </w:rPr>
        <w:t>path</w:t>
      </w:r>
      <w:proofErr w:type="gramEnd"/>
      <w:r w:rsidRPr="001D68A7">
        <w:rPr>
          <w:b w:val="0"/>
        </w:rPr>
        <w:t xml:space="preserve"> and dynamic arrows</w:t>
      </w:r>
      <w:del w:id="3492" w:author="Tomas Blazauskas" w:date="2023-03-20T07:29:00Z">
        <w:r w:rsidRPr="001D68A7" w:rsidDel="00A73914">
          <w:rPr>
            <w:b w:val="0"/>
          </w:rPr>
          <w:delText>,</w:delText>
        </w:r>
      </w:del>
      <w:r w:rsidRPr="001D68A7">
        <w:rPr>
          <w:b w:val="0"/>
        </w:rPr>
        <w:t xml:space="preserve"> is </w:t>
      </w:r>
      <w:del w:id="3493" w:author="Tomas Blazauskas" w:date="2023-03-19T15:45:00Z">
        <w:r w:rsidRPr="001D68A7" w:rsidDel="007E65B3">
          <w:rPr>
            <w:b w:val="0"/>
          </w:rPr>
          <w:delText xml:space="preserve">in a </w:delText>
        </w:r>
      </w:del>
      <w:r w:rsidRPr="001D68A7">
        <w:rPr>
          <w:b w:val="0"/>
        </w:rPr>
        <w:t xml:space="preserve">similar </w:t>
      </w:r>
      <w:del w:id="3494" w:author="Tomas Blazauskas" w:date="2023-03-19T15:45:00Z">
        <w:r w:rsidRPr="001D68A7" w:rsidDel="007E65B3">
          <w:rPr>
            <w:b w:val="0"/>
          </w:rPr>
          <w:delText xml:space="preserve">proportion </w:delText>
        </w:r>
      </w:del>
      <w:r w:rsidRPr="001D68A7">
        <w:rPr>
          <w:b w:val="0"/>
        </w:rPr>
        <w:t>for the different methods</w:t>
      </w:r>
      <w:del w:id="3495" w:author="Tomas Blazauskas" w:date="2023-03-19T15:45:00Z">
        <w:r w:rsidRPr="001D68A7" w:rsidDel="007E65B3">
          <w:rPr>
            <w:b w:val="0"/>
          </w:rPr>
          <w:delText xml:space="preserve"> of repositioning two-dimensional content</w:delText>
        </w:r>
      </w:del>
      <w:r w:rsidRPr="001D68A7">
        <w:rPr>
          <w:b w:val="0"/>
        </w:rPr>
        <w:t xml:space="preserve"> (Fig. </w:t>
      </w:r>
      <w:del w:id="3496" w:author="Binkis Mikas" w:date="2023-03-20T00:31:00Z">
        <w:r w:rsidRPr="001D68A7" w:rsidDel="00AA6C6A">
          <w:rPr>
            <w:b w:val="0"/>
          </w:rPr>
          <w:delText>16</w:delText>
        </w:r>
      </w:del>
      <w:ins w:id="3497" w:author="Binkis Mikas" w:date="2023-03-20T00:31:00Z">
        <w:r w:rsidR="00AA6C6A" w:rsidRPr="001D68A7">
          <w:rPr>
            <w:b w:val="0"/>
          </w:rPr>
          <w:t>1</w:t>
        </w:r>
      </w:ins>
      <w:ins w:id="3498" w:author="Binkis Mikas" w:date="2023-03-20T00:32:00Z">
        <w:r w:rsidR="00AA6C6A">
          <w:rPr>
            <w:b w:val="0"/>
          </w:rPr>
          <w:t>8</w:t>
        </w:r>
      </w:ins>
      <w:r w:rsidRPr="001D68A7">
        <w:rPr>
          <w:b w:val="0"/>
        </w:rPr>
        <w:t xml:space="preserve">). However, it can be distinguished that the </w:t>
      </w:r>
      <w:ins w:id="3499" w:author="Tomas Blazauskas" w:date="2023-03-19T15:45:00Z">
        <w:r w:rsidR="007E65B3" w:rsidRPr="001D68A7">
          <w:rPr>
            <w:b w:val="0"/>
          </w:rPr>
          <w:t xml:space="preserve">people </w:t>
        </w:r>
      </w:ins>
      <w:ins w:id="3500" w:author="Tomas Blazauskas" w:date="2023-03-19T15:46:00Z">
        <w:r w:rsidR="007E65B3" w:rsidRPr="001D68A7">
          <w:rPr>
            <w:b w:val="0"/>
          </w:rPr>
          <w:t xml:space="preserve">who </w:t>
        </w:r>
      </w:ins>
      <w:ins w:id="3501" w:author="Tomas Blazauskas" w:date="2023-03-19T15:48:00Z">
        <w:r w:rsidR="007E65B3" w:rsidRPr="001D68A7">
          <w:rPr>
            <w:b w:val="0"/>
          </w:rPr>
          <w:t xml:space="preserve">liked the </w:t>
        </w:r>
      </w:ins>
      <w:r w:rsidRPr="001D68A7">
        <w:rPr>
          <w:b w:val="0"/>
        </w:rPr>
        <w:t xml:space="preserve">blending method preferred the static </w:t>
      </w:r>
      <w:del w:id="3502" w:author="Tomas Blazauskas" w:date="2023-03-19T15:48:00Z">
        <w:r w:rsidRPr="001D68A7" w:rsidDel="007E65B3">
          <w:rPr>
            <w:b w:val="0"/>
          </w:rPr>
          <w:delText xml:space="preserve">object </w:delText>
        </w:r>
      </w:del>
      <w:ins w:id="3503" w:author="Tomas Blazauskas" w:date="2023-03-19T15:48:00Z">
        <w:r w:rsidR="007E65B3" w:rsidRPr="001D68A7">
          <w:rPr>
            <w:b w:val="0"/>
          </w:rPr>
          <w:t xml:space="preserve">path </w:t>
        </w:r>
      </w:ins>
      <w:r w:rsidRPr="001D68A7">
        <w:rPr>
          <w:b w:val="0"/>
        </w:rPr>
        <w:t>more often</w:t>
      </w:r>
      <w:r w:rsidRPr="003C6A10">
        <w:rPr>
          <w:b w:val="0"/>
        </w:rPr>
        <w:t xml:space="preserve">. As the image is </w:t>
      </w:r>
      <w:del w:id="3504" w:author="Tomas Blazauskas" w:date="2023-03-19T15:49:00Z">
        <w:r w:rsidRPr="003C6A10" w:rsidDel="007E65B3">
          <w:rPr>
            <w:b w:val="0"/>
          </w:rPr>
          <w:delText xml:space="preserve">blurred </w:delText>
        </w:r>
      </w:del>
      <w:ins w:id="3505" w:author="Tomas Blazauskas" w:date="2023-03-19T15:49:00Z">
        <w:r w:rsidR="007E65B3" w:rsidRPr="003C6A10">
          <w:rPr>
            <w:b w:val="0"/>
          </w:rPr>
          <w:t xml:space="preserve">blended </w:t>
        </w:r>
      </w:ins>
      <w:r w:rsidRPr="003C6A10">
        <w:rPr>
          <w:b w:val="0"/>
        </w:rPr>
        <w:t xml:space="preserve">when moving between </w:t>
      </w:r>
      <w:ins w:id="3506" w:author="Tomas Blazauskas" w:date="2023-03-19T15:49:00Z">
        <w:r w:rsidR="007E65B3" w:rsidRPr="003C6A10">
          <w:rPr>
            <w:b w:val="0"/>
          </w:rPr>
          <w:t xml:space="preserve">viewing </w:t>
        </w:r>
      </w:ins>
      <w:r w:rsidRPr="003C6A10">
        <w:rPr>
          <w:b w:val="0"/>
        </w:rPr>
        <w:t xml:space="preserve">positions, seeing not only the direction but also the distance to be travelled to reach a clear image potentially reduces the </w:t>
      </w:r>
      <w:del w:id="3507" w:author="Tomas Blazauskas" w:date="2023-03-19T15:50:00Z">
        <w:r w:rsidRPr="003C6A10" w:rsidDel="00962C40">
          <w:rPr>
            <w:b w:val="0"/>
          </w:rPr>
          <w:delText xml:space="preserve">incidence </w:delText>
        </w:r>
      </w:del>
      <w:ins w:id="3508" w:author="Tomas Blazauskas" w:date="2023-03-19T15:50:00Z">
        <w:r w:rsidR="00962C40" w:rsidRPr="003C6A10">
          <w:rPr>
            <w:b w:val="0"/>
          </w:rPr>
          <w:t>oc</w:t>
        </w:r>
      </w:ins>
      <w:ins w:id="3509" w:author="Tomas Blazauskas" w:date="2023-03-19T15:51:00Z">
        <w:r w:rsidR="00962C40" w:rsidRPr="003C6A10">
          <w:rPr>
            <w:b w:val="0"/>
          </w:rPr>
          <w:t>cur</w:t>
        </w:r>
      </w:ins>
      <w:ins w:id="3510" w:author="Tomas Blazauskas" w:date="2023-03-20T07:30:00Z">
        <w:r w:rsidR="00A73914" w:rsidRPr="003C6A10">
          <w:rPr>
            <w:b w:val="0"/>
          </w:rPr>
          <w:t>re</w:t>
        </w:r>
      </w:ins>
      <w:ins w:id="3511" w:author="Tomas Blazauskas" w:date="2023-03-19T15:51:00Z">
        <w:r w:rsidR="00962C40" w:rsidRPr="003C6A10">
          <w:rPr>
            <w:b w:val="0"/>
          </w:rPr>
          <w:t>nce</w:t>
        </w:r>
      </w:ins>
      <w:ins w:id="3512" w:author="Tomas Blazauskas" w:date="2023-03-19T15:50:00Z">
        <w:r w:rsidR="00962C40" w:rsidRPr="003C6A10">
          <w:rPr>
            <w:b w:val="0"/>
          </w:rPr>
          <w:t xml:space="preserve"> </w:t>
        </w:r>
      </w:ins>
      <w:r w:rsidRPr="003C6A10">
        <w:rPr>
          <w:b w:val="0"/>
        </w:rPr>
        <w:t xml:space="preserve">of </w:t>
      </w:r>
      <w:del w:id="3513" w:author="Blažauskas Tomas [2]" w:date="2023-07-12T12:35:00Z">
        <w:r w:rsidRPr="003C6A10" w:rsidDel="003C6A10">
          <w:rPr>
            <w:b w:val="0"/>
          </w:rPr>
          <w:delText>cyber-sickness</w:delText>
        </w:r>
      </w:del>
      <w:ins w:id="3514" w:author="Blažauskas Tomas [2]" w:date="2023-07-12T12:35:00Z">
        <w:r w:rsidR="003C6A10" w:rsidRPr="003C6A10">
          <w:rPr>
            <w:b w:val="0"/>
            <w:rPrChange w:id="3515" w:author="Blažauskas Tomas [2]" w:date="2023-07-12T12:36:00Z">
              <w:rPr>
                <w:b w:val="0"/>
                <w:highlight w:val="yellow"/>
              </w:rPr>
            </w:rPrChange>
          </w:rPr>
          <w:t>dizziness</w:t>
        </w:r>
      </w:ins>
      <w:r w:rsidRPr="003C6A10">
        <w:rPr>
          <w:b w:val="0"/>
        </w:rPr>
        <w:t xml:space="preserve"> and makes users feel more confident. In contrast, </w:t>
      </w:r>
      <w:ins w:id="3516" w:author="Tomas Blazauskas" w:date="2023-03-19T15:52:00Z">
        <w:r w:rsidR="008C7EE0" w:rsidRPr="003C6A10">
          <w:rPr>
            <w:b w:val="0"/>
          </w:rPr>
          <w:t xml:space="preserve">people who prefer </w:t>
        </w:r>
      </w:ins>
      <w:r w:rsidRPr="003C6A10">
        <w:rPr>
          <w:b w:val="0"/>
        </w:rPr>
        <w:t xml:space="preserve">methods of </w:t>
      </w:r>
      <w:del w:id="3517" w:author="Tomas Blazauskas" w:date="2023-03-19T15:51:00Z">
        <w:r w:rsidRPr="003C6A10" w:rsidDel="00962C40">
          <w:rPr>
            <w:b w:val="0"/>
          </w:rPr>
          <w:delText xml:space="preserve">cropping </w:delText>
        </w:r>
      </w:del>
      <w:ins w:id="3518" w:author="Tomas Blazauskas" w:date="2023-03-19T15:51:00Z">
        <w:r w:rsidR="00962C40" w:rsidRPr="003C6A10">
          <w:rPr>
            <w:b w:val="0"/>
          </w:rPr>
          <w:t xml:space="preserve">clipping </w:t>
        </w:r>
      </w:ins>
      <w:r w:rsidRPr="003C6A10">
        <w:rPr>
          <w:b w:val="0"/>
        </w:rPr>
        <w:t xml:space="preserve">and </w:t>
      </w:r>
      <w:del w:id="3519" w:author="Tomas Blazauskas" w:date="2023-03-19T15:52:00Z">
        <w:r w:rsidRPr="003C6A10" w:rsidDel="009E3A3C">
          <w:rPr>
            <w:b w:val="0"/>
          </w:rPr>
          <w:delText>changing the view of the video</w:delText>
        </w:r>
      </w:del>
      <w:ins w:id="3520" w:author="Tomas Blazauskas" w:date="2023-03-19T15:52:00Z">
        <w:r w:rsidR="009E3A3C" w:rsidRPr="003C6A10">
          <w:rPr>
            <w:b w:val="0"/>
          </w:rPr>
          <w:t>sequential transition</w:t>
        </w:r>
      </w:ins>
      <w:r w:rsidRPr="003C6A10">
        <w:rPr>
          <w:b w:val="0"/>
        </w:rPr>
        <w:t xml:space="preserve"> were more likely to </w:t>
      </w:r>
      <w:proofErr w:type="spellStart"/>
      <w:r w:rsidRPr="003C6A10">
        <w:rPr>
          <w:b w:val="0"/>
        </w:rPr>
        <w:t>prioritise</w:t>
      </w:r>
      <w:proofErr w:type="spellEnd"/>
      <w:r w:rsidRPr="003C6A10">
        <w:rPr>
          <w:b w:val="0"/>
        </w:rPr>
        <w:t xml:space="preserve"> the dynamic navigational object. </w:t>
      </w:r>
      <w:ins w:id="3521" w:author="Tomas Blazauskas" w:date="2023-03-19T15:54:00Z">
        <w:r w:rsidR="008C7EE0" w:rsidRPr="003C6A10">
          <w:rPr>
            <w:b w:val="0"/>
          </w:rPr>
          <w:t xml:space="preserve">While </w:t>
        </w:r>
      </w:ins>
      <w:del w:id="3522" w:author="Tomas Blazauskas" w:date="2023-03-19T15:54:00Z">
        <w:r w:rsidRPr="003C6A10" w:rsidDel="008C7EE0">
          <w:rPr>
            <w:b w:val="0"/>
          </w:rPr>
          <w:delText>M</w:delText>
        </w:r>
      </w:del>
      <w:ins w:id="3523" w:author="Tomas Blazauskas" w:date="2023-03-19T15:54:00Z">
        <w:r w:rsidR="008C7EE0" w:rsidRPr="003C6A10">
          <w:rPr>
            <w:b w:val="0"/>
          </w:rPr>
          <w:t>m</w:t>
        </w:r>
      </w:ins>
      <w:r w:rsidRPr="003C6A10">
        <w:rPr>
          <w:b w:val="0"/>
        </w:rPr>
        <w:t>oving in a static line</w:t>
      </w:r>
      <w:ins w:id="3524" w:author="Tomas Blazauskas" w:date="2023-03-19T15:54:00Z">
        <w:r w:rsidR="008C7EE0" w:rsidRPr="003C6A10">
          <w:rPr>
            <w:b w:val="0"/>
          </w:rPr>
          <w:t>,</w:t>
        </w:r>
      </w:ins>
      <w:r w:rsidRPr="003C6A10">
        <w:rPr>
          <w:b w:val="0"/>
        </w:rPr>
        <w:t xml:space="preserve"> without video refresh during video clipping</w:t>
      </w:r>
      <w:ins w:id="3525" w:author="Tomas Blazauskas" w:date="2023-03-19T15:54:00Z">
        <w:r w:rsidR="008C7EE0" w:rsidRPr="003C6A10">
          <w:rPr>
            <w:b w:val="0"/>
          </w:rPr>
          <w:t>,</w:t>
        </w:r>
      </w:ins>
      <w:r w:rsidRPr="003C6A10">
        <w:rPr>
          <w:b w:val="0"/>
        </w:rPr>
        <w:t xml:space="preserve"> </w:t>
      </w:r>
      <w:del w:id="3526" w:author="Tomas Blazauskas" w:date="2023-03-19T15:54:00Z">
        <w:r w:rsidRPr="003C6A10" w:rsidDel="008C7EE0">
          <w:rPr>
            <w:b w:val="0"/>
          </w:rPr>
          <w:delText xml:space="preserve">may be </w:delText>
        </w:r>
      </w:del>
      <w:ins w:id="3527" w:author="Tomas Blazauskas" w:date="2023-03-19T15:54:00Z">
        <w:r w:rsidR="008C7EE0" w:rsidRPr="003C6A10">
          <w:rPr>
            <w:b w:val="0"/>
          </w:rPr>
          <w:t xml:space="preserve">will </w:t>
        </w:r>
      </w:ins>
      <w:r w:rsidRPr="003C6A10">
        <w:rPr>
          <w:b w:val="0"/>
        </w:rPr>
        <w:t xml:space="preserve">more likely </w:t>
      </w:r>
      <w:del w:id="3528" w:author="Tomas Blazauskas" w:date="2023-03-20T07:32:00Z">
        <w:r w:rsidRPr="003C6A10" w:rsidDel="00A73914">
          <w:rPr>
            <w:b w:val="0"/>
          </w:rPr>
          <w:delText xml:space="preserve">to </w:delText>
        </w:r>
      </w:del>
      <w:r w:rsidRPr="003C6A10">
        <w:rPr>
          <w:b w:val="0"/>
        </w:rPr>
        <w:t xml:space="preserve">lead to </w:t>
      </w:r>
      <w:del w:id="3529" w:author="Blažauskas Tomas [2]" w:date="2023-07-12T12:36:00Z">
        <w:r w:rsidRPr="003C6A10" w:rsidDel="003C6A10">
          <w:rPr>
            <w:b w:val="0"/>
          </w:rPr>
          <w:delText>cyber-sickness</w:delText>
        </w:r>
      </w:del>
      <w:ins w:id="3530" w:author="Blažauskas Tomas [2]" w:date="2023-07-12T12:36:00Z">
        <w:r w:rsidR="003C6A10" w:rsidRPr="003C6A10">
          <w:rPr>
            <w:b w:val="0"/>
            <w:rPrChange w:id="3531" w:author="Blažauskas Tomas [2]" w:date="2023-07-12T12:36:00Z">
              <w:rPr>
                <w:b w:val="0"/>
                <w:highlight w:val="yellow"/>
              </w:rPr>
            </w:rPrChange>
          </w:rPr>
          <w:t>nausea</w:t>
        </w:r>
      </w:ins>
      <w:r w:rsidRPr="003C6A10">
        <w:rPr>
          <w:b w:val="0"/>
        </w:rPr>
        <w:t xml:space="preserve"> due to image-motion dissonance.</w:t>
      </w:r>
      <w:r w:rsidRPr="001D68A7">
        <w:rPr>
          <w:b w:val="0"/>
        </w:rPr>
        <w:t xml:space="preserve"> In contrast, when using a dynamic object - an arrow - and seeing the direction but not the distance, the dissonance is potentially less. The reason for the increased popularity of the </w:t>
      </w:r>
      <w:del w:id="3532" w:author="Tomas Blazauskas" w:date="2023-03-19T15:55:00Z">
        <w:r w:rsidRPr="001D68A7" w:rsidDel="008C7EE0">
          <w:rPr>
            <w:b w:val="0"/>
          </w:rPr>
          <w:delText xml:space="preserve">pointer </w:delText>
        </w:r>
      </w:del>
      <w:ins w:id="3533" w:author="Tomas Blazauskas" w:date="2023-03-19T15:55:00Z">
        <w:r w:rsidR="008C7EE0" w:rsidRPr="001D68A7">
          <w:rPr>
            <w:b w:val="0"/>
          </w:rPr>
          <w:t xml:space="preserve">dynamic arrows </w:t>
        </w:r>
      </w:ins>
      <w:r w:rsidRPr="001D68A7">
        <w:rPr>
          <w:b w:val="0"/>
        </w:rPr>
        <w:t xml:space="preserve">in other methods may be the same. The </w:t>
      </w:r>
      <w:del w:id="3534" w:author="Tomas Blazauskas" w:date="2023-03-19T15:56:00Z">
        <w:r w:rsidRPr="001D68A7" w:rsidDel="008C7EE0">
          <w:rPr>
            <w:b w:val="0"/>
          </w:rPr>
          <w:delText xml:space="preserve">transformation </w:delText>
        </w:r>
      </w:del>
      <w:ins w:id="3535" w:author="Tomas Blazauskas" w:date="2023-03-19T15:56:00Z">
        <w:r w:rsidR="008C7EE0" w:rsidRPr="001D68A7">
          <w:rPr>
            <w:b w:val="0"/>
          </w:rPr>
          <w:t xml:space="preserve">transition </w:t>
        </w:r>
      </w:ins>
      <w:r w:rsidRPr="001D68A7">
        <w:rPr>
          <w:b w:val="0"/>
        </w:rPr>
        <w:t xml:space="preserve">shows a </w:t>
      </w:r>
      <w:ins w:id="3536" w:author="Tomas Blazauskas" w:date="2023-03-19T15:56:00Z">
        <w:r w:rsidR="008C7EE0" w:rsidRPr="001D68A7">
          <w:rPr>
            <w:b w:val="0"/>
          </w:rPr>
          <w:t>movement</w:t>
        </w:r>
      </w:ins>
      <w:del w:id="3537" w:author="Tomas Blazauskas" w:date="2023-03-19T15:56:00Z">
        <w:r w:rsidRPr="001D68A7" w:rsidDel="008C7EE0">
          <w:rPr>
            <w:b w:val="0"/>
          </w:rPr>
          <w:delText>moving image</w:delText>
        </w:r>
      </w:del>
      <w:r w:rsidRPr="001D68A7">
        <w:rPr>
          <w:b w:val="0"/>
        </w:rPr>
        <w:t>, while the arrows only show the direction of movement, causing less dissonance</w:t>
      </w:r>
      <w:ins w:id="3538" w:author="Tomas Blazauskas" w:date="2023-03-19T15:57:00Z">
        <w:r w:rsidR="008C7EE0" w:rsidRPr="001D68A7">
          <w:rPr>
            <w:b w:val="0"/>
          </w:rPr>
          <w:t>.</w:t>
        </w:r>
      </w:ins>
      <w:del w:id="3539" w:author="Tomas Blazauskas" w:date="2023-03-19T15:57:00Z">
        <w:r w:rsidRPr="001D68A7" w:rsidDel="008C7EE0">
          <w:rPr>
            <w:b w:val="0"/>
          </w:rPr>
          <w:delText xml:space="preserve"> between the coincidence of the movement of the depicted objects.</w:delText>
        </w:r>
      </w:del>
      <w:r w:rsidRPr="001D68A7">
        <w:rPr>
          <w:b w:val="0"/>
        </w:rPr>
        <w:t xml:space="preserve"> In the case of a </w:t>
      </w:r>
      <w:del w:id="3540" w:author="Tomas Blazauskas" w:date="2023-03-19T15:57:00Z">
        <w:r w:rsidRPr="001D68A7" w:rsidDel="008C7EE0">
          <w:rPr>
            <w:b w:val="0"/>
          </w:rPr>
          <w:delText>road</w:delText>
        </w:r>
      </w:del>
      <w:ins w:id="3541" w:author="Tomas Blazauskas" w:date="2023-03-19T15:57:00Z">
        <w:r w:rsidR="008C7EE0" w:rsidRPr="001D68A7">
          <w:rPr>
            <w:b w:val="0"/>
          </w:rPr>
          <w:t>static path</w:t>
        </w:r>
      </w:ins>
      <w:r w:rsidRPr="001D68A7">
        <w:rPr>
          <w:b w:val="0"/>
        </w:rPr>
        <w:t xml:space="preserve">, it only moves when the user moves, so if the user stops at the start of a </w:t>
      </w:r>
      <w:del w:id="3542" w:author="Tomas Blazauskas" w:date="2023-03-19T15:58:00Z">
        <w:r w:rsidRPr="001D68A7" w:rsidDel="008C7EE0">
          <w:rPr>
            <w:b w:val="0"/>
          </w:rPr>
          <w:delText>dynamic image change</w:delText>
        </w:r>
      </w:del>
      <w:ins w:id="3543" w:author="Tomas Blazauskas" w:date="2023-03-19T15:58:00Z">
        <w:r w:rsidR="008C7EE0" w:rsidRPr="001D68A7">
          <w:rPr>
            <w:b w:val="0"/>
          </w:rPr>
          <w:t>transition</w:t>
        </w:r>
      </w:ins>
      <w:r w:rsidRPr="001D68A7">
        <w:rPr>
          <w:b w:val="0"/>
        </w:rPr>
        <w:t>, so does the displayed road. This creates dissonance between the movement of the rendered images.</w:t>
      </w:r>
    </w:p>
    <w:p w14:paraId="0EB5CAD3" w14:textId="4E23BC18" w:rsidR="00B95AD6" w:rsidRPr="001D68A7" w:rsidRDefault="00B95AD6">
      <w:pPr>
        <w:pStyle w:val="MDPI21heading1"/>
        <w:spacing w:before="0" w:after="0"/>
        <w:ind w:firstLine="425"/>
        <w:jc w:val="both"/>
        <w:rPr>
          <w:b w:val="0"/>
        </w:rPr>
        <w:pPrChange w:id="3544" w:author="Binkis Mikas" w:date="2023-03-19T22:18:00Z">
          <w:pPr>
            <w:pStyle w:val="MDPI21heading1"/>
            <w:ind w:firstLine="425"/>
            <w:jc w:val="both"/>
          </w:pPr>
        </w:pPrChange>
      </w:pPr>
      <w:r w:rsidRPr="001D68A7">
        <w:rPr>
          <w:b w:val="0"/>
        </w:rPr>
        <w:t xml:space="preserve">The </w:t>
      </w:r>
      <w:del w:id="3545" w:author="Tomas Blazauskas" w:date="2023-03-19T16:09:00Z">
        <w:r w:rsidRPr="001D68A7" w:rsidDel="0033603A">
          <w:rPr>
            <w:b w:val="0"/>
          </w:rPr>
          <w:delText>best-scoring road</w:delText>
        </w:r>
      </w:del>
      <w:ins w:id="3546" w:author="Tomas Blazauskas" w:date="2023-03-19T16:09:00Z">
        <w:r w:rsidR="0033603A" w:rsidRPr="001D68A7">
          <w:rPr>
            <w:b w:val="0"/>
          </w:rPr>
          <w:t>path</w:t>
        </w:r>
      </w:ins>
      <w:r w:rsidRPr="001D68A7">
        <w:rPr>
          <w:b w:val="0"/>
        </w:rPr>
        <w:t xml:space="preserve"> navigation object was in</w:t>
      </w:r>
      <w:ins w:id="3547" w:author="Tomas Blazauskas" w:date="2023-03-19T16:09:00Z">
        <w:r w:rsidR="0033603A" w:rsidRPr="001D68A7">
          <w:rPr>
            <w:b w:val="0"/>
          </w:rPr>
          <w:t>dicated as best for</w:t>
        </w:r>
      </w:ins>
      <w:r w:rsidRPr="001D68A7">
        <w:rPr>
          <w:b w:val="0"/>
        </w:rPr>
        <w:t xml:space="preserve"> the </w:t>
      </w:r>
      <w:del w:id="3548" w:author="Tomas Blazauskas" w:date="2023-03-19T16:09:00Z">
        <w:r w:rsidRPr="001D68A7" w:rsidDel="0033603A">
          <w:rPr>
            <w:b w:val="0"/>
          </w:rPr>
          <w:delText xml:space="preserve">fusion </w:delText>
        </w:r>
      </w:del>
      <w:ins w:id="3549" w:author="Tomas Blazauskas" w:date="2023-03-19T16:09:00Z">
        <w:r w:rsidR="0033603A" w:rsidRPr="001D68A7">
          <w:rPr>
            <w:b w:val="0"/>
          </w:rPr>
          <w:t xml:space="preserve">blending </w:t>
        </w:r>
      </w:ins>
      <w:r w:rsidRPr="001D68A7">
        <w:rPr>
          <w:b w:val="0"/>
        </w:rPr>
        <w:t xml:space="preserve">method and </w:t>
      </w:r>
      <w:ins w:id="3550" w:author="Tomas Blazauskas" w:date="2023-03-19T16:09:00Z">
        <w:r w:rsidR="0033603A" w:rsidRPr="001D68A7">
          <w:rPr>
            <w:b w:val="0"/>
          </w:rPr>
          <w:t>as wor</w:t>
        </w:r>
      </w:ins>
      <w:ins w:id="3551" w:author="Tomas Blazauskas" w:date="2023-03-19T16:10:00Z">
        <w:r w:rsidR="0033603A" w:rsidRPr="001D68A7">
          <w:rPr>
            <w:b w:val="0"/>
          </w:rPr>
          <w:t xml:space="preserve">st for </w:t>
        </w:r>
      </w:ins>
      <w:del w:id="3552" w:author="Tomas Blazauskas" w:date="2023-03-19T16:10:00Z">
        <w:r w:rsidRPr="001D68A7" w:rsidDel="0033603A">
          <w:rPr>
            <w:b w:val="0"/>
          </w:rPr>
          <w:delText xml:space="preserve">the worst was in </w:delText>
        </w:r>
      </w:del>
      <w:r w:rsidRPr="001D68A7">
        <w:rPr>
          <w:b w:val="0"/>
        </w:rPr>
        <w:t xml:space="preserve">the </w:t>
      </w:r>
      <w:del w:id="3553" w:author="Tomas Blazauskas" w:date="2023-03-19T16:10:00Z">
        <w:r w:rsidRPr="001D68A7" w:rsidDel="0033603A">
          <w:rPr>
            <w:b w:val="0"/>
          </w:rPr>
          <w:delText xml:space="preserve">video overlay </w:delText>
        </w:r>
      </w:del>
      <w:ins w:id="3554" w:author="Tomas Blazauskas" w:date="2023-03-19T16:10:00Z">
        <w:r w:rsidR="0033603A" w:rsidRPr="001D68A7">
          <w:rPr>
            <w:b w:val="0"/>
          </w:rPr>
          <w:t xml:space="preserve">sequential transition </w:t>
        </w:r>
      </w:ins>
      <w:r w:rsidRPr="001D68A7">
        <w:rPr>
          <w:b w:val="0"/>
        </w:rPr>
        <w:t xml:space="preserve">method (Table </w:t>
      </w:r>
      <w:del w:id="3555" w:author="Binkis Mikas" w:date="2023-03-19T23:43:00Z">
        <w:r w:rsidRPr="001D68A7" w:rsidDel="00E50A0B">
          <w:rPr>
            <w:b w:val="0"/>
          </w:rPr>
          <w:delText>5</w:delText>
        </w:r>
      </w:del>
      <w:ins w:id="3556" w:author="Binkis Mikas" w:date="2023-03-19T23:43:00Z">
        <w:r w:rsidR="00E50A0B">
          <w:rPr>
            <w:b w:val="0"/>
          </w:rPr>
          <w:t>7</w:t>
        </w:r>
      </w:ins>
      <w:r w:rsidRPr="001D68A7">
        <w:rPr>
          <w:b w:val="0"/>
        </w:rPr>
        <w:t xml:space="preserve">). </w:t>
      </w:r>
      <w:ins w:id="3557" w:author="Tomas Blazauskas" w:date="2023-03-19T16:10:00Z">
        <w:r w:rsidR="0033603A" w:rsidRPr="001D68A7">
          <w:rPr>
            <w:b w:val="0"/>
          </w:rPr>
          <w:t xml:space="preserve">Dynamic </w:t>
        </w:r>
      </w:ins>
      <w:del w:id="3558" w:author="Tomas Blazauskas" w:date="2023-03-19T16:10:00Z">
        <w:r w:rsidRPr="001D68A7" w:rsidDel="0033603A">
          <w:rPr>
            <w:b w:val="0"/>
          </w:rPr>
          <w:delText>A</w:delText>
        </w:r>
      </w:del>
      <w:ins w:id="3559" w:author="Tomas Blazauskas" w:date="2023-03-19T16:10:00Z">
        <w:r w:rsidR="0033603A" w:rsidRPr="001D68A7">
          <w:rPr>
            <w:b w:val="0"/>
          </w:rPr>
          <w:t>a</w:t>
        </w:r>
      </w:ins>
      <w:r w:rsidRPr="001D68A7">
        <w:rPr>
          <w:b w:val="0"/>
        </w:rPr>
        <w:t xml:space="preserve">rrows </w:t>
      </w:r>
      <w:ins w:id="3560" w:author="Tomas Blazauskas" w:date="2023-03-19T16:13:00Z">
        <w:r w:rsidR="0033603A" w:rsidRPr="001D68A7">
          <w:rPr>
            <w:b w:val="0"/>
          </w:rPr>
          <w:t xml:space="preserve">showed </w:t>
        </w:r>
      </w:ins>
      <w:ins w:id="3561" w:author="Tomas Blazauskas" w:date="2023-03-20T07:30:00Z">
        <w:r w:rsidR="00A73914">
          <w:rPr>
            <w:b w:val="0"/>
          </w:rPr>
          <w:t xml:space="preserve">the </w:t>
        </w:r>
      </w:ins>
      <w:ins w:id="3562" w:author="Tomas Blazauskas" w:date="2023-03-19T16:13:00Z">
        <w:r w:rsidR="0033603A" w:rsidRPr="001D68A7">
          <w:rPr>
            <w:b w:val="0"/>
          </w:rPr>
          <w:t xml:space="preserve">best result </w:t>
        </w:r>
      </w:ins>
      <w:del w:id="3563" w:author="Tomas Blazauskas" w:date="2023-03-19T16:13:00Z">
        <w:r w:rsidRPr="001D68A7" w:rsidDel="0033603A">
          <w:rPr>
            <w:b w:val="0"/>
          </w:rPr>
          <w:delText xml:space="preserve">scored best in </w:delText>
        </w:r>
      </w:del>
      <w:ins w:id="3564" w:author="Tomas Blazauskas" w:date="2023-03-19T16:13:00Z">
        <w:r w:rsidR="0033603A" w:rsidRPr="001D68A7">
          <w:rPr>
            <w:b w:val="0"/>
          </w:rPr>
          <w:t xml:space="preserve">for </w:t>
        </w:r>
      </w:ins>
      <w:r w:rsidRPr="001D68A7">
        <w:rPr>
          <w:b w:val="0"/>
        </w:rPr>
        <w:t xml:space="preserve">the </w:t>
      </w:r>
      <w:del w:id="3565" w:author="Tomas Blazauskas" w:date="2023-03-19T16:13:00Z">
        <w:r w:rsidRPr="001D68A7" w:rsidDel="0033603A">
          <w:rPr>
            <w:b w:val="0"/>
          </w:rPr>
          <w:delText>cut-off</w:delText>
        </w:r>
      </w:del>
      <w:ins w:id="3566" w:author="Tomas Blazauskas" w:date="2023-03-19T16:13:00Z">
        <w:r w:rsidR="0033603A" w:rsidRPr="001D68A7">
          <w:rPr>
            <w:b w:val="0"/>
          </w:rPr>
          <w:t>clipping</w:t>
        </w:r>
      </w:ins>
      <w:r w:rsidRPr="001D68A7">
        <w:rPr>
          <w:b w:val="0"/>
        </w:rPr>
        <w:t xml:space="preserve"> method and </w:t>
      </w:r>
      <w:ins w:id="3567" w:author="Tomas Blazauskas" w:date="2023-03-20T07:30:00Z">
        <w:r w:rsidR="00A73914">
          <w:rPr>
            <w:b w:val="0"/>
          </w:rPr>
          <w:t xml:space="preserve">the </w:t>
        </w:r>
      </w:ins>
      <w:r w:rsidRPr="001D68A7">
        <w:rPr>
          <w:b w:val="0"/>
        </w:rPr>
        <w:t xml:space="preserve">worst </w:t>
      </w:r>
      <w:del w:id="3568" w:author="Tomas Blazauskas" w:date="2023-03-19T16:13:00Z">
        <w:r w:rsidRPr="001D68A7" w:rsidDel="0033603A">
          <w:rPr>
            <w:b w:val="0"/>
          </w:rPr>
          <w:delText xml:space="preserve">in </w:delText>
        </w:r>
      </w:del>
      <w:ins w:id="3569" w:author="Tomas Blazauskas" w:date="2023-03-19T16:13:00Z">
        <w:r w:rsidR="0033603A" w:rsidRPr="001D68A7">
          <w:rPr>
            <w:b w:val="0"/>
          </w:rPr>
          <w:t xml:space="preserve">for </w:t>
        </w:r>
      </w:ins>
      <w:r w:rsidRPr="001D68A7">
        <w:rPr>
          <w:b w:val="0"/>
        </w:rPr>
        <w:t xml:space="preserve">the </w:t>
      </w:r>
      <w:del w:id="3570" w:author="Tomas Blazauskas" w:date="2023-03-19T16:13:00Z">
        <w:r w:rsidRPr="001D68A7" w:rsidDel="0033603A">
          <w:rPr>
            <w:b w:val="0"/>
          </w:rPr>
          <w:delText xml:space="preserve">video </w:delText>
        </w:r>
      </w:del>
      <w:ins w:id="3571" w:author="Tomas Blazauskas" w:date="2023-03-19T16:13:00Z">
        <w:r w:rsidR="0033603A" w:rsidRPr="001D68A7">
          <w:rPr>
            <w:b w:val="0"/>
          </w:rPr>
          <w:t xml:space="preserve">sequential transition </w:t>
        </w:r>
      </w:ins>
      <w:r w:rsidRPr="001D68A7">
        <w:rPr>
          <w:b w:val="0"/>
        </w:rPr>
        <w:t>method. Although the latter method has</w:t>
      </w:r>
      <w:ins w:id="3572" w:author="Tomas Blazauskas" w:date="2023-03-20T07:30:00Z">
        <w:r w:rsidR="00A73914">
          <w:rPr>
            <w:b w:val="0"/>
          </w:rPr>
          <w:t>,</w:t>
        </w:r>
      </w:ins>
      <w:r w:rsidRPr="001D68A7">
        <w:rPr>
          <w:b w:val="0"/>
        </w:rPr>
        <w:t xml:space="preserve"> on average</w:t>
      </w:r>
      <w:ins w:id="3573" w:author="Tomas Blazauskas" w:date="2023-03-20T07:31:00Z">
        <w:r w:rsidR="00A73914">
          <w:rPr>
            <w:b w:val="0"/>
          </w:rPr>
          <w:t>,</w:t>
        </w:r>
      </w:ins>
      <w:r w:rsidRPr="001D68A7">
        <w:rPr>
          <w:b w:val="0"/>
        </w:rPr>
        <w:t xml:space="preserve"> the worst estimates</w:t>
      </w:r>
      <w:del w:id="3574" w:author="Tomas Blazauskas" w:date="2023-03-19T16:15:00Z">
        <w:r w:rsidRPr="001D68A7" w:rsidDel="00216603">
          <w:rPr>
            <w:b w:val="0"/>
          </w:rPr>
          <w:delText xml:space="preserve"> of the auxiliary navigation objects</w:delText>
        </w:r>
      </w:del>
      <w:r w:rsidRPr="001D68A7">
        <w:rPr>
          <w:b w:val="0"/>
        </w:rPr>
        <w:t>, the high standard deviation suggests that the distribution of estimates of navigation objects for this method is very wide. As</w:t>
      </w:r>
      <w:ins w:id="3575" w:author="Tomas Blazauskas" w:date="2023-03-20T07:31:00Z">
        <w:r w:rsidR="00A73914">
          <w:rPr>
            <w:b w:val="0"/>
          </w:rPr>
          <w:t xml:space="preserve"> the</w:t>
        </w:r>
      </w:ins>
      <w:r w:rsidRPr="001D68A7">
        <w:rPr>
          <w:b w:val="0"/>
        </w:rPr>
        <w:t xml:space="preserve"> </w:t>
      </w:r>
      <w:del w:id="3576" w:author="Tomas Blazauskas" w:date="2023-03-19T16:16:00Z">
        <w:r w:rsidRPr="001D68A7" w:rsidDel="00216603">
          <w:rPr>
            <w:b w:val="0"/>
          </w:rPr>
          <w:delText xml:space="preserve">video </w:delText>
        </w:r>
      </w:del>
      <w:ins w:id="3577" w:author="Tomas Blazauskas" w:date="2023-03-19T16:16:00Z">
        <w:r w:rsidR="00216603" w:rsidRPr="001D68A7">
          <w:rPr>
            <w:b w:val="0"/>
          </w:rPr>
          <w:t xml:space="preserve">sequential transition </w:t>
        </w:r>
      </w:ins>
      <w:r w:rsidRPr="001D68A7">
        <w:rPr>
          <w:b w:val="0"/>
        </w:rPr>
        <w:t xml:space="preserve">is </w:t>
      </w:r>
      <w:del w:id="3578" w:author="Tomas Blazauskas" w:date="2023-03-20T07:31:00Z">
        <w:r w:rsidRPr="001D68A7" w:rsidDel="00A73914">
          <w:rPr>
            <w:b w:val="0"/>
          </w:rPr>
          <w:delText xml:space="preserve">generally </w:delText>
        </w:r>
      </w:del>
      <w:r w:rsidRPr="001D68A7">
        <w:rPr>
          <w:b w:val="0"/>
        </w:rPr>
        <w:t xml:space="preserve">the worst-rated method for changing the viewing position, the estimation of navigational objects </w:t>
      </w:r>
      <w:del w:id="3579" w:author="Tomas Blazauskas" w:date="2023-03-19T16:16:00Z">
        <w:r w:rsidRPr="001D68A7" w:rsidDel="00216603">
          <w:rPr>
            <w:b w:val="0"/>
          </w:rPr>
          <w:delText xml:space="preserve">in </w:delText>
        </w:r>
      </w:del>
      <w:ins w:id="3580" w:author="Tomas Blazauskas" w:date="2023-03-19T16:16:00Z">
        <w:r w:rsidR="00216603" w:rsidRPr="001D68A7">
          <w:rPr>
            <w:b w:val="0"/>
          </w:rPr>
          <w:t xml:space="preserve">for </w:t>
        </w:r>
      </w:ins>
      <w:r w:rsidRPr="001D68A7">
        <w:rPr>
          <w:b w:val="0"/>
        </w:rPr>
        <w:t>this method may also have suffered as a result.</w:t>
      </w:r>
    </w:p>
    <w:p w14:paraId="4D029930" w14:textId="14048DD8" w:rsidR="008E38FE" w:rsidRPr="001D68A7" w:rsidRDefault="008E38FE">
      <w:pPr>
        <w:spacing w:before="240" w:after="120" w:line="240" w:lineRule="auto"/>
        <w:ind w:left="2041" w:firstLine="510"/>
        <w:rPr>
          <w:rFonts w:eastAsia="Times New Roman"/>
          <w:sz w:val="18"/>
          <w:rPrChange w:id="3581" w:author="Binkis Mikas" w:date="2023-03-19T21:43:00Z">
            <w:rPr>
              <w:rFonts w:ascii="Times New Roman" w:eastAsia="Times New Roman" w:hAnsi="Times New Roman"/>
              <w:sz w:val="18"/>
            </w:rPr>
          </w:rPrChange>
        </w:rPr>
        <w:pPrChange w:id="3582" w:author="Binkis Mikas" w:date="2023-03-19T23:19:00Z">
          <w:pPr>
            <w:spacing w:line="240" w:lineRule="auto"/>
            <w:ind w:left="2040" w:firstLine="510"/>
          </w:pPr>
        </w:pPrChange>
      </w:pPr>
      <w:r w:rsidRPr="001D68A7">
        <w:rPr>
          <w:rFonts w:eastAsia="Times New Roman"/>
          <w:b/>
          <w:sz w:val="18"/>
          <w:rPrChange w:id="3583" w:author="Binkis Mikas" w:date="2023-03-19T21:43:00Z">
            <w:rPr>
              <w:rFonts w:ascii="Times New Roman" w:eastAsia="Times New Roman" w:hAnsi="Times New Roman"/>
              <w:b/>
              <w:sz w:val="18"/>
            </w:rPr>
          </w:rPrChange>
        </w:rPr>
        <w:t xml:space="preserve">Table </w:t>
      </w:r>
      <w:del w:id="3584" w:author="Binkis Mikas" w:date="2023-03-19T23:43:00Z">
        <w:r w:rsidRPr="001D68A7" w:rsidDel="00E50A0B">
          <w:rPr>
            <w:rFonts w:eastAsia="Times New Roman"/>
            <w:b/>
            <w:sz w:val="18"/>
            <w:rPrChange w:id="3585" w:author="Binkis Mikas" w:date="2023-03-19T21:43:00Z">
              <w:rPr>
                <w:rFonts w:ascii="Times New Roman" w:eastAsia="Times New Roman" w:hAnsi="Times New Roman"/>
                <w:b/>
                <w:sz w:val="18"/>
              </w:rPr>
            </w:rPrChange>
          </w:rPr>
          <w:delText>5</w:delText>
        </w:r>
      </w:del>
      <w:ins w:id="3586" w:author="Binkis Mikas" w:date="2023-03-19T23:43:00Z">
        <w:r w:rsidR="00E50A0B">
          <w:rPr>
            <w:rFonts w:eastAsia="Times New Roman"/>
            <w:b/>
            <w:sz w:val="18"/>
          </w:rPr>
          <w:t>7</w:t>
        </w:r>
      </w:ins>
      <w:r w:rsidRPr="001D68A7">
        <w:rPr>
          <w:rFonts w:eastAsia="Times New Roman"/>
          <w:sz w:val="18"/>
          <w:rPrChange w:id="3587" w:author="Binkis Mikas" w:date="2023-03-19T21:43:00Z">
            <w:rPr>
              <w:rFonts w:ascii="Times New Roman" w:eastAsia="Times New Roman" w:hAnsi="Times New Roman"/>
              <w:sz w:val="18"/>
            </w:rPr>
          </w:rPrChange>
        </w:rPr>
        <w:t xml:space="preserve">. Estimates and standard deviations of navigational objects used in two-dimensional </w:t>
      </w:r>
      <w:del w:id="3588" w:author="Tomas Blazauskas" w:date="2023-03-19T16:16:00Z">
        <w:r w:rsidRPr="001D68A7" w:rsidDel="00216603">
          <w:rPr>
            <w:rFonts w:eastAsia="Times New Roman"/>
            <w:sz w:val="18"/>
            <w:rPrChange w:id="3589" w:author="Binkis Mikas" w:date="2023-03-19T21:43:00Z">
              <w:rPr>
                <w:rFonts w:ascii="Times New Roman" w:eastAsia="Times New Roman" w:hAnsi="Times New Roman"/>
                <w:sz w:val="18"/>
              </w:rPr>
            </w:rPrChange>
          </w:rPr>
          <w:delText xml:space="preserve">content image conversion </w:delText>
        </w:r>
      </w:del>
      <w:r w:rsidRPr="001D68A7">
        <w:rPr>
          <w:rFonts w:eastAsia="Times New Roman"/>
          <w:sz w:val="18"/>
          <w:rPrChange w:id="3590" w:author="Binkis Mikas" w:date="2023-03-19T21:43:00Z">
            <w:rPr>
              <w:rFonts w:ascii="Times New Roman" w:eastAsia="Times New Roman" w:hAnsi="Times New Roman"/>
              <w:sz w:val="18"/>
            </w:rPr>
          </w:rPrChange>
        </w:rPr>
        <w:t>methods</w:t>
      </w:r>
    </w:p>
    <w:tbl>
      <w:tblPr>
        <w:tblW w:w="8794" w:type="dxa"/>
        <w:tblInd w:w="1701"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Change w:id="3591" w:author="Binkis Mikas" w:date="2023-03-20T00:44:00Z">
          <w:tblPr>
            <w:tblW w:w="7678" w:type="dxa"/>
            <w:tblInd w:w="2817"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PrChange>
      </w:tblPr>
      <w:tblGrid>
        <w:gridCol w:w="1418"/>
        <w:gridCol w:w="1417"/>
        <w:gridCol w:w="1985"/>
        <w:gridCol w:w="1843"/>
        <w:gridCol w:w="2131"/>
        <w:tblGridChange w:id="3592">
          <w:tblGrid>
            <w:gridCol w:w="1205"/>
            <w:gridCol w:w="1397"/>
            <w:gridCol w:w="1666"/>
            <w:gridCol w:w="1500"/>
            <w:gridCol w:w="1910"/>
          </w:tblGrid>
        </w:tblGridChange>
      </w:tblGrid>
      <w:tr w:rsidR="008E38FE" w:rsidRPr="001D68A7" w14:paraId="1A2BBDE8" w14:textId="77777777" w:rsidTr="00E641EC">
        <w:trPr>
          <w:trHeight w:val="543"/>
          <w:trPrChange w:id="3593" w:author="Binkis Mikas" w:date="2023-03-20T00:44:00Z">
            <w:trPr>
              <w:trHeight w:val="543"/>
            </w:trPr>
          </w:trPrChange>
        </w:trPr>
        <w:tc>
          <w:tcPr>
            <w:tcW w:w="1418" w:type="dxa"/>
            <w:shd w:val="clear" w:color="auto" w:fill="auto"/>
            <w:tcMar>
              <w:top w:w="100" w:type="dxa"/>
              <w:left w:w="100" w:type="dxa"/>
              <w:bottom w:w="100" w:type="dxa"/>
              <w:right w:w="100" w:type="dxa"/>
            </w:tcMar>
            <w:tcPrChange w:id="3594" w:author="Binkis Mikas" w:date="2023-03-20T00:44:00Z">
              <w:tcPr>
                <w:tcW w:w="1205" w:type="dxa"/>
                <w:shd w:val="clear" w:color="auto" w:fill="auto"/>
                <w:tcMar>
                  <w:top w:w="100" w:type="dxa"/>
                  <w:left w:w="100" w:type="dxa"/>
                  <w:bottom w:w="100" w:type="dxa"/>
                  <w:right w:w="100" w:type="dxa"/>
                </w:tcMar>
              </w:tcPr>
            </w:tcPrChange>
          </w:tcPr>
          <w:p w14:paraId="17B87C57" w14:textId="77777777" w:rsidR="008E38FE" w:rsidRPr="00DF0DC2" w:rsidRDefault="008E38FE" w:rsidP="004E777B">
            <w:pPr>
              <w:spacing w:line="240" w:lineRule="auto"/>
              <w:rPr>
                <w:rFonts w:eastAsia="Times New Roman"/>
                <w:b/>
                <w:bCs/>
                <w:rPrChange w:id="3595" w:author="Binkis Mikas" w:date="2023-03-19T23:19:00Z">
                  <w:rPr>
                    <w:rFonts w:ascii="Times New Roman" w:eastAsia="Times New Roman" w:hAnsi="Times New Roman"/>
                  </w:rPr>
                </w:rPrChange>
              </w:rPr>
            </w:pPr>
            <w:r w:rsidRPr="00DF0DC2">
              <w:rPr>
                <w:rFonts w:eastAsia="Times New Roman"/>
                <w:b/>
                <w:bCs/>
                <w:rPrChange w:id="3596" w:author="Binkis Mikas" w:date="2023-03-19T23:19:00Z">
                  <w:rPr>
                    <w:rFonts w:ascii="Times New Roman" w:eastAsia="Times New Roman" w:hAnsi="Times New Roman"/>
                  </w:rPr>
                </w:rPrChange>
              </w:rPr>
              <w:t>Method</w:t>
            </w:r>
          </w:p>
        </w:tc>
        <w:tc>
          <w:tcPr>
            <w:tcW w:w="1417" w:type="dxa"/>
            <w:shd w:val="clear" w:color="auto" w:fill="auto"/>
            <w:tcMar>
              <w:top w:w="100" w:type="dxa"/>
              <w:left w:w="100" w:type="dxa"/>
              <w:bottom w:w="100" w:type="dxa"/>
              <w:right w:w="100" w:type="dxa"/>
            </w:tcMar>
            <w:tcPrChange w:id="3597" w:author="Binkis Mikas" w:date="2023-03-20T00:44:00Z">
              <w:tcPr>
                <w:tcW w:w="1397" w:type="dxa"/>
                <w:shd w:val="clear" w:color="auto" w:fill="auto"/>
                <w:tcMar>
                  <w:top w:w="100" w:type="dxa"/>
                  <w:left w:w="100" w:type="dxa"/>
                  <w:bottom w:w="100" w:type="dxa"/>
                  <w:right w:w="100" w:type="dxa"/>
                </w:tcMar>
              </w:tcPr>
            </w:tcPrChange>
          </w:tcPr>
          <w:p w14:paraId="10044553" w14:textId="383F28EA" w:rsidR="008E38FE" w:rsidRPr="00DF0DC2" w:rsidRDefault="008E38FE">
            <w:pPr>
              <w:spacing w:line="240" w:lineRule="auto"/>
              <w:jc w:val="center"/>
              <w:rPr>
                <w:rFonts w:eastAsia="Times New Roman"/>
                <w:b/>
                <w:bCs/>
                <w:rPrChange w:id="3598" w:author="Binkis Mikas" w:date="2023-03-19T23:19:00Z">
                  <w:rPr>
                    <w:rFonts w:ascii="Times New Roman" w:eastAsia="Times New Roman" w:hAnsi="Times New Roman"/>
                  </w:rPr>
                </w:rPrChange>
              </w:rPr>
              <w:pPrChange w:id="3599" w:author="Binkis Mikas" w:date="2023-03-20T00:44:00Z">
                <w:pPr>
                  <w:spacing w:line="240" w:lineRule="auto"/>
                </w:pPr>
              </w:pPrChange>
            </w:pPr>
            <w:r w:rsidRPr="00DF0DC2">
              <w:rPr>
                <w:rFonts w:eastAsia="Times New Roman"/>
                <w:b/>
                <w:bCs/>
                <w:rPrChange w:id="3600" w:author="Binkis Mikas" w:date="2023-03-19T23:19:00Z">
                  <w:rPr>
                    <w:rFonts w:ascii="Times New Roman" w:eastAsia="Times New Roman" w:hAnsi="Times New Roman"/>
                  </w:rPr>
                </w:rPrChange>
              </w:rPr>
              <w:t xml:space="preserve">Average </w:t>
            </w:r>
            <w:del w:id="3601" w:author="Tomas Blazauskas" w:date="2023-03-19T16:17:00Z">
              <w:r w:rsidRPr="00DF0DC2" w:rsidDel="00DB05AD">
                <w:rPr>
                  <w:rFonts w:eastAsia="Times New Roman"/>
                  <w:b/>
                  <w:bCs/>
                  <w:rPrChange w:id="3602" w:author="Binkis Mikas" w:date="2023-03-19T23:19:00Z">
                    <w:rPr>
                      <w:rFonts w:ascii="Times New Roman" w:eastAsia="Times New Roman" w:hAnsi="Times New Roman"/>
                    </w:rPr>
                  </w:rPrChange>
                </w:rPr>
                <w:delText xml:space="preserve">road </w:delText>
              </w:r>
            </w:del>
            <w:ins w:id="3603" w:author="Tomas Blazauskas" w:date="2023-03-19T16:17:00Z">
              <w:r w:rsidR="00DB05AD" w:rsidRPr="00DF0DC2">
                <w:rPr>
                  <w:rFonts w:eastAsia="Times New Roman"/>
                  <w:b/>
                  <w:bCs/>
                  <w:rPrChange w:id="3604" w:author="Binkis Mikas" w:date="2023-03-19T23:19:00Z">
                    <w:rPr>
                      <w:rFonts w:ascii="Times New Roman" w:eastAsia="Times New Roman" w:hAnsi="Times New Roman"/>
                    </w:rPr>
                  </w:rPrChange>
                </w:rPr>
                <w:t xml:space="preserve">path </w:t>
              </w:r>
            </w:ins>
            <w:del w:id="3605" w:author="Tomas Blazauskas" w:date="2023-03-19T16:17:00Z">
              <w:r w:rsidRPr="00DF0DC2" w:rsidDel="00DB05AD">
                <w:rPr>
                  <w:rFonts w:eastAsia="Times New Roman"/>
                  <w:b/>
                  <w:bCs/>
                  <w:rPrChange w:id="3606" w:author="Binkis Mikas" w:date="2023-03-19T23:19:00Z">
                    <w:rPr>
                      <w:rFonts w:ascii="Times New Roman" w:eastAsia="Times New Roman" w:hAnsi="Times New Roman"/>
                    </w:rPr>
                  </w:rPrChange>
                </w:rPr>
                <w:delText xml:space="preserve">object </w:delText>
              </w:r>
            </w:del>
            <w:ins w:id="3607" w:author="Tomas Blazauskas" w:date="2023-03-19T16:17:00Z">
              <w:r w:rsidR="00DB05AD" w:rsidRPr="00DF0DC2">
                <w:rPr>
                  <w:rFonts w:eastAsia="Times New Roman"/>
                  <w:b/>
                  <w:bCs/>
                  <w:rPrChange w:id="3608" w:author="Binkis Mikas" w:date="2023-03-19T23:19:00Z">
                    <w:rPr>
                      <w:rFonts w:ascii="Times New Roman" w:eastAsia="Times New Roman" w:hAnsi="Times New Roman"/>
                    </w:rPr>
                  </w:rPrChange>
                </w:rPr>
                <w:t xml:space="preserve">navigation </w:t>
              </w:r>
            </w:ins>
            <w:r w:rsidRPr="00DF0DC2">
              <w:rPr>
                <w:rFonts w:eastAsia="Times New Roman"/>
                <w:b/>
                <w:bCs/>
                <w:rPrChange w:id="3609" w:author="Binkis Mikas" w:date="2023-03-19T23:19:00Z">
                  <w:rPr>
                    <w:rFonts w:ascii="Times New Roman" w:eastAsia="Times New Roman" w:hAnsi="Times New Roman"/>
                  </w:rPr>
                </w:rPrChange>
              </w:rPr>
              <w:t>estimate</w:t>
            </w:r>
          </w:p>
        </w:tc>
        <w:tc>
          <w:tcPr>
            <w:tcW w:w="1985" w:type="dxa"/>
            <w:shd w:val="clear" w:color="auto" w:fill="auto"/>
            <w:tcMar>
              <w:top w:w="100" w:type="dxa"/>
              <w:left w:w="100" w:type="dxa"/>
              <w:bottom w:w="100" w:type="dxa"/>
              <w:right w:w="100" w:type="dxa"/>
            </w:tcMar>
            <w:tcPrChange w:id="3610" w:author="Binkis Mikas" w:date="2023-03-20T00:44:00Z">
              <w:tcPr>
                <w:tcW w:w="1666" w:type="dxa"/>
                <w:shd w:val="clear" w:color="auto" w:fill="auto"/>
                <w:tcMar>
                  <w:top w:w="100" w:type="dxa"/>
                  <w:left w:w="100" w:type="dxa"/>
                  <w:bottom w:w="100" w:type="dxa"/>
                  <w:right w:w="100" w:type="dxa"/>
                </w:tcMar>
              </w:tcPr>
            </w:tcPrChange>
          </w:tcPr>
          <w:p w14:paraId="0FED9970" w14:textId="3C9FB848" w:rsidR="008E38FE" w:rsidRPr="00DF0DC2" w:rsidRDefault="008E38FE">
            <w:pPr>
              <w:spacing w:line="240" w:lineRule="auto"/>
              <w:jc w:val="center"/>
              <w:rPr>
                <w:rFonts w:eastAsia="Times New Roman"/>
                <w:b/>
                <w:bCs/>
                <w:rPrChange w:id="3611" w:author="Binkis Mikas" w:date="2023-03-19T23:19:00Z">
                  <w:rPr>
                    <w:rFonts w:ascii="Times New Roman" w:eastAsia="Times New Roman" w:hAnsi="Times New Roman"/>
                  </w:rPr>
                </w:rPrChange>
              </w:rPr>
              <w:pPrChange w:id="3612" w:author="Binkis Mikas" w:date="2023-03-20T00:44:00Z">
                <w:pPr>
                  <w:spacing w:line="240" w:lineRule="auto"/>
                </w:pPr>
              </w:pPrChange>
            </w:pPr>
            <w:r w:rsidRPr="00DF0DC2">
              <w:rPr>
                <w:rFonts w:eastAsia="Times New Roman"/>
                <w:b/>
                <w:bCs/>
                <w:rPrChange w:id="3613" w:author="Binkis Mikas" w:date="2023-03-19T23:19:00Z">
                  <w:rPr>
                    <w:rFonts w:ascii="Times New Roman" w:eastAsia="Times New Roman" w:hAnsi="Times New Roman"/>
                  </w:rPr>
                </w:rPrChange>
              </w:rPr>
              <w:t xml:space="preserve">Stand. deviation of the </w:t>
            </w:r>
            <w:del w:id="3614" w:author="Tomas Blazauskas" w:date="2023-03-19T16:17:00Z">
              <w:r w:rsidRPr="00DF0DC2" w:rsidDel="00DB05AD">
                <w:rPr>
                  <w:rFonts w:eastAsia="Times New Roman"/>
                  <w:b/>
                  <w:bCs/>
                  <w:rPrChange w:id="3615" w:author="Binkis Mikas" w:date="2023-03-19T23:19:00Z">
                    <w:rPr>
                      <w:rFonts w:ascii="Times New Roman" w:eastAsia="Times New Roman" w:hAnsi="Times New Roman"/>
                    </w:rPr>
                  </w:rPrChange>
                </w:rPr>
                <w:delText xml:space="preserve">road object </w:delText>
              </w:r>
            </w:del>
            <w:ins w:id="3616" w:author="Tomas Blazauskas" w:date="2023-03-19T16:17:00Z">
              <w:r w:rsidR="00DB05AD" w:rsidRPr="00DF0DC2">
                <w:rPr>
                  <w:rFonts w:eastAsia="Times New Roman"/>
                  <w:b/>
                  <w:bCs/>
                  <w:rPrChange w:id="3617" w:author="Binkis Mikas" w:date="2023-03-19T23:19:00Z">
                    <w:rPr>
                      <w:rFonts w:ascii="Times New Roman" w:eastAsia="Times New Roman" w:hAnsi="Times New Roman"/>
                    </w:rPr>
                  </w:rPrChange>
                </w:rPr>
                <w:t xml:space="preserve">path navigation </w:t>
              </w:r>
            </w:ins>
            <w:r w:rsidRPr="00DF0DC2">
              <w:rPr>
                <w:rFonts w:eastAsia="Times New Roman"/>
                <w:b/>
                <w:bCs/>
                <w:rPrChange w:id="3618" w:author="Binkis Mikas" w:date="2023-03-19T23:19:00Z">
                  <w:rPr>
                    <w:rFonts w:ascii="Times New Roman" w:eastAsia="Times New Roman" w:hAnsi="Times New Roman"/>
                  </w:rPr>
                </w:rPrChange>
              </w:rPr>
              <w:t>estimate</w:t>
            </w:r>
          </w:p>
        </w:tc>
        <w:tc>
          <w:tcPr>
            <w:tcW w:w="1843" w:type="dxa"/>
            <w:shd w:val="clear" w:color="auto" w:fill="auto"/>
            <w:tcMar>
              <w:top w:w="100" w:type="dxa"/>
              <w:left w:w="100" w:type="dxa"/>
              <w:bottom w:w="100" w:type="dxa"/>
              <w:right w:w="100" w:type="dxa"/>
            </w:tcMar>
            <w:tcPrChange w:id="3619" w:author="Binkis Mikas" w:date="2023-03-20T00:44:00Z">
              <w:tcPr>
                <w:tcW w:w="1500" w:type="dxa"/>
                <w:shd w:val="clear" w:color="auto" w:fill="auto"/>
                <w:tcMar>
                  <w:top w:w="100" w:type="dxa"/>
                  <w:left w:w="100" w:type="dxa"/>
                  <w:bottom w:w="100" w:type="dxa"/>
                  <w:right w:w="100" w:type="dxa"/>
                </w:tcMar>
              </w:tcPr>
            </w:tcPrChange>
          </w:tcPr>
          <w:p w14:paraId="28A6B06E" w14:textId="0AB470B6" w:rsidR="008E38FE" w:rsidRPr="00DF0DC2" w:rsidRDefault="008E38FE">
            <w:pPr>
              <w:spacing w:line="240" w:lineRule="auto"/>
              <w:jc w:val="center"/>
              <w:rPr>
                <w:rFonts w:eastAsia="Times New Roman"/>
                <w:b/>
                <w:bCs/>
                <w:rPrChange w:id="3620" w:author="Binkis Mikas" w:date="2023-03-19T23:19:00Z">
                  <w:rPr>
                    <w:rFonts w:ascii="Times New Roman" w:eastAsia="Times New Roman" w:hAnsi="Times New Roman"/>
                  </w:rPr>
                </w:rPrChange>
              </w:rPr>
              <w:pPrChange w:id="3621" w:author="Binkis Mikas" w:date="2023-03-20T00:44:00Z">
                <w:pPr>
                  <w:spacing w:line="240" w:lineRule="auto"/>
                </w:pPr>
              </w:pPrChange>
            </w:pPr>
            <w:r w:rsidRPr="00DF0DC2">
              <w:rPr>
                <w:rFonts w:eastAsia="Times New Roman"/>
                <w:b/>
                <w:bCs/>
                <w:rPrChange w:id="3622" w:author="Binkis Mikas" w:date="2023-03-19T23:19:00Z">
                  <w:rPr>
                    <w:rFonts w:ascii="Times New Roman" w:eastAsia="Times New Roman" w:hAnsi="Times New Roman"/>
                  </w:rPr>
                </w:rPrChange>
              </w:rPr>
              <w:t xml:space="preserve">Average of the estimates for </w:t>
            </w:r>
            <w:del w:id="3623" w:author="Tomas Blazauskas" w:date="2023-03-19T16:17:00Z">
              <w:r w:rsidRPr="00DF0DC2" w:rsidDel="00DB05AD">
                <w:rPr>
                  <w:rFonts w:eastAsia="Times New Roman"/>
                  <w:b/>
                  <w:bCs/>
                  <w:rPrChange w:id="3624" w:author="Binkis Mikas" w:date="2023-03-19T23:19:00Z">
                    <w:rPr>
                      <w:rFonts w:ascii="Times New Roman" w:eastAsia="Times New Roman" w:hAnsi="Times New Roman"/>
                    </w:rPr>
                  </w:rPrChange>
                </w:rPr>
                <w:delText>the indicator object</w:delText>
              </w:r>
            </w:del>
            <w:ins w:id="3625" w:author="Tomas Blazauskas" w:date="2023-03-19T16:17:00Z">
              <w:r w:rsidR="00DB05AD" w:rsidRPr="00DF0DC2">
                <w:rPr>
                  <w:rFonts w:eastAsia="Times New Roman"/>
                  <w:b/>
                  <w:bCs/>
                  <w:rPrChange w:id="3626" w:author="Binkis Mikas" w:date="2023-03-19T23:19:00Z">
                    <w:rPr>
                      <w:rFonts w:ascii="Times New Roman" w:eastAsia="Times New Roman" w:hAnsi="Times New Roman"/>
                    </w:rPr>
                  </w:rPrChange>
                </w:rPr>
                <w:t>dynamic arrows</w:t>
              </w:r>
            </w:ins>
          </w:p>
        </w:tc>
        <w:tc>
          <w:tcPr>
            <w:tcW w:w="2131" w:type="dxa"/>
            <w:shd w:val="clear" w:color="auto" w:fill="auto"/>
            <w:tcMar>
              <w:top w:w="100" w:type="dxa"/>
              <w:left w:w="100" w:type="dxa"/>
              <w:bottom w:w="100" w:type="dxa"/>
              <w:right w:w="100" w:type="dxa"/>
            </w:tcMar>
            <w:tcPrChange w:id="3627" w:author="Binkis Mikas" w:date="2023-03-20T00:44:00Z">
              <w:tcPr>
                <w:tcW w:w="1910" w:type="dxa"/>
                <w:shd w:val="clear" w:color="auto" w:fill="auto"/>
                <w:tcMar>
                  <w:top w:w="100" w:type="dxa"/>
                  <w:left w:w="100" w:type="dxa"/>
                  <w:bottom w:w="100" w:type="dxa"/>
                  <w:right w:w="100" w:type="dxa"/>
                </w:tcMar>
              </w:tcPr>
            </w:tcPrChange>
          </w:tcPr>
          <w:p w14:paraId="68FD00D1" w14:textId="1A80AA4E" w:rsidR="008E38FE" w:rsidRPr="00DF0DC2" w:rsidRDefault="008E38FE">
            <w:pPr>
              <w:spacing w:line="240" w:lineRule="auto"/>
              <w:jc w:val="center"/>
              <w:rPr>
                <w:rFonts w:eastAsia="Times New Roman"/>
                <w:b/>
                <w:bCs/>
                <w:rPrChange w:id="3628" w:author="Binkis Mikas" w:date="2023-03-19T23:19:00Z">
                  <w:rPr>
                    <w:rFonts w:ascii="Times New Roman" w:eastAsia="Times New Roman" w:hAnsi="Times New Roman"/>
                  </w:rPr>
                </w:rPrChange>
              </w:rPr>
              <w:pPrChange w:id="3629" w:author="Binkis Mikas" w:date="2023-03-20T00:44:00Z">
                <w:pPr>
                  <w:spacing w:line="240" w:lineRule="auto"/>
                </w:pPr>
              </w:pPrChange>
            </w:pPr>
            <w:r w:rsidRPr="00DF0DC2">
              <w:rPr>
                <w:rFonts w:eastAsia="Times New Roman"/>
                <w:b/>
                <w:bCs/>
                <w:rPrChange w:id="3630" w:author="Binkis Mikas" w:date="2023-03-19T23:19:00Z">
                  <w:rPr>
                    <w:rFonts w:ascii="Times New Roman" w:eastAsia="Times New Roman" w:hAnsi="Times New Roman"/>
                  </w:rPr>
                </w:rPrChange>
              </w:rPr>
              <w:t xml:space="preserve">Standard deviation of the </w:t>
            </w:r>
            <w:del w:id="3631" w:author="Tomas Blazauskas" w:date="2023-03-19T16:18:00Z">
              <w:r w:rsidRPr="00DF0DC2" w:rsidDel="00DB05AD">
                <w:rPr>
                  <w:rFonts w:eastAsia="Times New Roman"/>
                  <w:b/>
                  <w:bCs/>
                  <w:rPrChange w:id="3632" w:author="Binkis Mikas" w:date="2023-03-19T23:19:00Z">
                    <w:rPr>
                      <w:rFonts w:ascii="Times New Roman" w:eastAsia="Times New Roman" w:hAnsi="Times New Roman"/>
                    </w:rPr>
                  </w:rPrChange>
                </w:rPr>
                <w:delText xml:space="preserve">indicator object </w:delText>
              </w:r>
            </w:del>
            <w:ins w:id="3633" w:author="Tomas Blazauskas" w:date="2023-03-19T16:18:00Z">
              <w:r w:rsidR="00DB05AD" w:rsidRPr="00DF0DC2">
                <w:rPr>
                  <w:rFonts w:eastAsia="Times New Roman"/>
                  <w:b/>
                  <w:bCs/>
                  <w:rPrChange w:id="3634" w:author="Binkis Mikas" w:date="2023-03-19T23:19:00Z">
                    <w:rPr>
                      <w:rFonts w:ascii="Times New Roman" w:eastAsia="Times New Roman" w:hAnsi="Times New Roman"/>
                    </w:rPr>
                  </w:rPrChange>
                </w:rPr>
                <w:t xml:space="preserve">dynamic arrows </w:t>
              </w:r>
            </w:ins>
            <w:r w:rsidRPr="00DF0DC2">
              <w:rPr>
                <w:rFonts w:eastAsia="Times New Roman"/>
                <w:b/>
                <w:bCs/>
                <w:rPrChange w:id="3635" w:author="Binkis Mikas" w:date="2023-03-19T23:19:00Z">
                  <w:rPr>
                    <w:rFonts w:ascii="Times New Roman" w:eastAsia="Times New Roman" w:hAnsi="Times New Roman"/>
                  </w:rPr>
                </w:rPrChange>
              </w:rPr>
              <w:t>estimate</w:t>
            </w:r>
          </w:p>
        </w:tc>
      </w:tr>
      <w:tr w:rsidR="008E38FE" w:rsidRPr="001D68A7" w14:paraId="3F4A96AF" w14:textId="77777777" w:rsidTr="00E641EC">
        <w:trPr>
          <w:trHeight w:val="102"/>
          <w:trPrChange w:id="3636" w:author="Binkis Mikas" w:date="2023-03-20T00:44:00Z">
            <w:trPr>
              <w:trHeight w:val="102"/>
            </w:trPr>
          </w:trPrChange>
        </w:trPr>
        <w:tc>
          <w:tcPr>
            <w:tcW w:w="1418" w:type="dxa"/>
            <w:shd w:val="clear" w:color="auto" w:fill="auto"/>
            <w:tcMar>
              <w:top w:w="100" w:type="dxa"/>
              <w:left w:w="100" w:type="dxa"/>
              <w:bottom w:w="100" w:type="dxa"/>
              <w:right w:w="100" w:type="dxa"/>
            </w:tcMar>
            <w:tcPrChange w:id="3637" w:author="Binkis Mikas" w:date="2023-03-20T00:44:00Z">
              <w:tcPr>
                <w:tcW w:w="1205" w:type="dxa"/>
                <w:shd w:val="clear" w:color="auto" w:fill="auto"/>
                <w:tcMar>
                  <w:top w:w="100" w:type="dxa"/>
                  <w:left w:w="100" w:type="dxa"/>
                  <w:bottom w:w="100" w:type="dxa"/>
                  <w:right w:w="100" w:type="dxa"/>
                </w:tcMar>
              </w:tcPr>
            </w:tcPrChange>
          </w:tcPr>
          <w:p w14:paraId="43CEBEAA" w14:textId="697CB257" w:rsidR="008E38FE" w:rsidRPr="00DF0DC2" w:rsidRDefault="008E38FE" w:rsidP="004E777B">
            <w:pPr>
              <w:spacing w:line="240" w:lineRule="auto"/>
              <w:rPr>
                <w:rFonts w:eastAsia="Times New Roman"/>
                <w:b/>
                <w:bCs/>
                <w:rPrChange w:id="3638" w:author="Binkis Mikas" w:date="2023-03-19T23:19:00Z">
                  <w:rPr>
                    <w:rFonts w:ascii="Times New Roman" w:eastAsia="Times New Roman" w:hAnsi="Times New Roman"/>
                  </w:rPr>
                </w:rPrChange>
              </w:rPr>
            </w:pPr>
            <w:del w:id="3639" w:author="Tomas Blazauskas" w:date="2023-03-19T16:18:00Z">
              <w:r w:rsidRPr="00DF0DC2" w:rsidDel="00DB05AD">
                <w:rPr>
                  <w:rFonts w:eastAsia="Times New Roman"/>
                  <w:b/>
                  <w:bCs/>
                  <w:rPrChange w:id="3640" w:author="Binkis Mikas" w:date="2023-03-19T23:19:00Z">
                    <w:rPr>
                      <w:rFonts w:ascii="Times New Roman" w:eastAsia="Times New Roman" w:hAnsi="Times New Roman"/>
                    </w:rPr>
                  </w:rPrChange>
                </w:rPr>
                <w:delText>Cutting off</w:delText>
              </w:r>
            </w:del>
            <w:ins w:id="3641" w:author="Tomas Blazauskas" w:date="2023-03-19T16:18:00Z">
              <w:r w:rsidR="00DB05AD" w:rsidRPr="00DF0DC2">
                <w:rPr>
                  <w:rFonts w:eastAsia="Times New Roman"/>
                  <w:b/>
                  <w:bCs/>
                  <w:rPrChange w:id="3642" w:author="Binkis Mikas" w:date="2023-03-19T23:19:00Z">
                    <w:rPr>
                      <w:rFonts w:ascii="Times New Roman" w:eastAsia="Times New Roman" w:hAnsi="Times New Roman"/>
                    </w:rPr>
                  </w:rPrChange>
                </w:rPr>
                <w:t>Clipping</w:t>
              </w:r>
            </w:ins>
          </w:p>
        </w:tc>
        <w:tc>
          <w:tcPr>
            <w:tcW w:w="1417" w:type="dxa"/>
            <w:shd w:val="clear" w:color="auto" w:fill="auto"/>
            <w:tcMar>
              <w:top w:w="100" w:type="dxa"/>
              <w:left w:w="100" w:type="dxa"/>
              <w:bottom w:w="100" w:type="dxa"/>
              <w:right w:w="100" w:type="dxa"/>
            </w:tcMar>
            <w:tcPrChange w:id="3643" w:author="Binkis Mikas" w:date="2023-03-20T00:44:00Z">
              <w:tcPr>
                <w:tcW w:w="1397" w:type="dxa"/>
                <w:shd w:val="clear" w:color="auto" w:fill="auto"/>
                <w:tcMar>
                  <w:top w:w="100" w:type="dxa"/>
                  <w:left w:w="100" w:type="dxa"/>
                  <w:bottom w:w="100" w:type="dxa"/>
                  <w:right w:w="100" w:type="dxa"/>
                </w:tcMar>
              </w:tcPr>
            </w:tcPrChange>
          </w:tcPr>
          <w:p w14:paraId="3F4E61CC" w14:textId="77777777" w:rsidR="008E38FE" w:rsidRPr="001D68A7" w:rsidRDefault="008E38FE">
            <w:pPr>
              <w:spacing w:line="240" w:lineRule="auto"/>
              <w:jc w:val="center"/>
              <w:rPr>
                <w:rFonts w:eastAsia="Times New Roman"/>
                <w:rPrChange w:id="3644" w:author="Binkis Mikas" w:date="2023-03-19T21:43:00Z">
                  <w:rPr>
                    <w:rFonts w:ascii="Times New Roman" w:eastAsia="Times New Roman" w:hAnsi="Times New Roman"/>
                  </w:rPr>
                </w:rPrChange>
              </w:rPr>
              <w:pPrChange w:id="3645" w:author="Binkis Mikas" w:date="2023-03-20T00:24:00Z">
                <w:pPr>
                  <w:spacing w:line="240" w:lineRule="auto"/>
                </w:pPr>
              </w:pPrChange>
            </w:pPr>
            <w:r w:rsidRPr="001D68A7">
              <w:rPr>
                <w:rFonts w:eastAsia="Times New Roman"/>
                <w:rPrChange w:id="3646" w:author="Binkis Mikas" w:date="2023-03-19T21:43:00Z">
                  <w:rPr>
                    <w:rFonts w:ascii="Times New Roman" w:eastAsia="Times New Roman" w:hAnsi="Times New Roman"/>
                  </w:rPr>
                </w:rPrChange>
              </w:rPr>
              <w:t>3,83</w:t>
            </w:r>
          </w:p>
        </w:tc>
        <w:tc>
          <w:tcPr>
            <w:tcW w:w="1985" w:type="dxa"/>
            <w:shd w:val="clear" w:color="auto" w:fill="auto"/>
            <w:tcMar>
              <w:top w:w="100" w:type="dxa"/>
              <w:left w:w="100" w:type="dxa"/>
              <w:bottom w:w="100" w:type="dxa"/>
              <w:right w:w="100" w:type="dxa"/>
            </w:tcMar>
            <w:tcPrChange w:id="3647" w:author="Binkis Mikas" w:date="2023-03-20T00:44:00Z">
              <w:tcPr>
                <w:tcW w:w="1666" w:type="dxa"/>
                <w:shd w:val="clear" w:color="auto" w:fill="auto"/>
                <w:tcMar>
                  <w:top w:w="100" w:type="dxa"/>
                  <w:left w:w="100" w:type="dxa"/>
                  <w:bottom w:w="100" w:type="dxa"/>
                  <w:right w:w="100" w:type="dxa"/>
                </w:tcMar>
              </w:tcPr>
            </w:tcPrChange>
          </w:tcPr>
          <w:p w14:paraId="45C1D20D" w14:textId="77777777" w:rsidR="008E38FE" w:rsidRPr="001D68A7" w:rsidRDefault="008E38FE">
            <w:pPr>
              <w:spacing w:line="240" w:lineRule="auto"/>
              <w:jc w:val="center"/>
              <w:rPr>
                <w:rFonts w:eastAsia="Times New Roman"/>
                <w:rPrChange w:id="3648" w:author="Binkis Mikas" w:date="2023-03-19T21:43:00Z">
                  <w:rPr>
                    <w:rFonts w:ascii="Times New Roman" w:eastAsia="Times New Roman" w:hAnsi="Times New Roman"/>
                  </w:rPr>
                </w:rPrChange>
              </w:rPr>
              <w:pPrChange w:id="3649" w:author="Binkis Mikas" w:date="2023-03-20T00:24:00Z">
                <w:pPr>
                  <w:spacing w:line="240" w:lineRule="auto"/>
                </w:pPr>
              </w:pPrChange>
            </w:pPr>
            <w:r w:rsidRPr="001D68A7">
              <w:rPr>
                <w:rFonts w:eastAsia="Times New Roman"/>
                <w:rPrChange w:id="3650" w:author="Binkis Mikas" w:date="2023-03-19T21:43:00Z">
                  <w:rPr>
                    <w:rFonts w:ascii="Times New Roman" w:eastAsia="Times New Roman" w:hAnsi="Times New Roman"/>
                  </w:rPr>
                </w:rPrChange>
              </w:rPr>
              <w:t>0,96</w:t>
            </w:r>
          </w:p>
        </w:tc>
        <w:tc>
          <w:tcPr>
            <w:tcW w:w="1843" w:type="dxa"/>
            <w:shd w:val="clear" w:color="auto" w:fill="auto"/>
            <w:tcMar>
              <w:top w:w="100" w:type="dxa"/>
              <w:left w:w="100" w:type="dxa"/>
              <w:bottom w:w="100" w:type="dxa"/>
              <w:right w:w="100" w:type="dxa"/>
            </w:tcMar>
            <w:tcPrChange w:id="3651" w:author="Binkis Mikas" w:date="2023-03-20T00:44:00Z">
              <w:tcPr>
                <w:tcW w:w="1500" w:type="dxa"/>
                <w:shd w:val="clear" w:color="auto" w:fill="auto"/>
                <w:tcMar>
                  <w:top w:w="100" w:type="dxa"/>
                  <w:left w:w="100" w:type="dxa"/>
                  <w:bottom w:w="100" w:type="dxa"/>
                  <w:right w:w="100" w:type="dxa"/>
                </w:tcMar>
              </w:tcPr>
            </w:tcPrChange>
          </w:tcPr>
          <w:p w14:paraId="733E7AAC" w14:textId="77777777" w:rsidR="008E38FE" w:rsidRPr="001D68A7" w:rsidRDefault="008E38FE">
            <w:pPr>
              <w:spacing w:line="240" w:lineRule="auto"/>
              <w:jc w:val="center"/>
              <w:rPr>
                <w:rFonts w:eastAsia="Times New Roman"/>
                <w:rPrChange w:id="3652" w:author="Binkis Mikas" w:date="2023-03-19T21:43:00Z">
                  <w:rPr>
                    <w:rFonts w:ascii="Times New Roman" w:eastAsia="Times New Roman" w:hAnsi="Times New Roman"/>
                  </w:rPr>
                </w:rPrChange>
              </w:rPr>
              <w:pPrChange w:id="3653" w:author="Binkis Mikas" w:date="2023-03-20T00:24:00Z">
                <w:pPr>
                  <w:spacing w:line="240" w:lineRule="auto"/>
                </w:pPr>
              </w:pPrChange>
            </w:pPr>
            <w:r w:rsidRPr="001D68A7">
              <w:rPr>
                <w:rFonts w:eastAsia="Times New Roman"/>
                <w:rPrChange w:id="3654" w:author="Binkis Mikas" w:date="2023-03-19T21:43:00Z">
                  <w:rPr>
                    <w:rFonts w:ascii="Times New Roman" w:eastAsia="Times New Roman" w:hAnsi="Times New Roman"/>
                  </w:rPr>
                </w:rPrChange>
              </w:rPr>
              <w:t>4,00</w:t>
            </w:r>
          </w:p>
        </w:tc>
        <w:tc>
          <w:tcPr>
            <w:tcW w:w="2131" w:type="dxa"/>
            <w:shd w:val="clear" w:color="auto" w:fill="auto"/>
            <w:tcMar>
              <w:top w:w="100" w:type="dxa"/>
              <w:left w:w="100" w:type="dxa"/>
              <w:bottom w:w="100" w:type="dxa"/>
              <w:right w:w="100" w:type="dxa"/>
            </w:tcMar>
            <w:tcPrChange w:id="3655" w:author="Binkis Mikas" w:date="2023-03-20T00:44:00Z">
              <w:tcPr>
                <w:tcW w:w="1910" w:type="dxa"/>
                <w:shd w:val="clear" w:color="auto" w:fill="auto"/>
                <w:tcMar>
                  <w:top w:w="100" w:type="dxa"/>
                  <w:left w:w="100" w:type="dxa"/>
                  <w:bottom w:w="100" w:type="dxa"/>
                  <w:right w:w="100" w:type="dxa"/>
                </w:tcMar>
              </w:tcPr>
            </w:tcPrChange>
          </w:tcPr>
          <w:p w14:paraId="1B19E459" w14:textId="77777777" w:rsidR="008E38FE" w:rsidRPr="001D68A7" w:rsidRDefault="008E38FE">
            <w:pPr>
              <w:spacing w:line="240" w:lineRule="auto"/>
              <w:jc w:val="center"/>
              <w:rPr>
                <w:rFonts w:eastAsia="Times New Roman"/>
                <w:rPrChange w:id="3656" w:author="Binkis Mikas" w:date="2023-03-19T21:43:00Z">
                  <w:rPr>
                    <w:rFonts w:ascii="Times New Roman" w:eastAsia="Times New Roman" w:hAnsi="Times New Roman"/>
                  </w:rPr>
                </w:rPrChange>
              </w:rPr>
              <w:pPrChange w:id="3657" w:author="Binkis Mikas" w:date="2023-03-20T00:24:00Z">
                <w:pPr>
                  <w:spacing w:line="240" w:lineRule="auto"/>
                </w:pPr>
              </w:pPrChange>
            </w:pPr>
            <w:r w:rsidRPr="001D68A7">
              <w:rPr>
                <w:rFonts w:eastAsia="Times New Roman"/>
                <w:rPrChange w:id="3658" w:author="Binkis Mikas" w:date="2023-03-19T21:43:00Z">
                  <w:rPr>
                    <w:rFonts w:ascii="Times New Roman" w:eastAsia="Times New Roman" w:hAnsi="Times New Roman"/>
                  </w:rPr>
                </w:rPrChange>
              </w:rPr>
              <w:t>1,00</w:t>
            </w:r>
          </w:p>
        </w:tc>
      </w:tr>
      <w:tr w:rsidR="008E38FE" w:rsidRPr="001D68A7" w14:paraId="2D772BFC" w14:textId="77777777" w:rsidTr="00E641EC">
        <w:trPr>
          <w:trHeight w:val="125"/>
          <w:trPrChange w:id="3659" w:author="Binkis Mikas" w:date="2023-03-20T00:44:00Z">
            <w:trPr>
              <w:trHeight w:val="125"/>
            </w:trPr>
          </w:trPrChange>
        </w:trPr>
        <w:tc>
          <w:tcPr>
            <w:tcW w:w="1418" w:type="dxa"/>
            <w:shd w:val="clear" w:color="auto" w:fill="auto"/>
            <w:tcMar>
              <w:top w:w="100" w:type="dxa"/>
              <w:left w:w="100" w:type="dxa"/>
              <w:bottom w:w="100" w:type="dxa"/>
              <w:right w:w="100" w:type="dxa"/>
            </w:tcMar>
            <w:tcPrChange w:id="3660" w:author="Binkis Mikas" w:date="2023-03-20T00:44:00Z">
              <w:tcPr>
                <w:tcW w:w="1205" w:type="dxa"/>
                <w:shd w:val="clear" w:color="auto" w:fill="auto"/>
                <w:tcMar>
                  <w:top w:w="100" w:type="dxa"/>
                  <w:left w:w="100" w:type="dxa"/>
                  <w:bottom w:w="100" w:type="dxa"/>
                  <w:right w:w="100" w:type="dxa"/>
                </w:tcMar>
              </w:tcPr>
            </w:tcPrChange>
          </w:tcPr>
          <w:p w14:paraId="47D43757" w14:textId="0BF7B3E0" w:rsidR="008E38FE" w:rsidRPr="00DF0DC2" w:rsidRDefault="008E38FE" w:rsidP="004E777B">
            <w:pPr>
              <w:spacing w:line="240" w:lineRule="auto"/>
              <w:rPr>
                <w:rFonts w:eastAsia="Times New Roman"/>
                <w:b/>
                <w:bCs/>
                <w:rPrChange w:id="3661" w:author="Binkis Mikas" w:date="2023-03-19T23:19:00Z">
                  <w:rPr>
                    <w:rFonts w:ascii="Times New Roman" w:eastAsia="Times New Roman" w:hAnsi="Times New Roman"/>
                  </w:rPr>
                </w:rPrChange>
              </w:rPr>
            </w:pPr>
            <w:del w:id="3662" w:author="Tomas Blazauskas" w:date="2023-03-19T16:18:00Z">
              <w:r w:rsidRPr="00DF0DC2" w:rsidDel="00DB05AD">
                <w:rPr>
                  <w:rFonts w:eastAsia="Times New Roman"/>
                  <w:b/>
                  <w:bCs/>
                  <w:rPrChange w:id="3663" w:author="Binkis Mikas" w:date="2023-03-19T23:19:00Z">
                    <w:rPr>
                      <w:rFonts w:ascii="Times New Roman" w:eastAsia="Times New Roman" w:hAnsi="Times New Roman"/>
                    </w:rPr>
                  </w:rPrChange>
                </w:rPr>
                <w:delText>Linking</w:delText>
              </w:r>
            </w:del>
            <w:ins w:id="3664" w:author="Tomas Blazauskas" w:date="2023-03-19T16:18:00Z">
              <w:r w:rsidR="00DB05AD" w:rsidRPr="00DF0DC2">
                <w:rPr>
                  <w:rFonts w:eastAsia="Times New Roman"/>
                  <w:b/>
                  <w:bCs/>
                  <w:rPrChange w:id="3665" w:author="Binkis Mikas" w:date="2023-03-19T23:19:00Z">
                    <w:rPr>
                      <w:rFonts w:ascii="Times New Roman" w:eastAsia="Times New Roman" w:hAnsi="Times New Roman"/>
                    </w:rPr>
                  </w:rPrChange>
                </w:rPr>
                <w:t>Blending</w:t>
              </w:r>
            </w:ins>
          </w:p>
        </w:tc>
        <w:tc>
          <w:tcPr>
            <w:tcW w:w="1417" w:type="dxa"/>
            <w:shd w:val="clear" w:color="auto" w:fill="auto"/>
            <w:tcMar>
              <w:top w:w="100" w:type="dxa"/>
              <w:left w:w="100" w:type="dxa"/>
              <w:bottom w:w="100" w:type="dxa"/>
              <w:right w:w="100" w:type="dxa"/>
            </w:tcMar>
            <w:tcPrChange w:id="3666" w:author="Binkis Mikas" w:date="2023-03-20T00:44:00Z">
              <w:tcPr>
                <w:tcW w:w="1397" w:type="dxa"/>
                <w:shd w:val="clear" w:color="auto" w:fill="auto"/>
                <w:tcMar>
                  <w:top w:w="100" w:type="dxa"/>
                  <w:left w:w="100" w:type="dxa"/>
                  <w:bottom w:w="100" w:type="dxa"/>
                  <w:right w:w="100" w:type="dxa"/>
                </w:tcMar>
              </w:tcPr>
            </w:tcPrChange>
          </w:tcPr>
          <w:p w14:paraId="755370B9" w14:textId="77777777" w:rsidR="008E38FE" w:rsidRPr="001D68A7" w:rsidRDefault="008E38FE">
            <w:pPr>
              <w:spacing w:line="240" w:lineRule="auto"/>
              <w:jc w:val="center"/>
              <w:rPr>
                <w:rFonts w:eastAsia="Times New Roman"/>
                <w:rPrChange w:id="3667" w:author="Binkis Mikas" w:date="2023-03-19T21:43:00Z">
                  <w:rPr>
                    <w:rFonts w:ascii="Times New Roman" w:eastAsia="Times New Roman" w:hAnsi="Times New Roman"/>
                  </w:rPr>
                </w:rPrChange>
              </w:rPr>
              <w:pPrChange w:id="3668" w:author="Binkis Mikas" w:date="2023-03-20T00:24:00Z">
                <w:pPr>
                  <w:spacing w:line="240" w:lineRule="auto"/>
                </w:pPr>
              </w:pPrChange>
            </w:pPr>
            <w:r w:rsidRPr="001D68A7">
              <w:rPr>
                <w:rFonts w:eastAsia="Times New Roman"/>
                <w:rPrChange w:id="3669" w:author="Binkis Mikas" w:date="2023-03-19T21:43:00Z">
                  <w:rPr>
                    <w:rFonts w:ascii="Times New Roman" w:eastAsia="Times New Roman" w:hAnsi="Times New Roman"/>
                  </w:rPr>
                </w:rPrChange>
              </w:rPr>
              <w:t>4,11</w:t>
            </w:r>
          </w:p>
        </w:tc>
        <w:tc>
          <w:tcPr>
            <w:tcW w:w="1985" w:type="dxa"/>
            <w:shd w:val="clear" w:color="auto" w:fill="auto"/>
            <w:tcMar>
              <w:top w:w="100" w:type="dxa"/>
              <w:left w:w="100" w:type="dxa"/>
              <w:bottom w:w="100" w:type="dxa"/>
              <w:right w:w="100" w:type="dxa"/>
            </w:tcMar>
            <w:tcPrChange w:id="3670" w:author="Binkis Mikas" w:date="2023-03-20T00:44:00Z">
              <w:tcPr>
                <w:tcW w:w="1666" w:type="dxa"/>
                <w:shd w:val="clear" w:color="auto" w:fill="auto"/>
                <w:tcMar>
                  <w:top w:w="100" w:type="dxa"/>
                  <w:left w:w="100" w:type="dxa"/>
                  <w:bottom w:w="100" w:type="dxa"/>
                  <w:right w:w="100" w:type="dxa"/>
                </w:tcMar>
              </w:tcPr>
            </w:tcPrChange>
          </w:tcPr>
          <w:p w14:paraId="0043ECF8" w14:textId="77777777" w:rsidR="008E38FE" w:rsidRPr="001D68A7" w:rsidRDefault="008E38FE">
            <w:pPr>
              <w:spacing w:line="240" w:lineRule="auto"/>
              <w:jc w:val="center"/>
              <w:rPr>
                <w:rFonts w:eastAsia="Times New Roman"/>
                <w:rPrChange w:id="3671" w:author="Binkis Mikas" w:date="2023-03-19T21:43:00Z">
                  <w:rPr>
                    <w:rFonts w:ascii="Times New Roman" w:eastAsia="Times New Roman" w:hAnsi="Times New Roman"/>
                  </w:rPr>
                </w:rPrChange>
              </w:rPr>
              <w:pPrChange w:id="3672" w:author="Binkis Mikas" w:date="2023-03-20T00:24:00Z">
                <w:pPr>
                  <w:spacing w:line="240" w:lineRule="auto"/>
                </w:pPr>
              </w:pPrChange>
            </w:pPr>
            <w:r w:rsidRPr="001D68A7">
              <w:rPr>
                <w:rFonts w:eastAsia="Times New Roman"/>
                <w:rPrChange w:id="3673" w:author="Binkis Mikas" w:date="2023-03-19T21:43:00Z">
                  <w:rPr>
                    <w:rFonts w:ascii="Times New Roman" w:eastAsia="Times New Roman" w:hAnsi="Times New Roman"/>
                  </w:rPr>
                </w:rPrChange>
              </w:rPr>
              <w:t>0,94</w:t>
            </w:r>
          </w:p>
        </w:tc>
        <w:tc>
          <w:tcPr>
            <w:tcW w:w="1843" w:type="dxa"/>
            <w:shd w:val="clear" w:color="auto" w:fill="auto"/>
            <w:tcMar>
              <w:top w:w="100" w:type="dxa"/>
              <w:left w:w="100" w:type="dxa"/>
              <w:bottom w:w="100" w:type="dxa"/>
              <w:right w:w="100" w:type="dxa"/>
            </w:tcMar>
            <w:tcPrChange w:id="3674" w:author="Binkis Mikas" w:date="2023-03-20T00:44:00Z">
              <w:tcPr>
                <w:tcW w:w="1500" w:type="dxa"/>
                <w:shd w:val="clear" w:color="auto" w:fill="auto"/>
                <w:tcMar>
                  <w:top w:w="100" w:type="dxa"/>
                  <w:left w:w="100" w:type="dxa"/>
                  <w:bottom w:w="100" w:type="dxa"/>
                  <w:right w:w="100" w:type="dxa"/>
                </w:tcMar>
              </w:tcPr>
            </w:tcPrChange>
          </w:tcPr>
          <w:p w14:paraId="114A3991" w14:textId="77777777" w:rsidR="008E38FE" w:rsidRPr="001D68A7" w:rsidRDefault="008E38FE">
            <w:pPr>
              <w:spacing w:line="240" w:lineRule="auto"/>
              <w:jc w:val="center"/>
              <w:rPr>
                <w:rFonts w:eastAsia="Times New Roman"/>
                <w:rPrChange w:id="3675" w:author="Binkis Mikas" w:date="2023-03-19T21:43:00Z">
                  <w:rPr>
                    <w:rFonts w:ascii="Times New Roman" w:eastAsia="Times New Roman" w:hAnsi="Times New Roman"/>
                  </w:rPr>
                </w:rPrChange>
              </w:rPr>
              <w:pPrChange w:id="3676" w:author="Binkis Mikas" w:date="2023-03-20T00:24:00Z">
                <w:pPr>
                  <w:spacing w:line="240" w:lineRule="auto"/>
                </w:pPr>
              </w:pPrChange>
            </w:pPr>
            <w:r w:rsidRPr="001D68A7">
              <w:rPr>
                <w:rFonts w:eastAsia="Times New Roman"/>
                <w:rPrChange w:id="3677" w:author="Binkis Mikas" w:date="2023-03-19T21:43:00Z">
                  <w:rPr>
                    <w:rFonts w:ascii="Times New Roman" w:eastAsia="Times New Roman" w:hAnsi="Times New Roman"/>
                  </w:rPr>
                </w:rPrChange>
              </w:rPr>
              <w:t>3,78</w:t>
            </w:r>
          </w:p>
        </w:tc>
        <w:tc>
          <w:tcPr>
            <w:tcW w:w="2131" w:type="dxa"/>
            <w:shd w:val="clear" w:color="auto" w:fill="auto"/>
            <w:tcMar>
              <w:top w:w="100" w:type="dxa"/>
              <w:left w:w="100" w:type="dxa"/>
              <w:bottom w:w="100" w:type="dxa"/>
              <w:right w:w="100" w:type="dxa"/>
            </w:tcMar>
            <w:tcPrChange w:id="3678" w:author="Binkis Mikas" w:date="2023-03-20T00:44:00Z">
              <w:tcPr>
                <w:tcW w:w="1910" w:type="dxa"/>
                <w:shd w:val="clear" w:color="auto" w:fill="auto"/>
                <w:tcMar>
                  <w:top w:w="100" w:type="dxa"/>
                  <w:left w:w="100" w:type="dxa"/>
                  <w:bottom w:w="100" w:type="dxa"/>
                  <w:right w:w="100" w:type="dxa"/>
                </w:tcMar>
              </w:tcPr>
            </w:tcPrChange>
          </w:tcPr>
          <w:p w14:paraId="523C5905" w14:textId="77777777" w:rsidR="008E38FE" w:rsidRPr="001D68A7" w:rsidRDefault="008E38FE">
            <w:pPr>
              <w:spacing w:line="240" w:lineRule="auto"/>
              <w:jc w:val="center"/>
              <w:rPr>
                <w:rFonts w:eastAsia="Times New Roman"/>
                <w:rPrChange w:id="3679" w:author="Binkis Mikas" w:date="2023-03-19T21:43:00Z">
                  <w:rPr>
                    <w:rFonts w:ascii="Times New Roman" w:eastAsia="Times New Roman" w:hAnsi="Times New Roman"/>
                  </w:rPr>
                </w:rPrChange>
              </w:rPr>
              <w:pPrChange w:id="3680" w:author="Binkis Mikas" w:date="2023-03-20T00:24:00Z">
                <w:pPr>
                  <w:spacing w:line="240" w:lineRule="auto"/>
                </w:pPr>
              </w:pPrChange>
            </w:pPr>
            <w:r w:rsidRPr="001D68A7">
              <w:rPr>
                <w:rFonts w:eastAsia="Times New Roman"/>
                <w:rPrChange w:id="3681" w:author="Binkis Mikas" w:date="2023-03-19T21:43:00Z">
                  <w:rPr>
                    <w:rFonts w:ascii="Times New Roman" w:eastAsia="Times New Roman" w:hAnsi="Times New Roman"/>
                  </w:rPr>
                </w:rPrChange>
              </w:rPr>
              <w:t>0,97</w:t>
            </w:r>
          </w:p>
        </w:tc>
      </w:tr>
      <w:tr w:rsidR="008E38FE" w:rsidRPr="001D68A7" w14:paraId="4E4ECDFB" w14:textId="77777777" w:rsidTr="00E641EC">
        <w:trPr>
          <w:trHeight w:val="66"/>
          <w:trPrChange w:id="3682" w:author="Binkis Mikas" w:date="2023-03-20T00:44:00Z">
            <w:trPr>
              <w:trHeight w:val="66"/>
            </w:trPr>
          </w:trPrChange>
        </w:trPr>
        <w:tc>
          <w:tcPr>
            <w:tcW w:w="1418" w:type="dxa"/>
            <w:shd w:val="clear" w:color="auto" w:fill="auto"/>
            <w:tcMar>
              <w:top w:w="100" w:type="dxa"/>
              <w:left w:w="100" w:type="dxa"/>
              <w:bottom w:w="100" w:type="dxa"/>
              <w:right w:w="100" w:type="dxa"/>
            </w:tcMar>
            <w:tcPrChange w:id="3683" w:author="Binkis Mikas" w:date="2023-03-20T00:44:00Z">
              <w:tcPr>
                <w:tcW w:w="1205" w:type="dxa"/>
                <w:shd w:val="clear" w:color="auto" w:fill="auto"/>
                <w:tcMar>
                  <w:top w:w="100" w:type="dxa"/>
                  <w:left w:w="100" w:type="dxa"/>
                  <w:bottom w:w="100" w:type="dxa"/>
                  <w:right w:w="100" w:type="dxa"/>
                </w:tcMar>
              </w:tcPr>
            </w:tcPrChange>
          </w:tcPr>
          <w:p w14:paraId="7BA77C74" w14:textId="769DB92F" w:rsidR="008E38FE" w:rsidRPr="00DF0DC2" w:rsidRDefault="008E38FE" w:rsidP="004E777B">
            <w:pPr>
              <w:spacing w:line="240" w:lineRule="auto"/>
              <w:rPr>
                <w:rFonts w:eastAsia="Times New Roman"/>
                <w:b/>
                <w:bCs/>
                <w:rPrChange w:id="3684" w:author="Binkis Mikas" w:date="2023-03-19T23:19:00Z">
                  <w:rPr>
                    <w:rFonts w:ascii="Times New Roman" w:eastAsia="Times New Roman" w:hAnsi="Times New Roman"/>
                  </w:rPr>
                </w:rPrChange>
              </w:rPr>
            </w:pPr>
            <w:del w:id="3685" w:author="Tomas Blazauskas" w:date="2023-03-19T16:18:00Z">
              <w:r w:rsidRPr="00DF0DC2" w:rsidDel="00DB05AD">
                <w:rPr>
                  <w:rFonts w:eastAsia="Times New Roman"/>
                  <w:b/>
                  <w:bCs/>
                  <w:rPrChange w:id="3686" w:author="Binkis Mikas" w:date="2023-03-19T23:19:00Z">
                    <w:rPr>
                      <w:rFonts w:ascii="Times New Roman" w:eastAsia="Times New Roman" w:hAnsi="Times New Roman"/>
                    </w:rPr>
                  </w:rPrChange>
                </w:rPr>
                <w:lastRenderedPageBreak/>
                <w:delText>Video</w:delText>
              </w:r>
            </w:del>
            <w:ins w:id="3687" w:author="Tomas Blazauskas" w:date="2023-03-19T16:18:00Z">
              <w:r w:rsidR="00DB05AD" w:rsidRPr="00DF0DC2">
                <w:rPr>
                  <w:rFonts w:eastAsia="Times New Roman"/>
                  <w:b/>
                  <w:bCs/>
                  <w:rPrChange w:id="3688" w:author="Binkis Mikas" w:date="2023-03-19T23:19:00Z">
                    <w:rPr>
                      <w:rFonts w:ascii="Times New Roman" w:eastAsia="Times New Roman" w:hAnsi="Times New Roman"/>
                    </w:rPr>
                  </w:rPrChange>
                </w:rPr>
                <w:t>Sequential</w:t>
              </w:r>
            </w:ins>
          </w:p>
        </w:tc>
        <w:tc>
          <w:tcPr>
            <w:tcW w:w="1417" w:type="dxa"/>
            <w:shd w:val="clear" w:color="auto" w:fill="auto"/>
            <w:tcMar>
              <w:top w:w="100" w:type="dxa"/>
              <w:left w:w="100" w:type="dxa"/>
              <w:bottom w:w="100" w:type="dxa"/>
              <w:right w:w="100" w:type="dxa"/>
            </w:tcMar>
            <w:tcPrChange w:id="3689" w:author="Binkis Mikas" w:date="2023-03-20T00:44:00Z">
              <w:tcPr>
                <w:tcW w:w="1397" w:type="dxa"/>
                <w:shd w:val="clear" w:color="auto" w:fill="auto"/>
                <w:tcMar>
                  <w:top w:w="100" w:type="dxa"/>
                  <w:left w:w="100" w:type="dxa"/>
                  <w:bottom w:w="100" w:type="dxa"/>
                  <w:right w:w="100" w:type="dxa"/>
                </w:tcMar>
              </w:tcPr>
            </w:tcPrChange>
          </w:tcPr>
          <w:p w14:paraId="6DFB71E9" w14:textId="77777777" w:rsidR="008E38FE" w:rsidRPr="001D68A7" w:rsidRDefault="008E38FE">
            <w:pPr>
              <w:spacing w:line="240" w:lineRule="auto"/>
              <w:jc w:val="center"/>
              <w:rPr>
                <w:rFonts w:eastAsia="Times New Roman"/>
                <w:rPrChange w:id="3690" w:author="Binkis Mikas" w:date="2023-03-19T21:43:00Z">
                  <w:rPr>
                    <w:rFonts w:ascii="Times New Roman" w:eastAsia="Times New Roman" w:hAnsi="Times New Roman"/>
                  </w:rPr>
                </w:rPrChange>
              </w:rPr>
              <w:pPrChange w:id="3691" w:author="Binkis Mikas" w:date="2023-03-20T00:24:00Z">
                <w:pPr>
                  <w:spacing w:line="240" w:lineRule="auto"/>
                </w:pPr>
              </w:pPrChange>
            </w:pPr>
            <w:r w:rsidRPr="001D68A7">
              <w:rPr>
                <w:rFonts w:eastAsia="Times New Roman"/>
                <w:rPrChange w:id="3692" w:author="Binkis Mikas" w:date="2023-03-19T21:43:00Z">
                  <w:rPr>
                    <w:rFonts w:ascii="Times New Roman" w:eastAsia="Times New Roman" w:hAnsi="Times New Roman"/>
                  </w:rPr>
                </w:rPrChange>
              </w:rPr>
              <w:t>3,06</w:t>
            </w:r>
          </w:p>
        </w:tc>
        <w:tc>
          <w:tcPr>
            <w:tcW w:w="1985" w:type="dxa"/>
            <w:shd w:val="clear" w:color="auto" w:fill="auto"/>
            <w:tcMar>
              <w:top w:w="100" w:type="dxa"/>
              <w:left w:w="100" w:type="dxa"/>
              <w:bottom w:w="100" w:type="dxa"/>
              <w:right w:w="100" w:type="dxa"/>
            </w:tcMar>
            <w:tcPrChange w:id="3693" w:author="Binkis Mikas" w:date="2023-03-20T00:44:00Z">
              <w:tcPr>
                <w:tcW w:w="1666" w:type="dxa"/>
                <w:shd w:val="clear" w:color="auto" w:fill="auto"/>
                <w:tcMar>
                  <w:top w:w="100" w:type="dxa"/>
                  <w:left w:w="100" w:type="dxa"/>
                  <w:bottom w:w="100" w:type="dxa"/>
                  <w:right w:w="100" w:type="dxa"/>
                </w:tcMar>
              </w:tcPr>
            </w:tcPrChange>
          </w:tcPr>
          <w:p w14:paraId="54592405" w14:textId="77777777" w:rsidR="008E38FE" w:rsidRPr="001D68A7" w:rsidRDefault="008E38FE">
            <w:pPr>
              <w:spacing w:line="240" w:lineRule="auto"/>
              <w:jc w:val="center"/>
              <w:rPr>
                <w:rFonts w:eastAsia="Times New Roman"/>
                <w:rPrChange w:id="3694" w:author="Binkis Mikas" w:date="2023-03-19T21:43:00Z">
                  <w:rPr>
                    <w:rFonts w:ascii="Times New Roman" w:eastAsia="Times New Roman" w:hAnsi="Times New Roman"/>
                  </w:rPr>
                </w:rPrChange>
              </w:rPr>
              <w:pPrChange w:id="3695" w:author="Binkis Mikas" w:date="2023-03-20T00:24:00Z">
                <w:pPr>
                  <w:spacing w:line="240" w:lineRule="auto"/>
                </w:pPr>
              </w:pPrChange>
            </w:pPr>
            <w:r w:rsidRPr="001D68A7">
              <w:rPr>
                <w:rFonts w:eastAsia="Times New Roman"/>
                <w:rPrChange w:id="3696" w:author="Binkis Mikas" w:date="2023-03-19T21:43:00Z">
                  <w:rPr>
                    <w:rFonts w:ascii="Times New Roman" w:eastAsia="Times New Roman" w:hAnsi="Times New Roman"/>
                  </w:rPr>
                </w:rPrChange>
              </w:rPr>
              <w:t>1,34</w:t>
            </w:r>
          </w:p>
        </w:tc>
        <w:tc>
          <w:tcPr>
            <w:tcW w:w="1843" w:type="dxa"/>
            <w:shd w:val="clear" w:color="auto" w:fill="auto"/>
            <w:tcMar>
              <w:top w:w="100" w:type="dxa"/>
              <w:left w:w="100" w:type="dxa"/>
              <w:bottom w:w="100" w:type="dxa"/>
              <w:right w:w="100" w:type="dxa"/>
            </w:tcMar>
            <w:tcPrChange w:id="3697" w:author="Binkis Mikas" w:date="2023-03-20T00:44:00Z">
              <w:tcPr>
                <w:tcW w:w="1500" w:type="dxa"/>
                <w:shd w:val="clear" w:color="auto" w:fill="auto"/>
                <w:tcMar>
                  <w:top w:w="100" w:type="dxa"/>
                  <w:left w:w="100" w:type="dxa"/>
                  <w:bottom w:w="100" w:type="dxa"/>
                  <w:right w:w="100" w:type="dxa"/>
                </w:tcMar>
              </w:tcPr>
            </w:tcPrChange>
          </w:tcPr>
          <w:p w14:paraId="5D959089" w14:textId="77777777" w:rsidR="008E38FE" w:rsidRPr="001D68A7" w:rsidRDefault="008E38FE">
            <w:pPr>
              <w:spacing w:line="240" w:lineRule="auto"/>
              <w:jc w:val="center"/>
              <w:rPr>
                <w:rFonts w:eastAsia="Times New Roman"/>
                <w:rPrChange w:id="3698" w:author="Binkis Mikas" w:date="2023-03-19T21:43:00Z">
                  <w:rPr>
                    <w:rFonts w:ascii="Times New Roman" w:eastAsia="Times New Roman" w:hAnsi="Times New Roman"/>
                  </w:rPr>
                </w:rPrChange>
              </w:rPr>
              <w:pPrChange w:id="3699" w:author="Binkis Mikas" w:date="2023-03-20T00:24:00Z">
                <w:pPr>
                  <w:spacing w:line="240" w:lineRule="auto"/>
                </w:pPr>
              </w:pPrChange>
            </w:pPr>
            <w:r w:rsidRPr="001D68A7">
              <w:rPr>
                <w:rFonts w:eastAsia="Times New Roman"/>
                <w:rPrChange w:id="3700" w:author="Binkis Mikas" w:date="2023-03-19T21:43:00Z">
                  <w:rPr>
                    <w:rFonts w:ascii="Times New Roman" w:eastAsia="Times New Roman" w:hAnsi="Times New Roman"/>
                  </w:rPr>
                </w:rPrChange>
              </w:rPr>
              <w:t>3,63</w:t>
            </w:r>
          </w:p>
        </w:tc>
        <w:tc>
          <w:tcPr>
            <w:tcW w:w="2131" w:type="dxa"/>
            <w:shd w:val="clear" w:color="auto" w:fill="auto"/>
            <w:tcMar>
              <w:top w:w="100" w:type="dxa"/>
              <w:left w:w="100" w:type="dxa"/>
              <w:bottom w:w="100" w:type="dxa"/>
              <w:right w:w="100" w:type="dxa"/>
            </w:tcMar>
            <w:tcPrChange w:id="3701" w:author="Binkis Mikas" w:date="2023-03-20T00:44:00Z">
              <w:tcPr>
                <w:tcW w:w="1910" w:type="dxa"/>
                <w:shd w:val="clear" w:color="auto" w:fill="auto"/>
                <w:tcMar>
                  <w:top w:w="100" w:type="dxa"/>
                  <w:left w:w="100" w:type="dxa"/>
                  <w:bottom w:w="100" w:type="dxa"/>
                  <w:right w:w="100" w:type="dxa"/>
                </w:tcMar>
              </w:tcPr>
            </w:tcPrChange>
          </w:tcPr>
          <w:p w14:paraId="617AE46A" w14:textId="77777777" w:rsidR="008E38FE" w:rsidRPr="001D68A7" w:rsidRDefault="008E38FE">
            <w:pPr>
              <w:spacing w:line="240" w:lineRule="auto"/>
              <w:jc w:val="center"/>
              <w:rPr>
                <w:rFonts w:eastAsia="Times New Roman"/>
                <w:rPrChange w:id="3702" w:author="Binkis Mikas" w:date="2023-03-19T21:43:00Z">
                  <w:rPr>
                    <w:rFonts w:ascii="Times New Roman" w:eastAsia="Times New Roman" w:hAnsi="Times New Roman"/>
                  </w:rPr>
                </w:rPrChange>
              </w:rPr>
              <w:pPrChange w:id="3703" w:author="Binkis Mikas" w:date="2023-03-20T00:24:00Z">
                <w:pPr>
                  <w:spacing w:line="240" w:lineRule="auto"/>
                </w:pPr>
              </w:pPrChange>
            </w:pPr>
            <w:r w:rsidRPr="001D68A7">
              <w:rPr>
                <w:rFonts w:eastAsia="Times New Roman"/>
                <w:rPrChange w:id="3704" w:author="Binkis Mikas" w:date="2023-03-19T21:43:00Z">
                  <w:rPr>
                    <w:rFonts w:ascii="Times New Roman" w:eastAsia="Times New Roman" w:hAnsi="Times New Roman"/>
                  </w:rPr>
                </w:rPrChange>
              </w:rPr>
              <w:t>1,05</w:t>
            </w:r>
          </w:p>
        </w:tc>
      </w:tr>
    </w:tbl>
    <w:p w14:paraId="531A0E6D" w14:textId="3696198B" w:rsidR="00B95AD6" w:rsidRPr="001D68A7" w:rsidRDefault="00EB3892">
      <w:pPr>
        <w:pStyle w:val="MDPI21heading1"/>
        <w:spacing w:after="0"/>
        <w:ind w:firstLine="425"/>
        <w:jc w:val="both"/>
        <w:rPr>
          <w:b w:val="0"/>
        </w:rPr>
        <w:pPrChange w:id="3705" w:author="Binkis Mikas" w:date="2023-03-19T22:47:00Z">
          <w:pPr>
            <w:pStyle w:val="MDPI21heading1"/>
            <w:ind w:firstLine="425"/>
            <w:jc w:val="both"/>
          </w:pPr>
        </w:pPrChange>
      </w:pPr>
      <w:ins w:id="3706" w:author="Tomas Blazauskas" w:date="2023-03-19T16:21:00Z">
        <w:r w:rsidRPr="001D68A7">
          <w:rPr>
            <w:b w:val="0"/>
          </w:rPr>
          <w:t xml:space="preserve">As </w:t>
        </w:r>
      </w:ins>
      <w:del w:id="3707" w:author="Tomas Blazauskas" w:date="2023-03-19T16:21:00Z">
        <w:r w:rsidR="00B95AD6" w:rsidRPr="001D68A7" w:rsidDel="00EB3892">
          <w:rPr>
            <w:b w:val="0"/>
          </w:rPr>
          <w:delText>F</w:delText>
        </w:r>
      </w:del>
      <w:ins w:id="3708" w:author="Tomas Blazauskas" w:date="2023-03-19T16:21:00Z">
        <w:r w:rsidRPr="001D68A7">
          <w:rPr>
            <w:b w:val="0"/>
          </w:rPr>
          <w:t>f</w:t>
        </w:r>
      </w:ins>
      <w:r w:rsidR="00B95AD6" w:rsidRPr="001D68A7">
        <w:rPr>
          <w:b w:val="0"/>
        </w:rPr>
        <w:t>or the usability estimates</w:t>
      </w:r>
      <w:del w:id="3709" w:author="Tomas Blazauskas" w:date="2023-03-19T16:21:00Z">
        <w:r w:rsidR="00B95AD6" w:rsidRPr="001D68A7" w:rsidDel="00EB3892">
          <w:rPr>
            <w:b w:val="0"/>
          </w:rPr>
          <w:delText xml:space="preserve"> collected from the experiments</w:delText>
        </w:r>
      </w:del>
      <w:r w:rsidR="00B95AD6" w:rsidRPr="001D68A7">
        <w:rPr>
          <w:b w:val="0"/>
        </w:rPr>
        <w:t xml:space="preserve">, a 95% confidence interval is calculated for each </w:t>
      </w:r>
      <w:del w:id="3710" w:author="Tomas Blazauskas" w:date="2023-03-19T16:21:00Z">
        <w:r w:rsidR="00B95AD6" w:rsidRPr="001D68A7" w:rsidDel="00EB3892">
          <w:rPr>
            <w:b w:val="0"/>
          </w:rPr>
          <w:delText xml:space="preserve">content representation </w:delText>
        </w:r>
      </w:del>
      <w:r w:rsidR="00B95AD6" w:rsidRPr="001D68A7">
        <w:rPr>
          <w:b w:val="0"/>
        </w:rPr>
        <w:t>method (</w:t>
      </w:r>
      <w:ins w:id="3711" w:author="Tomas Blazauskas" w:date="2023-03-19T16:21:00Z">
        <w:r w:rsidRPr="001D68A7">
          <w:rPr>
            <w:b w:val="0"/>
          </w:rPr>
          <w:t xml:space="preserve">see </w:t>
        </w:r>
      </w:ins>
      <w:r w:rsidR="00B95AD6" w:rsidRPr="001D68A7">
        <w:rPr>
          <w:b w:val="0"/>
        </w:rPr>
        <w:t xml:space="preserve">Table </w:t>
      </w:r>
      <w:del w:id="3712" w:author="Binkis Mikas" w:date="2023-03-19T23:43:00Z">
        <w:r w:rsidR="00B95AD6" w:rsidRPr="001D68A7" w:rsidDel="00E50A0B">
          <w:rPr>
            <w:b w:val="0"/>
          </w:rPr>
          <w:delText>6</w:delText>
        </w:r>
      </w:del>
      <w:ins w:id="3713" w:author="Binkis Mikas" w:date="2023-03-19T23:43:00Z">
        <w:r w:rsidR="00E50A0B">
          <w:rPr>
            <w:b w:val="0"/>
          </w:rPr>
          <w:t>8</w:t>
        </w:r>
      </w:ins>
      <w:r w:rsidR="00B95AD6" w:rsidRPr="001D68A7">
        <w:rPr>
          <w:b w:val="0"/>
        </w:rPr>
        <w:t xml:space="preserve">). As the ranges of estimates for the two-dimensional content representation methods overlap, it is concluded that there is a 95 % probability that there is no statistically significant difference between the SUS estimates of the clipping, </w:t>
      </w:r>
      <w:del w:id="3714" w:author="Tomas Blazauskas" w:date="2023-03-19T16:22:00Z">
        <w:r w:rsidR="00B95AD6" w:rsidRPr="001D68A7" w:rsidDel="00676D3C">
          <w:rPr>
            <w:b w:val="0"/>
          </w:rPr>
          <w:delText xml:space="preserve">fusion </w:delText>
        </w:r>
      </w:del>
      <w:ins w:id="3715" w:author="Tomas Blazauskas" w:date="2023-03-19T16:22:00Z">
        <w:r w:rsidR="00676D3C" w:rsidRPr="001D68A7">
          <w:rPr>
            <w:b w:val="0"/>
          </w:rPr>
          <w:t xml:space="preserve">blending </w:t>
        </w:r>
      </w:ins>
      <w:r w:rsidR="00B95AD6" w:rsidRPr="001D68A7">
        <w:rPr>
          <w:b w:val="0"/>
        </w:rPr>
        <w:t xml:space="preserve">and </w:t>
      </w:r>
      <w:del w:id="3716" w:author="Tomas Blazauskas" w:date="2023-03-19T16:22:00Z">
        <w:r w:rsidR="00B95AD6" w:rsidRPr="001D68A7" w:rsidDel="00676D3C">
          <w:rPr>
            <w:b w:val="0"/>
          </w:rPr>
          <w:delText xml:space="preserve">video </w:delText>
        </w:r>
      </w:del>
      <w:ins w:id="3717" w:author="Tomas Blazauskas" w:date="2023-03-19T16:22:00Z">
        <w:r w:rsidR="00676D3C" w:rsidRPr="001D68A7">
          <w:rPr>
            <w:b w:val="0"/>
          </w:rPr>
          <w:t xml:space="preserve">sequential transition </w:t>
        </w:r>
      </w:ins>
      <w:r w:rsidR="00B95AD6" w:rsidRPr="001D68A7">
        <w:rPr>
          <w:b w:val="0"/>
        </w:rPr>
        <w:t>methods. They all fall within the good usability range (68-80.3). However, there is a 95% confidence that there is a statistically significant difference between two-dimensional and three-dimensional content representation, as the confidence intervals do not overlap. Also, the usability of three-dimensional content is 95% likely to fall into the category of excellent usability.</w:t>
      </w:r>
    </w:p>
    <w:p w14:paraId="33B7B4B9" w14:textId="1F81F3DA" w:rsidR="008E38FE" w:rsidRPr="001D68A7" w:rsidRDefault="008E38FE">
      <w:pPr>
        <w:spacing w:before="240" w:after="120" w:line="240" w:lineRule="auto"/>
        <w:ind w:left="2041" w:firstLine="510"/>
        <w:rPr>
          <w:rFonts w:eastAsia="Times New Roman"/>
          <w:sz w:val="18"/>
          <w:rPrChange w:id="3718" w:author="Binkis Mikas" w:date="2023-03-19T21:43:00Z">
            <w:rPr>
              <w:rFonts w:ascii="Times New Roman" w:eastAsia="Times New Roman" w:hAnsi="Times New Roman"/>
              <w:sz w:val="18"/>
            </w:rPr>
          </w:rPrChange>
        </w:rPr>
        <w:pPrChange w:id="3719" w:author="Binkis Mikas" w:date="2023-03-19T23:18:00Z">
          <w:pPr>
            <w:spacing w:line="240" w:lineRule="auto"/>
            <w:ind w:left="2040" w:firstLine="510"/>
          </w:pPr>
        </w:pPrChange>
      </w:pPr>
      <w:r w:rsidRPr="001D68A7">
        <w:rPr>
          <w:rFonts w:eastAsia="Times New Roman"/>
          <w:b/>
          <w:sz w:val="18"/>
          <w:rPrChange w:id="3720" w:author="Binkis Mikas" w:date="2023-03-19T21:43:00Z">
            <w:rPr>
              <w:rFonts w:ascii="Times New Roman" w:eastAsia="Times New Roman" w:hAnsi="Times New Roman"/>
              <w:b/>
              <w:sz w:val="18"/>
            </w:rPr>
          </w:rPrChange>
        </w:rPr>
        <w:t xml:space="preserve">Table </w:t>
      </w:r>
      <w:del w:id="3721" w:author="Binkis Mikas" w:date="2023-03-19T23:43:00Z">
        <w:r w:rsidRPr="001D68A7" w:rsidDel="00E50A0B">
          <w:rPr>
            <w:rFonts w:eastAsia="Times New Roman"/>
            <w:b/>
            <w:sz w:val="18"/>
            <w:rPrChange w:id="3722" w:author="Binkis Mikas" w:date="2023-03-19T21:43:00Z">
              <w:rPr>
                <w:rFonts w:ascii="Times New Roman" w:eastAsia="Times New Roman" w:hAnsi="Times New Roman"/>
                <w:b/>
                <w:sz w:val="18"/>
              </w:rPr>
            </w:rPrChange>
          </w:rPr>
          <w:delText>6</w:delText>
        </w:r>
      </w:del>
      <w:ins w:id="3723" w:author="Binkis Mikas" w:date="2023-03-19T23:43:00Z">
        <w:r w:rsidR="00E50A0B">
          <w:rPr>
            <w:rFonts w:eastAsia="Times New Roman"/>
            <w:b/>
            <w:sz w:val="18"/>
          </w:rPr>
          <w:t>8</w:t>
        </w:r>
      </w:ins>
      <w:r w:rsidRPr="001D68A7">
        <w:rPr>
          <w:rFonts w:eastAsia="Times New Roman"/>
          <w:sz w:val="18"/>
          <w:rPrChange w:id="3724" w:author="Binkis Mikas" w:date="2023-03-19T21:43:00Z">
            <w:rPr>
              <w:rFonts w:ascii="Times New Roman" w:eastAsia="Times New Roman" w:hAnsi="Times New Roman"/>
              <w:sz w:val="18"/>
            </w:rPr>
          </w:rPrChange>
        </w:rPr>
        <w:t xml:space="preserve">. Totally 95% confidence intervals for SUS estimates for all </w:t>
      </w:r>
      <w:del w:id="3725" w:author="Tomas Blazauskas" w:date="2023-03-19T16:23:00Z">
        <w:r w:rsidRPr="001D68A7" w:rsidDel="00A27245">
          <w:rPr>
            <w:rFonts w:eastAsia="Times New Roman"/>
            <w:sz w:val="18"/>
            <w:rPrChange w:id="3726" w:author="Binkis Mikas" w:date="2023-03-19T21:43:00Z">
              <w:rPr>
                <w:rFonts w:ascii="Times New Roman" w:eastAsia="Times New Roman" w:hAnsi="Times New Roman"/>
                <w:sz w:val="18"/>
              </w:rPr>
            </w:rPrChange>
          </w:rPr>
          <w:delText xml:space="preserve">content mapping </w:delText>
        </w:r>
      </w:del>
      <w:r w:rsidRPr="001D68A7">
        <w:rPr>
          <w:rFonts w:eastAsia="Times New Roman"/>
          <w:sz w:val="18"/>
          <w:rPrChange w:id="3727" w:author="Binkis Mikas" w:date="2023-03-19T21:43:00Z">
            <w:rPr>
              <w:rFonts w:ascii="Times New Roman" w:eastAsia="Times New Roman" w:hAnsi="Times New Roman"/>
              <w:sz w:val="18"/>
            </w:rPr>
          </w:rPrChange>
        </w:rPr>
        <w:t>methods</w:t>
      </w:r>
    </w:p>
    <w:tbl>
      <w:tblPr>
        <w:tblW w:w="7949" w:type="dxa"/>
        <w:tblInd w:w="2541"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Change w:id="3728" w:author="Binkis Mikas" w:date="2023-03-19T23:19:00Z">
          <w:tblPr>
            <w:tblW w:w="7351" w:type="dxa"/>
            <w:tblInd w:w="2541" w:type="dxa"/>
            <w:tblBorders>
              <w:top w:val="single" w:sz="4" w:space="0" w:color="auto"/>
              <w:bottom w:val="single" w:sz="4" w:space="0" w:color="auto"/>
              <w:insideH w:val="single" w:sz="4" w:space="0" w:color="auto"/>
              <w:insideV w:val="single" w:sz="4" w:space="0" w:color="auto"/>
            </w:tblBorders>
            <w:tblLayout w:type="fixed"/>
            <w:tblLook w:val="0600" w:firstRow="0" w:lastRow="0" w:firstColumn="0" w:lastColumn="0" w:noHBand="1" w:noVBand="1"/>
          </w:tblPr>
        </w:tblPrChange>
      </w:tblPr>
      <w:tblGrid>
        <w:gridCol w:w="1812"/>
        <w:gridCol w:w="1559"/>
        <w:gridCol w:w="1459"/>
        <w:gridCol w:w="1560"/>
        <w:gridCol w:w="1559"/>
        <w:tblGridChange w:id="3729">
          <w:tblGrid>
            <w:gridCol w:w="1266"/>
            <w:gridCol w:w="1610"/>
            <w:gridCol w:w="1020"/>
            <w:gridCol w:w="1709"/>
            <w:gridCol w:w="1746"/>
          </w:tblGrid>
        </w:tblGridChange>
      </w:tblGrid>
      <w:tr w:rsidR="008E38FE" w:rsidRPr="001D68A7" w14:paraId="28D78E37" w14:textId="77777777" w:rsidTr="00DF0DC2">
        <w:trPr>
          <w:trHeight w:val="418"/>
          <w:trPrChange w:id="3730" w:author="Binkis Mikas" w:date="2023-03-19T23:19:00Z">
            <w:trPr>
              <w:trHeight w:val="418"/>
            </w:trPr>
          </w:trPrChange>
        </w:trPr>
        <w:tc>
          <w:tcPr>
            <w:tcW w:w="1812" w:type="dxa"/>
            <w:shd w:val="clear" w:color="auto" w:fill="auto"/>
            <w:tcMar>
              <w:top w:w="100" w:type="dxa"/>
              <w:left w:w="100" w:type="dxa"/>
              <w:bottom w:w="100" w:type="dxa"/>
              <w:right w:w="100" w:type="dxa"/>
            </w:tcMar>
            <w:tcPrChange w:id="3731" w:author="Binkis Mikas" w:date="2023-03-19T23:19:00Z">
              <w:tcPr>
                <w:tcW w:w="1266" w:type="dxa"/>
                <w:shd w:val="clear" w:color="auto" w:fill="auto"/>
                <w:tcMar>
                  <w:top w:w="100" w:type="dxa"/>
                  <w:left w:w="100" w:type="dxa"/>
                  <w:bottom w:w="100" w:type="dxa"/>
                  <w:right w:w="100" w:type="dxa"/>
                </w:tcMar>
              </w:tcPr>
            </w:tcPrChange>
          </w:tcPr>
          <w:p w14:paraId="46BA7FD0" w14:textId="77777777" w:rsidR="008E38FE" w:rsidRPr="00DF0DC2" w:rsidRDefault="008E38FE" w:rsidP="004E777B">
            <w:pPr>
              <w:spacing w:line="240" w:lineRule="auto"/>
              <w:rPr>
                <w:rFonts w:eastAsia="Times New Roman"/>
                <w:b/>
                <w:bCs/>
                <w:rPrChange w:id="3732" w:author="Binkis Mikas" w:date="2023-03-19T23:18:00Z">
                  <w:rPr>
                    <w:rFonts w:ascii="Times New Roman" w:eastAsia="Times New Roman" w:hAnsi="Times New Roman"/>
                  </w:rPr>
                </w:rPrChange>
              </w:rPr>
            </w:pPr>
            <w:r w:rsidRPr="00DF0DC2">
              <w:rPr>
                <w:rFonts w:eastAsia="Times New Roman"/>
                <w:b/>
                <w:bCs/>
                <w:rPrChange w:id="3733" w:author="Binkis Mikas" w:date="2023-03-19T23:18:00Z">
                  <w:rPr>
                    <w:rFonts w:ascii="Times New Roman" w:eastAsia="Times New Roman" w:hAnsi="Times New Roman"/>
                  </w:rPr>
                </w:rPrChange>
              </w:rPr>
              <w:t>Method</w:t>
            </w:r>
          </w:p>
        </w:tc>
        <w:tc>
          <w:tcPr>
            <w:tcW w:w="1559" w:type="dxa"/>
            <w:shd w:val="clear" w:color="auto" w:fill="auto"/>
            <w:tcMar>
              <w:top w:w="100" w:type="dxa"/>
              <w:left w:w="100" w:type="dxa"/>
              <w:bottom w:w="100" w:type="dxa"/>
              <w:right w:w="100" w:type="dxa"/>
            </w:tcMar>
            <w:tcPrChange w:id="3734" w:author="Binkis Mikas" w:date="2023-03-19T23:19:00Z">
              <w:tcPr>
                <w:tcW w:w="1610" w:type="dxa"/>
                <w:shd w:val="clear" w:color="auto" w:fill="auto"/>
                <w:tcMar>
                  <w:top w:w="100" w:type="dxa"/>
                  <w:left w:w="100" w:type="dxa"/>
                  <w:bottom w:w="100" w:type="dxa"/>
                  <w:right w:w="100" w:type="dxa"/>
                </w:tcMar>
              </w:tcPr>
            </w:tcPrChange>
          </w:tcPr>
          <w:p w14:paraId="38974A6D" w14:textId="77777777" w:rsidR="008E38FE" w:rsidRPr="00DF0DC2" w:rsidRDefault="008E38FE">
            <w:pPr>
              <w:spacing w:line="240" w:lineRule="auto"/>
              <w:jc w:val="center"/>
              <w:rPr>
                <w:rFonts w:eastAsia="Times New Roman"/>
                <w:b/>
                <w:bCs/>
                <w:rPrChange w:id="3735" w:author="Binkis Mikas" w:date="2023-03-19T23:18:00Z">
                  <w:rPr>
                    <w:rFonts w:ascii="Times New Roman" w:eastAsia="Times New Roman" w:hAnsi="Times New Roman"/>
                  </w:rPr>
                </w:rPrChange>
              </w:rPr>
              <w:pPrChange w:id="3736" w:author="Binkis Mikas" w:date="2023-03-19T23:19:00Z">
                <w:pPr>
                  <w:spacing w:line="240" w:lineRule="auto"/>
                </w:pPr>
              </w:pPrChange>
            </w:pPr>
            <w:r w:rsidRPr="00DF0DC2">
              <w:rPr>
                <w:rFonts w:eastAsia="Times New Roman"/>
                <w:b/>
                <w:bCs/>
                <w:rPrChange w:id="3737" w:author="Binkis Mikas" w:date="2023-03-19T23:18:00Z">
                  <w:rPr>
                    <w:rFonts w:ascii="Times New Roman" w:eastAsia="Times New Roman" w:hAnsi="Times New Roman"/>
                  </w:rPr>
                </w:rPrChange>
              </w:rPr>
              <w:t>Lower limit of the mean</w:t>
            </w:r>
          </w:p>
        </w:tc>
        <w:tc>
          <w:tcPr>
            <w:tcW w:w="1459" w:type="dxa"/>
            <w:shd w:val="clear" w:color="auto" w:fill="auto"/>
            <w:tcMar>
              <w:top w:w="100" w:type="dxa"/>
              <w:left w:w="100" w:type="dxa"/>
              <w:bottom w:w="100" w:type="dxa"/>
              <w:right w:w="100" w:type="dxa"/>
            </w:tcMar>
            <w:tcPrChange w:id="3738" w:author="Binkis Mikas" w:date="2023-03-19T23:19:00Z">
              <w:tcPr>
                <w:tcW w:w="1020" w:type="dxa"/>
                <w:shd w:val="clear" w:color="auto" w:fill="auto"/>
                <w:tcMar>
                  <w:top w:w="100" w:type="dxa"/>
                  <w:left w:w="100" w:type="dxa"/>
                  <w:bottom w:w="100" w:type="dxa"/>
                  <w:right w:w="100" w:type="dxa"/>
                </w:tcMar>
              </w:tcPr>
            </w:tcPrChange>
          </w:tcPr>
          <w:p w14:paraId="42BD729E" w14:textId="77777777" w:rsidR="008E38FE" w:rsidRPr="00DF0DC2" w:rsidRDefault="008E38FE">
            <w:pPr>
              <w:spacing w:line="240" w:lineRule="auto"/>
              <w:jc w:val="center"/>
              <w:rPr>
                <w:rFonts w:eastAsia="Times New Roman"/>
                <w:b/>
                <w:bCs/>
                <w:rPrChange w:id="3739" w:author="Binkis Mikas" w:date="2023-03-19T23:18:00Z">
                  <w:rPr>
                    <w:rFonts w:ascii="Times New Roman" w:eastAsia="Times New Roman" w:hAnsi="Times New Roman"/>
                  </w:rPr>
                </w:rPrChange>
              </w:rPr>
              <w:pPrChange w:id="3740" w:author="Binkis Mikas" w:date="2023-03-19T23:19:00Z">
                <w:pPr>
                  <w:spacing w:line="240" w:lineRule="auto"/>
                </w:pPr>
              </w:pPrChange>
            </w:pPr>
            <w:r w:rsidRPr="00DF0DC2">
              <w:rPr>
                <w:rFonts w:eastAsia="Times New Roman"/>
                <w:b/>
                <w:bCs/>
                <w:rPrChange w:id="3741" w:author="Binkis Mikas" w:date="2023-03-19T23:18:00Z">
                  <w:rPr>
                    <w:rFonts w:ascii="Times New Roman" w:eastAsia="Times New Roman" w:hAnsi="Times New Roman"/>
                  </w:rPr>
                </w:rPrChange>
              </w:rPr>
              <w:t>Average</w:t>
            </w:r>
          </w:p>
        </w:tc>
        <w:tc>
          <w:tcPr>
            <w:tcW w:w="1560" w:type="dxa"/>
            <w:shd w:val="clear" w:color="auto" w:fill="auto"/>
            <w:tcMar>
              <w:top w:w="100" w:type="dxa"/>
              <w:left w:w="100" w:type="dxa"/>
              <w:bottom w:w="100" w:type="dxa"/>
              <w:right w:w="100" w:type="dxa"/>
            </w:tcMar>
            <w:tcPrChange w:id="3742" w:author="Binkis Mikas" w:date="2023-03-19T23:19:00Z">
              <w:tcPr>
                <w:tcW w:w="1709" w:type="dxa"/>
                <w:shd w:val="clear" w:color="auto" w:fill="auto"/>
                <w:tcMar>
                  <w:top w:w="100" w:type="dxa"/>
                  <w:left w:w="100" w:type="dxa"/>
                  <w:bottom w:w="100" w:type="dxa"/>
                  <w:right w:w="100" w:type="dxa"/>
                </w:tcMar>
              </w:tcPr>
            </w:tcPrChange>
          </w:tcPr>
          <w:p w14:paraId="23DF34FF" w14:textId="77777777" w:rsidR="008E38FE" w:rsidRPr="00DF0DC2" w:rsidRDefault="008E38FE">
            <w:pPr>
              <w:spacing w:line="240" w:lineRule="auto"/>
              <w:jc w:val="center"/>
              <w:rPr>
                <w:rFonts w:eastAsia="Times New Roman"/>
                <w:b/>
                <w:bCs/>
                <w:rPrChange w:id="3743" w:author="Binkis Mikas" w:date="2023-03-19T23:18:00Z">
                  <w:rPr>
                    <w:rFonts w:ascii="Times New Roman" w:eastAsia="Times New Roman" w:hAnsi="Times New Roman"/>
                  </w:rPr>
                </w:rPrChange>
              </w:rPr>
              <w:pPrChange w:id="3744" w:author="Binkis Mikas" w:date="2023-03-19T23:19:00Z">
                <w:pPr>
                  <w:spacing w:line="240" w:lineRule="auto"/>
                </w:pPr>
              </w:pPrChange>
            </w:pPr>
            <w:r w:rsidRPr="00DF0DC2">
              <w:rPr>
                <w:rFonts w:eastAsia="Times New Roman"/>
                <w:b/>
                <w:bCs/>
                <w:rPrChange w:id="3745" w:author="Binkis Mikas" w:date="2023-03-19T23:18:00Z">
                  <w:rPr>
                    <w:rFonts w:ascii="Times New Roman" w:eastAsia="Times New Roman" w:hAnsi="Times New Roman"/>
                  </w:rPr>
                </w:rPrChange>
              </w:rPr>
              <w:t>Upper limit of the average</w:t>
            </w:r>
          </w:p>
        </w:tc>
        <w:tc>
          <w:tcPr>
            <w:tcW w:w="1559" w:type="dxa"/>
            <w:shd w:val="clear" w:color="auto" w:fill="auto"/>
            <w:tcMar>
              <w:top w:w="100" w:type="dxa"/>
              <w:left w:w="100" w:type="dxa"/>
              <w:bottom w:w="100" w:type="dxa"/>
              <w:right w:w="100" w:type="dxa"/>
            </w:tcMar>
            <w:tcPrChange w:id="3746" w:author="Binkis Mikas" w:date="2023-03-19T23:19:00Z">
              <w:tcPr>
                <w:tcW w:w="1746" w:type="dxa"/>
                <w:shd w:val="clear" w:color="auto" w:fill="auto"/>
                <w:tcMar>
                  <w:top w:w="100" w:type="dxa"/>
                  <w:left w:w="100" w:type="dxa"/>
                  <w:bottom w:w="100" w:type="dxa"/>
                  <w:right w:w="100" w:type="dxa"/>
                </w:tcMar>
              </w:tcPr>
            </w:tcPrChange>
          </w:tcPr>
          <w:p w14:paraId="76124AF6" w14:textId="77777777" w:rsidR="008E38FE" w:rsidRPr="00DF0DC2" w:rsidRDefault="008E38FE">
            <w:pPr>
              <w:spacing w:line="240" w:lineRule="auto"/>
              <w:jc w:val="center"/>
              <w:rPr>
                <w:rFonts w:eastAsia="Times New Roman"/>
                <w:b/>
                <w:bCs/>
                <w:rPrChange w:id="3747" w:author="Binkis Mikas" w:date="2023-03-19T23:18:00Z">
                  <w:rPr>
                    <w:rFonts w:ascii="Times New Roman" w:eastAsia="Times New Roman" w:hAnsi="Times New Roman"/>
                  </w:rPr>
                </w:rPrChange>
              </w:rPr>
              <w:pPrChange w:id="3748" w:author="Binkis Mikas" w:date="2023-03-19T23:19:00Z">
                <w:pPr>
                  <w:spacing w:line="240" w:lineRule="auto"/>
                </w:pPr>
              </w:pPrChange>
            </w:pPr>
            <w:r w:rsidRPr="00DF0DC2">
              <w:rPr>
                <w:rFonts w:eastAsia="Times New Roman"/>
                <w:b/>
                <w:bCs/>
                <w:rPrChange w:id="3749" w:author="Binkis Mikas" w:date="2023-03-19T23:18:00Z">
                  <w:rPr>
                    <w:rFonts w:ascii="Times New Roman" w:eastAsia="Times New Roman" w:hAnsi="Times New Roman"/>
                  </w:rPr>
                </w:rPrChange>
              </w:rPr>
              <w:t>Standard deviation</w:t>
            </w:r>
          </w:p>
        </w:tc>
      </w:tr>
      <w:tr w:rsidR="008E38FE" w:rsidRPr="001D68A7" w14:paraId="1FBBF3AA" w14:textId="77777777" w:rsidTr="00DF0DC2">
        <w:trPr>
          <w:trHeight w:val="22"/>
          <w:trPrChange w:id="3750" w:author="Binkis Mikas" w:date="2023-03-19T23:19:00Z">
            <w:trPr>
              <w:trHeight w:val="22"/>
            </w:trPr>
          </w:trPrChange>
        </w:trPr>
        <w:tc>
          <w:tcPr>
            <w:tcW w:w="1812" w:type="dxa"/>
            <w:shd w:val="clear" w:color="auto" w:fill="auto"/>
            <w:tcMar>
              <w:top w:w="100" w:type="dxa"/>
              <w:left w:w="100" w:type="dxa"/>
              <w:bottom w:w="100" w:type="dxa"/>
              <w:right w:w="100" w:type="dxa"/>
            </w:tcMar>
            <w:tcPrChange w:id="3751" w:author="Binkis Mikas" w:date="2023-03-19T23:19:00Z">
              <w:tcPr>
                <w:tcW w:w="1266" w:type="dxa"/>
                <w:shd w:val="clear" w:color="auto" w:fill="auto"/>
                <w:tcMar>
                  <w:top w:w="100" w:type="dxa"/>
                  <w:left w:w="100" w:type="dxa"/>
                  <w:bottom w:w="100" w:type="dxa"/>
                  <w:right w:w="100" w:type="dxa"/>
                </w:tcMar>
              </w:tcPr>
            </w:tcPrChange>
          </w:tcPr>
          <w:p w14:paraId="730A26B9" w14:textId="09249C6C" w:rsidR="008E38FE" w:rsidRPr="00DF0DC2" w:rsidRDefault="008E38FE" w:rsidP="004E777B">
            <w:pPr>
              <w:spacing w:line="240" w:lineRule="auto"/>
              <w:rPr>
                <w:rFonts w:eastAsia="Times New Roman"/>
                <w:b/>
                <w:bCs/>
                <w:rPrChange w:id="3752" w:author="Binkis Mikas" w:date="2023-03-19T23:18:00Z">
                  <w:rPr>
                    <w:rFonts w:ascii="Times New Roman" w:eastAsia="Times New Roman" w:hAnsi="Times New Roman"/>
                  </w:rPr>
                </w:rPrChange>
              </w:rPr>
            </w:pPr>
            <w:del w:id="3753" w:author="Tomas Blazauskas" w:date="2023-03-19T16:23:00Z">
              <w:r w:rsidRPr="00DF0DC2" w:rsidDel="00A27245">
                <w:rPr>
                  <w:rFonts w:eastAsia="Times New Roman"/>
                  <w:b/>
                  <w:bCs/>
                  <w:rPrChange w:id="3754" w:author="Binkis Mikas" w:date="2023-03-19T23:18:00Z">
                    <w:rPr>
                      <w:rFonts w:ascii="Times New Roman" w:eastAsia="Times New Roman" w:hAnsi="Times New Roman"/>
                    </w:rPr>
                  </w:rPrChange>
                </w:rPr>
                <w:delText>Cutting off</w:delText>
              </w:r>
            </w:del>
            <w:ins w:id="3755" w:author="Tomas Blazauskas" w:date="2023-03-19T16:23:00Z">
              <w:r w:rsidR="00A27245" w:rsidRPr="00DF0DC2">
                <w:rPr>
                  <w:rFonts w:eastAsia="Times New Roman"/>
                  <w:b/>
                  <w:bCs/>
                  <w:rPrChange w:id="3756" w:author="Binkis Mikas" w:date="2023-03-19T23:18:00Z">
                    <w:rPr>
                      <w:rFonts w:ascii="Times New Roman" w:eastAsia="Times New Roman" w:hAnsi="Times New Roman"/>
                    </w:rPr>
                  </w:rPrChange>
                </w:rPr>
                <w:t>Clipping</w:t>
              </w:r>
            </w:ins>
          </w:p>
        </w:tc>
        <w:tc>
          <w:tcPr>
            <w:tcW w:w="1559" w:type="dxa"/>
            <w:shd w:val="clear" w:color="auto" w:fill="auto"/>
            <w:tcMar>
              <w:top w:w="100" w:type="dxa"/>
              <w:left w:w="100" w:type="dxa"/>
              <w:bottom w:w="100" w:type="dxa"/>
              <w:right w:w="100" w:type="dxa"/>
            </w:tcMar>
            <w:tcPrChange w:id="3757" w:author="Binkis Mikas" w:date="2023-03-19T23:19:00Z">
              <w:tcPr>
                <w:tcW w:w="1610" w:type="dxa"/>
                <w:shd w:val="clear" w:color="auto" w:fill="auto"/>
                <w:tcMar>
                  <w:top w:w="100" w:type="dxa"/>
                  <w:left w:w="100" w:type="dxa"/>
                  <w:bottom w:w="100" w:type="dxa"/>
                  <w:right w:w="100" w:type="dxa"/>
                </w:tcMar>
              </w:tcPr>
            </w:tcPrChange>
          </w:tcPr>
          <w:p w14:paraId="1155783B" w14:textId="77777777" w:rsidR="008E38FE" w:rsidRPr="001D68A7" w:rsidRDefault="008E38FE">
            <w:pPr>
              <w:spacing w:line="240" w:lineRule="auto"/>
              <w:jc w:val="center"/>
              <w:rPr>
                <w:rFonts w:eastAsia="Times New Roman"/>
                <w:rPrChange w:id="3758" w:author="Binkis Mikas" w:date="2023-03-19T21:43:00Z">
                  <w:rPr>
                    <w:rFonts w:ascii="Times New Roman" w:eastAsia="Times New Roman" w:hAnsi="Times New Roman"/>
                  </w:rPr>
                </w:rPrChange>
              </w:rPr>
              <w:pPrChange w:id="3759" w:author="Binkis Mikas" w:date="2023-03-20T00:24:00Z">
                <w:pPr>
                  <w:spacing w:line="240" w:lineRule="auto"/>
                </w:pPr>
              </w:pPrChange>
            </w:pPr>
            <w:r w:rsidRPr="001D68A7">
              <w:rPr>
                <w:rFonts w:eastAsia="Times New Roman"/>
                <w:rPrChange w:id="3760" w:author="Binkis Mikas" w:date="2023-03-19T21:43:00Z">
                  <w:rPr>
                    <w:rFonts w:ascii="Times New Roman" w:eastAsia="Times New Roman" w:hAnsi="Times New Roman"/>
                  </w:rPr>
                </w:rPrChange>
              </w:rPr>
              <w:t>69,4</w:t>
            </w:r>
          </w:p>
        </w:tc>
        <w:tc>
          <w:tcPr>
            <w:tcW w:w="1459" w:type="dxa"/>
            <w:shd w:val="clear" w:color="auto" w:fill="auto"/>
            <w:tcMar>
              <w:top w:w="100" w:type="dxa"/>
              <w:left w:w="100" w:type="dxa"/>
              <w:bottom w:w="100" w:type="dxa"/>
              <w:right w:w="100" w:type="dxa"/>
            </w:tcMar>
            <w:tcPrChange w:id="3761" w:author="Binkis Mikas" w:date="2023-03-19T23:19:00Z">
              <w:tcPr>
                <w:tcW w:w="1020" w:type="dxa"/>
                <w:shd w:val="clear" w:color="auto" w:fill="auto"/>
                <w:tcMar>
                  <w:top w:w="100" w:type="dxa"/>
                  <w:left w:w="100" w:type="dxa"/>
                  <w:bottom w:w="100" w:type="dxa"/>
                  <w:right w:w="100" w:type="dxa"/>
                </w:tcMar>
              </w:tcPr>
            </w:tcPrChange>
          </w:tcPr>
          <w:p w14:paraId="65825773" w14:textId="77777777" w:rsidR="008E38FE" w:rsidRPr="001D68A7" w:rsidRDefault="008E38FE">
            <w:pPr>
              <w:spacing w:line="240" w:lineRule="auto"/>
              <w:jc w:val="center"/>
              <w:rPr>
                <w:rFonts w:eastAsia="Times New Roman"/>
                <w:rPrChange w:id="3762" w:author="Binkis Mikas" w:date="2023-03-19T21:43:00Z">
                  <w:rPr>
                    <w:rFonts w:ascii="Times New Roman" w:eastAsia="Times New Roman" w:hAnsi="Times New Roman"/>
                  </w:rPr>
                </w:rPrChange>
              </w:rPr>
              <w:pPrChange w:id="3763" w:author="Binkis Mikas" w:date="2023-03-20T00:24:00Z">
                <w:pPr>
                  <w:spacing w:line="240" w:lineRule="auto"/>
                </w:pPr>
              </w:pPrChange>
            </w:pPr>
            <w:r w:rsidRPr="001D68A7">
              <w:rPr>
                <w:rFonts w:eastAsia="Times New Roman"/>
                <w:rPrChange w:id="3764" w:author="Binkis Mikas" w:date="2023-03-19T21:43:00Z">
                  <w:rPr>
                    <w:rFonts w:ascii="Times New Roman" w:eastAsia="Times New Roman" w:hAnsi="Times New Roman"/>
                  </w:rPr>
                </w:rPrChange>
              </w:rPr>
              <w:t>76,3</w:t>
            </w:r>
          </w:p>
        </w:tc>
        <w:tc>
          <w:tcPr>
            <w:tcW w:w="1560" w:type="dxa"/>
            <w:shd w:val="clear" w:color="auto" w:fill="auto"/>
            <w:tcMar>
              <w:top w:w="100" w:type="dxa"/>
              <w:left w:w="100" w:type="dxa"/>
              <w:bottom w:w="100" w:type="dxa"/>
              <w:right w:w="100" w:type="dxa"/>
            </w:tcMar>
            <w:tcPrChange w:id="3765" w:author="Binkis Mikas" w:date="2023-03-19T23:19:00Z">
              <w:tcPr>
                <w:tcW w:w="1709" w:type="dxa"/>
                <w:shd w:val="clear" w:color="auto" w:fill="auto"/>
                <w:tcMar>
                  <w:top w:w="100" w:type="dxa"/>
                  <w:left w:w="100" w:type="dxa"/>
                  <w:bottom w:w="100" w:type="dxa"/>
                  <w:right w:w="100" w:type="dxa"/>
                </w:tcMar>
              </w:tcPr>
            </w:tcPrChange>
          </w:tcPr>
          <w:p w14:paraId="33CF64A0" w14:textId="77777777" w:rsidR="008E38FE" w:rsidRPr="001D68A7" w:rsidRDefault="008E38FE">
            <w:pPr>
              <w:spacing w:line="240" w:lineRule="auto"/>
              <w:jc w:val="center"/>
              <w:rPr>
                <w:rFonts w:eastAsia="Times New Roman"/>
                <w:rPrChange w:id="3766" w:author="Binkis Mikas" w:date="2023-03-19T21:43:00Z">
                  <w:rPr>
                    <w:rFonts w:ascii="Times New Roman" w:eastAsia="Times New Roman" w:hAnsi="Times New Roman"/>
                  </w:rPr>
                </w:rPrChange>
              </w:rPr>
              <w:pPrChange w:id="3767" w:author="Binkis Mikas" w:date="2023-03-20T00:24:00Z">
                <w:pPr>
                  <w:spacing w:line="240" w:lineRule="auto"/>
                </w:pPr>
              </w:pPrChange>
            </w:pPr>
            <w:r w:rsidRPr="001D68A7">
              <w:rPr>
                <w:rFonts w:eastAsia="Times New Roman"/>
                <w:rPrChange w:id="3768" w:author="Binkis Mikas" w:date="2023-03-19T21:43:00Z">
                  <w:rPr>
                    <w:rFonts w:ascii="Times New Roman" w:eastAsia="Times New Roman" w:hAnsi="Times New Roman"/>
                  </w:rPr>
                </w:rPrChange>
              </w:rPr>
              <w:t>83,2</w:t>
            </w:r>
          </w:p>
        </w:tc>
        <w:tc>
          <w:tcPr>
            <w:tcW w:w="1559" w:type="dxa"/>
            <w:shd w:val="clear" w:color="auto" w:fill="auto"/>
            <w:tcMar>
              <w:top w:w="100" w:type="dxa"/>
              <w:left w:w="100" w:type="dxa"/>
              <w:bottom w:w="100" w:type="dxa"/>
              <w:right w:w="100" w:type="dxa"/>
            </w:tcMar>
            <w:tcPrChange w:id="3769" w:author="Binkis Mikas" w:date="2023-03-19T23:19:00Z">
              <w:tcPr>
                <w:tcW w:w="1746" w:type="dxa"/>
                <w:shd w:val="clear" w:color="auto" w:fill="auto"/>
                <w:tcMar>
                  <w:top w:w="100" w:type="dxa"/>
                  <w:left w:w="100" w:type="dxa"/>
                  <w:bottom w:w="100" w:type="dxa"/>
                  <w:right w:w="100" w:type="dxa"/>
                </w:tcMar>
              </w:tcPr>
            </w:tcPrChange>
          </w:tcPr>
          <w:p w14:paraId="1FD462AD" w14:textId="77777777" w:rsidR="008E38FE" w:rsidRPr="001D68A7" w:rsidRDefault="008E38FE">
            <w:pPr>
              <w:spacing w:line="240" w:lineRule="auto"/>
              <w:jc w:val="center"/>
              <w:rPr>
                <w:rFonts w:eastAsia="Times New Roman"/>
                <w:rPrChange w:id="3770" w:author="Binkis Mikas" w:date="2023-03-19T21:43:00Z">
                  <w:rPr>
                    <w:rFonts w:ascii="Times New Roman" w:eastAsia="Times New Roman" w:hAnsi="Times New Roman"/>
                  </w:rPr>
                </w:rPrChange>
              </w:rPr>
              <w:pPrChange w:id="3771" w:author="Binkis Mikas" w:date="2023-03-20T00:24:00Z">
                <w:pPr>
                  <w:spacing w:line="240" w:lineRule="auto"/>
                </w:pPr>
              </w:pPrChange>
            </w:pPr>
            <w:r w:rsidRPr="001D68A7">
              <w:rPr>
                <w:rFonts w:eastAsia="Times New Roman"/>
                <w:rPrChange w:id="3772" w:author="Binkis Mikas" w:date="2023-03-19T21:43:00Z">
                  <w:rPr>
                    <w:rFonts w:ascii="Times New Roman" w:eastAsia="Times New Roman" w:hAnsi="Times New Roman"/>
                  </w:rPr>
                </w:rPrChange>
              </w:rPr>
              <w:t>15,9</w:t>
            </w:r>
          </w:p>
        </w:tc>
      </w:tr>
      <w:tr w:rsidR="008E38FE" w:rsidRPr="001D68A7" w14:paraId="45C87ACD" w14:textId="77777777" w:rsidTr="00DF0DC2">
        <w:trPr>
          <w:trHeight w:val="88"/>
          <w:trPrChange w:id="3773" w:author="Binkis Mikas" w:date="2023-03-19T23:19:00Z">
            <w:trPr>
              <w:trHeight w:val="88"/>
            </w:trPr>
          </w:trPrChange>
        </w:trPr>
        <w:tc>
          <w:tcPr>
            <w:tcW w:w="1812" w:type="dxa"/>
            <w:shd w:val="clear" w:color="auto" w:fill="auto"/>
            <w:tcMar>
              <w:top w:w="100" w:type="dxa"/>
              <w:left w:w="100" w:type="dxa"/>
              <w:bottom w:w="100" w:type="dxa"/>
              <w:right w:w="100" w:type="dxa"/>
            </w:tcMar>
            <w:tcPrChange w:id="3774" w:author="Binkis Mikas" w:date="2023-03-19T23:19:00Z">
              <w:tcPr>
                <w:tcW w:w="1266" w:type="dxa"/>
                <w:shd w:val="clear" w:color="auto" w:fill="auto"/>
                <w:tcMar>
                  <w:top w:w="100" w:type="dxa"/>
                  <w:left w:w="100" w:type="dxa"/>
                  <w:bottom w:w="100" w:type="dxa"/>
                  <w:right w:w="100" w:type="dxa"/>
                </w:tcMar>
              </w:tcPr>
            </w:tcPrChange>
          </w:tcPr>
          <w:p w14:paraId="34CBFCCA" w14:textId="4A1474A7" w:rsidR="008E38FE" w:rsidRPr="00DF0DC2" w:rsidRDefault="008E38FE" w:rsidP="004E777B">
            <w:pPr>
              <w:spacing w:line="240" w:lineRule="auto"/>
              <w:rPr>
                <w:rFonts w:eastAsia="Times New Roman"/>
                <w:b/>
                <w:bCs/>
                <w:rPrChange w:id="3775" w:author="Binkis Mikas" w:date="2023-03-19T23:18:00Z">
                  <w:rPr>
                    <w:rFonts w:ascii="Times New Roman" w:eastAsia="Times New Roman" w:hAnsi="Times New Roman"/>
                  </w:rPr>
                </w:rPrChange>
              </w:rPr>
            </w:pPr>
            <w:del w:id="3776" w:author="Tomas Blazauskas" w:date="2023-03-19T16:23:00Z">
              <w:r w:rsidRPr="00DF0DC2" w:rsidDel="00A27245">
                <w:rPr>
                  <w:rFonts w:eastAsia="Times New Roman"/>
                  <w:b/>
                  <w:bCs/>
                  <w:rPrChange w:id="3777" w:author="Binkis Mikas" w:date="2023-03-19T23:18:00Z">
                    <w:rPr>
                      <w:rFonts w:ascii="Times New Roman" w:eastAsia="Times New Roman" w:hAnsi="Times New Roman"/>
                    </w:rPr>
                  </w:rPrChange>
                </w:rPr>
                <w:delText>Linking</w:delText>
              </w:r>
            </w:del>
            <w:ins w:id="3778" w:author="Tomas Blazauskas" w:date="2023-03-19T16:23:00Z">
              <w:r w:rsidR="00A27245" w:rsidRPr="00DF0DC2">
                <w:rPr>
                  <w:rFonts w:eastAsia="Times New Roman"/>
                  <w:b/>
                  <w:bCs/>
                  <w:rPrChange w:id="3779" w:author="Binkis Mikas" w:date="2023-03-19T23:18:00Z">
                    <w:rPr>
                      <w:rFonts w:ascii="Times New Roman" w:eastAsia="Times New Roman" w:hAnsi="Times New Roman"/>
                    </w:rPr>
                  </w:rPrChange>
                </w:rPr>
                <w:t>Blending</w:t>
              </w:r>
            </w:ins>
          </w:p>
        </w:tc>
        <w:tc>
          <w:tcPr>
            <w:tcW w:w="1559" w:type="dxa"/>
            <w:shd w:val="clear" w:color="auto" w:fill="auto"/>
            <w:tcMar>
              <w:top w:w="100" w:type="dxa"/>
              <w:left w:w="100" w:type="dxa"/>
              <w:bottom w:w="100" w:type="dxa"/>
              <w:right w:w="100" w:type="dxa"/>
            </w:tcMar>
            <w:tcPrChange w:id="3780" w:author="Binkis Mikas" w:date="2023-03-19T23:19:00Z">
              <w:tcPr>
                <w:tcW w:w="1610" w:type="dxa"/>
                <w:shd w:val="clear" w:color="auto" w:fill="auto"/>
                <w:tcMar>
                  <w:top w:w="100" w:type="dxa"/>
                  <w:left w:w="100" w:type="dxa"/>
                  <w:bottom w:w="100" w:type="dxa"/>
                  <w:right w:w="100" w:type="dxa"/>
                </w:tcMar>
              </w:tcPr>
            </w:tcPrChange>
          </w:tcPr>
          <w:p w14:paraId="3A076120" w14:textId="77777777" w:rsidR="008E38FE" w:rsidRPr="001D68A7" w:rsidRDefault="008E38FE">
            <w:pPr>
              <w:spacing w:line="240" w:lineRule="auto"/>
              <w:jc w:val="center"/>
              <w:rPr>
                <w:rFonts w:eastAsia="Times New Roman"/>
                <w:rPrChange w:id="3781" w:author="Binkis Mikas" w:date="2023-03-19T21:43:00Z">
                  <w:rPr>
                    <w:rFonts w:ascii="Times New Roman" w:eastAsia="Times New Roman" w:hAnsi="Times New Roman"/>
                  </w:rPr>
                </w:rPrChange>
              </w:rPr>
              <w:pPrChange w:id="3782" w:author="Binkis Mikas" w:date="2023-03-20T00:24:00Z">
                <w:pPr>
                  <w:spacing w:line="240" w:lineRule="auto"/>
                </w:pPr>
              </w:pPrChange>
            </w:pPr>
            <w:r w:rsidRPr="001D68A7">
              <w:rPr>
                <w:rFonts w:eastAsia="Times New Roman"/>
                <w:rPrChange w:id="3783" w:author="Binkis Mikas" w:date="2023-03-19T21:43:00Z">
                  <w:rPr>
                    <w:rFonts w:ascii="Times New Roman" w:eastAsia="Times New Roman" w:hAnsi="Times New Roman"/>
                  </w:rPr>
                </w:rPrChange>
              </w:rPr>
              <w:t>73,9</w:t>
            </w:r>
          </w:p>
        </w:tc>
        <w:tc>
          <w:tcPr>
            <w:tcW w:w="1459" w:type="dxa"/>
            <w:shd w:val="clear" w:color="auto" w:fill="auto"/>
            <w:tcMar>
              <w:top w:w="100" w:type="dxa"/>
              <w:left w:w="100" w:type="dxa"/>
              <w:bottom w:w="100" w:type="dxa"/>
              <w:right w:w="100" w:type="dxa"/>
            </w:tcMar>
            <w:tcPrChange w:id="3784" w:author="Binkis Mikas" w:date="2023-03-19T23:19:00Z">
              <w:tcPr>
                <w:tcW w:w="1020" w:type="dxa"/>
                <w:shd w:val="clear" w:color="auto" w:fill="auto"/>
                <w:tcMar>
                  <w:top w:w="100" w:type="dxa"/>
                  <w:left w:w="100" w:type="dxa"/>
                  <w:bottom w:w="100" w:type="dxa"/>
                  <w:right w:w="100" w:type="dxa"/>
                </w:tcMar>
              </w:tcPr>
            </w:tcPrChange>
          </w:tcPr>
          <w:p w14:paraId="754D0E89" w14:textId="77777777" w:rsidR="008E38FE" w:rsidRPr="001D68A7" w:rsidRDefault="008E38FE">
            <w:pPr>
              <w:spacing w:line="240" w:lineRule="auto"/>
              <w:jc w:val="center"/>
              <w:rPr>
                <w:rFonts w:eastAsia="Times New Roman"/>
                <w:rPrChange w:id="3785" w:author="Binkis Mikas" w:date="2023-03-19T21:43:00Z">
                  <w:rPr>
                    <w:rFonts w:ascii="Times New Roman" w:eastAsia="Times New Roman" w:hAnsi="Times New Roman"/>
                  </w:rPr>
                </w:rPrChange>
              </w:rPr>
              <w:pPrChange w:id="3786" w:author="Binkis Mikas" w:date="2023-03-20T00:24:00Z">
                <w:pPr>
                  <w:spacing w:line="240" w:lineRule="auto"/>
                </w:pPr>
              </w:pPrChange>
            </w:pPr>
            <w:r w:rsidRPr="001D68A7">
              <w:rPr>
                <w:rFonts w:eastAsia="Times New Roman"/>
                <w:rPrChange w:id="3787" w:author="Binkis Mikas" w:date="2023-03-19T21:43:00Z">
                  <w:rPr>
                    <w:rFonts w:ascii="Times New Roman" w:eastAsia="Times New Roman" w:hAnsi="Times New Roman"/>
                  </w:rPr>
                </w:rPrChange>
              </w:rPr>
              <w:t>80,4</w:t>
            </w:r>
          </w:p>
        </w:tc>
        <w:tc>
          <w:tcPr>
            <w:tcW w:w="1560" w:type="dxa"/>
            <w:shd w:val="clear" w:color="auto" w:fill="auto"/>
            <w:tcMar>
              <w:top w:w="100" w:type="dxa"/>
              <w:left w:w="100" w:type="dxa"/>
              <w:bottom w:w="100" w:type="dxa"/>
              <w:right w:w="100" w:type="dxa"/>
            </w:tcMar>
            <w:tcPrChange w:id="3788" w:author="Binkis Mikas" w:date="2023-03-19T23:19:00Z">
              <w:tcPr>
                <w:tcW w:w="1709" w:type="dxa"/>
                <w:shd w:val="clear" w:color="auto" w:fill="auto"/>
                <w:tcMar>
                  <w:top w:w="100" w:type="dxa"/>
                  <w:left w:w="100" w:type="dxa"/>
                  <w:bottom w:w="100" w:type="dxa"/>
                  <w:right w:w="100" w:type="dxa"/>
                </w:tcMar>
              </w:tcPr>
            </w:tcPrChange>
          </w:tcPr>
          <w:p w14:paraId="58117F91" w14:textId="77777777" w:rsidR="008E38FE" w:rsidRPr="001D68A7" w:rsidRDefault="008E38FE">
            <w:pPr>
              <w:spacing w:line="240" w:lineRule="auto"/>
              <w:jc w:val="center"/>
              <w:rPr>
                <w:rFonts w:eastAsia="Times New Roman"/>
                <w:rPrChange w:id="3789" w:author="Binkis Mikas" w:date="2023-03-19T21:43:00Z">
                  <w:rPr>
                    <w:rFonts w:ascii="Times New Roman" w:eastAsia="Times New Roman" w:hAnsi="Times New Roman"/>
                  </w:rPr>
                </w:rPrChange>
              </w:rPr>
              <w:pPrChange w:id="3790" w:author="Binkis Mikas" w:date="2023-03-20T00:24:00Z">
                <w:pPr>
                  <w:spacing w:line="240" w:lineRule="auto"/>
                </w:pPr>
              </w:pPrChange>
            </w:pPr>
            <w:r w:rsidRPr="001D68A7">
              <w:rPr>
                <w:rFonts w:eastAsia="Times New Roman"/>
                <w:rPrChange w:id="3791" w:author="Binkis Mikas" w:date="2023-03-19T21:43:00Z">
                  <w:rPr>
                    <w:rFonts w:ascii="Times New Roman" w:eastAsia="Times New Roman" w:hAnsi="Times New Roman"/>
                  </w:rPr>
                </w:rPrChange>
              </w:rPr>
              <w:t>86,9</w:t>
            </w:r>
          </w:p>
        </w:tc>
        <w:tc>
          <w:tcPr>
            <w:tcW w:w="1559" w:type="dxa"/>
            <w:shd w:val="clear" w:color="auto" w:fill="auto"/>
            <w:tcMar>
              <w:top w:w="100" w:type="dxa"/>
              <w:left w:w="100" w:type="dxa"/>
              <w:bottom w:w="100" w:type="dxa"/>
              <w:right w:w="100" w:type="dxa"/>
            </w:tcMar>
            <w:tcPrChange w:id="3792" w:author="Binkis Mikas" w:date="2023-03-19T23:19:00Z">
              <w:tcPr>
                <w:tcW w:w="1746" w:type="dxa"/>
                <w:shd w:val="clear" w:color="auto" w:fill="auto"/>
                <w:tcMar>
                  <w:top w:w="100" w:type="dxa"/>
                  <w:left w:w="100" w:type="dxa"/>
                  <w:bottom w:w="100" w:type="dxa"/>
                  <w:right w:w="100" w:type="dxa"/>
                </w:tcMar>
              </w:tcPr>
            </w:tcPrChange>
          </w:tcPr>
          <w:p w14:paraId="3E864914" w14:textId="77777777" w:rsidR="008E38FE" w:rsidRPr="001D68A7" w:rsidRDefault="008E38FE">
            <w:pPr>
              <w:spacing w:line="240" w:lineRule="auto"/>
              <w:jc w:val="center"/>
              <w:rPr>
                <w:rFonts w:eastAsia="Times New Roman"/>
                <w:rPrChange w:id="3793" w:author="Binkis Mikas" w:date="2023-03-19T21:43:00Z">
                  <w:rPr>
                    <w:rFonts w:ascii="Times New Roman" w:eastAsia="Times New Roman" w:hAnsi="Times New Roman"/>
                  </w:rPr>
                </w:rPrChange>
              </w:rPr>
              <w:pPrChange w:id="3794" w:author="Binkis Mikas" w:date="2023-03-20T00:24:00Z">
                <w:pPr>
                  <w:spacing w:line="240" w:lineRule="auto"/>
                </w:pPr>
              </w:pPrChange>
            </w:pPr>
            <w:r w:rsidRPr="001D68A7">
              <w:rPr>
                <w:rFonts w:eastAsia="Times New Roman"/>
                <w:rPrChange w:id="3795" w:author="Binkis Mikas" w:date="2023-03-19T21:43:00Z">
                  <w:rPr>
                    <w:rFonts w:ascii="Times New Roman" w:eastAsia="Times New Roman" w:hAnsi="Times New Roman"/>
                  </w:rPr>
                </w:rPrChange>
              </w:rPr>
              <w:t>14,7</w:t>
            </w:r>
          </w:p>
        </w:tc>
      </w:tr>
      <w:tr w:rsidR="008E38FE" w:rsidRPr="001D68A7" w14:paraId="349D8186" w14:textId="77777777" w:rsidTr="00DF0DC2">
        <w:trPr>
          <w:trHeight w:val="112"/>
          <w:trPrChange w:id="3796" w:author="Binkis Mikas" w:date="2023-03-19T23:19:00Z">
            <w:trPr>
              <w:trHeight w:val="112"/>
            </w:trPr>
          </w:trPrChange>
        </w:trPr>
        <w:tc>
          <w:tcPr>
            <w:tcW w:w="1812" w:type="dxa"/>
            <w:shd w:val="clear" w:color="auto" w:fill="auto"/>
            <w:tcMar>
              <w:top w:w="100" w:type="dxa"/>
              <w:left w:w="100" w:type="dxa"/>
              <w:bottom w:w="100" w:type="dxa"/>
              <w:right w:w="100" w:type="dxa"/>
            </w:tcMar>
            <w:tcPrChange w:id="3797" w:author="Binkis Mikas" w:date="2023-03-19T23:19:00Z">
              <w:tcPr>
                <w:tcW w:w="1266" w:type="dxa"/>
                <w:shd w:val="clear" w:color="auto" w:fill="auto"/>
                <w:tcMar>
                  <w:top w:w="100" w:type="dxa"/>
                  <w:left w:w="100" w:type="dxa"/>
                  <w:bottom w:w="100" w:type="dxa"/>
                  <w:right w:w="100" w:type="dxa"/>
                </w:tcMar>
              </w:tcPr>
            </w:tcPrChange>
          </w:tcPr>
          <w:p w14:paraId="7E56634D" w14:textId="29A3A158" w:rsidR="008E38FE" w:rsidRPr="00DF0DC2" w:rsidRDefault="008E38FE" w:rsidP="004E777B">
            <w:pPr>
              <w:spacing w:line="240" w:lineRule="auto"/>
              <w:rPr>
                <w:rFonts w:eastAsia="Times New Roman"/>
                <w:b/>
                <w:bCs/>
                <w:rPrChange w:id="3798" w:author="Binkis Mikas" w:date="2023-03-19T23:18:00Z">
                  <w:rPr>
                    <w:rFonts w:ascii="Times New Roman" w:eastAsia="Times New Roman" w:hAnsi="Times New Roman"/>
                  </w:rPr>
                </w:rPrChange>
              </w:rPr>
            </w:pPr>
            <w:del w:id="3799" w:author="Tomas Blazauskas" w:date="2023-03-19T16:23:00Z">
              <w:r w:rsidRPr="00DF0DC2" w:rsidDel="00A27245">
                <w:rPr>
                  <w:rFonts w:eastAsia="Times New Roman"/>
                  <w:b/>
                  <w:bCs/>
                  <w:rPrChange w:id="3800" w:author="Binkis Mikas" w:date="2023-03-19T23:18:00Z">
                    <w:rPr>
                      <w:rFonts w:ascii="Times New Roman" w:eastAsia="Times New Roman" w:hAnsi="Times New Roman"/>
                    </w:rPr>
                  </w:rPrChange>
                </w:rPr>
                <w:delText>Video</w:delText>
              </w:r>
            </w:del>
            <w:ins w:id="3801" w:author="Tomas Blazauskas" w:date="2023-03-19T16:23:00Z">
              <w:r w:rsidR="00A27245" w:rsidRPr="00DF0DC2">
                <w:rPr>
                  <w:rFonts w:eastAsia="Times New Roman"/>
                  <w:b/>
                  <w:bCs/>
                  <w:rPrChange w:id="3802" w:author="Binkis Mikas" w:date="2023-03-19T23:18:00Z">
                    <w:rPr>
                      <w:rFonts w:ascii="Times New Roman" w:eastAsia="Times New Roman" w:hAnsi="Times New Roman"/>
                    </w:rPr>
                  </w:rPrChange>
                </w:rPr>
                <w:t>Sequential</w:t>
              </w:r>
            </w:ins>
          </w:p>
        </w:tc>
        <w:tc>
          <w:tcPr>
            <w:tcW w:w="1559" w:type="dxa"/>
            <w:shd w:val="clear" w:color="auto" w:fill="auto"/>
            <w:tcMar>
              <w:top w:w="100" w:type="dxa"/>
              <w:left w:w="100" w:type="dxa"/>
              <w:bottom w:w="100" w:type="dxa"/>
              <w:right w:w="100" w:type="dxa"/>
            </w:tcMar>
            <w:tcPrChange w:id="3803" w:author="Binkis Mikas" w:date="2023-03-19T23:19:00Z">
              <w:tcPr>
                <w:tcW w:w="1610" w:type="dxa"/>
                <w:shd w:val="clear" w:color="auto" w:fill="auto"/>
                <w:tcMar>
                  <w:top w:w="100" w:type="dxa"/>
                  <w:left w:w="100" w:type="dxa"/>
                  <w:bottom w:w="100" w:type="dxa"/>
                  <w:right w:w="100" w:type="dxa"/>
                </w:tcMar>
              </w:tcPr>
            </w:tcPrChange>
          </w:tcPr>
          <w:p w14:paraId="5742E53D" w14:textId="77777777" w:rsidR="008E38FE" w:rsidRPr="001D68A7" w:rsidRDefault="008E38FE">
            <w:pPr>
              <w:spacing w:line="240" w:lineRule="auto"/>
              <w:jc w:val="center"/>
              <w:rPr>
                <w:rFonts w:eastAsia="Times New Roman"/>
                <w:rPrChange w:id="3804" w:author="Binkis Mikas" w:date="2023-03-19T21:43:00Z">
                  <w:rPr>
                    <w:rFonts w:ascii="Times New Roman" w:eastAsia="Times New Roman" w:hAnsi="Times New Roman"/>
                  </w:rPr>
                </w:rPrChange>
              </w:rPr>
              <w:pPrChange w:id="3805" w:author="Binkis Mikas" w:date="2023-03-20T00:24:00Z">
                <w:pPr>
                  <w:spacing w:line="240" w:lineRule="auto"/>
                </w:pPr>
              </w:pPrChange>
            </w:pPr>
            <w:r w:rsidRPr="001D68A7">
              <w:rPr>
                <w:rFonts w:eastAsia="Times New Roman"/>
                <w:rPrChange w:id="3806" w:author="Binkis Mikas" w:date="2023-03-19T21:43:00Z">
                  <w:rPr>
                    <w:rFonts w:ascii="Times New Roman" w:eastAsia="Times New Roman" w:hAnsi="Times New Roman"/>
                  </w:rPr>
                </w:rPrChange>
              </w:rPr>
              <w:t>70,6</w:t>
            </w:r>
          </w:p>
        </w:tc>
        <w:tc>
          <w:tcPr>
            <w:tcW w:w="1459" w:type="dxa"/>
            <w:shd w:val="clear" w:color="auto" w:fill="auto"/>
            <w:tcMar>
              <w:top w:w="100" w:type="dxa"/>
              <w:left w:w="100" w:type="dxa"/>
              <w:bottom w:w="100" w:type="dxa"/>
              <w:right w:w="100" w:type="dxa"/>
            </w:tcMar>
            <w:tcPrChange w:id="3807" w:author="Binkis Mikas" w:date="2023-03-19T23:19:00Z">
              <w:tcPr>
                <w:tcW w:w="1020" w:type="dxa"/>
                <w:shd w:val="clear" w:color="auto" w:fill="auto"/>
                <w:tcMar>
                  <w:top w:w="100" w:type="dxa"/>
                  <w:left w:w="100" w:type="dxa"/>
                  <w:bottom w:w="100" w:type="dxa"/>
                  <w:right w:w="100" w:type="dxa"/>
                </w:tcMar>
              </w:tcPr>
            </w:tcPrChange>
          </w:tcPr>
          <w:p w14:paraId="3A8024A7" w14:textId="77777777" w:rsidR="008E38FE" w:rsidRPr="001D68A7" w:rsidRDefault="008E38FE">
            <w:pPr>
              <w:spacing w:line="240" w:lineRule="auto"/>
              <w:jc w:val="center"/>
              <w:rPr>
                <w:rFonts w:eastAsia="Times New Roman"/>
                <w:rPrChange w:id="3808" w:author="Binkis Mikas" w:date="2023-03-19T21:43:00Z">
                  <w:rPr>
                    <w:rFonts w:ascii="Times New Roman" w:eastAsia="Times New Roman" w:hAnsi="Times New Roman"/>
                  </w:rPr>
                </w:rPrChange>
              </w:rPr>
              <w:pPrChange w:id="3809" w:author="Binkis Mikas" w:date="2023-03-20T00:24:00Z">
                <w:pPr>
                  <w:spacing w:line="240" w:lineRule="auto"/>
                </w:pPr>
              </w:pPrChange>
            </w:pPr>
            <w:r w:rsidRPr="001D68A7">
              <w:rPr>
                <w:rFonts w:eastAsia="Times New Roman"/>
                <w:rPrChange w:id="3810" w:author="Binkis Mikas" w:date="2023-03-19T21:43:00Z">
                  <w:rPr>
                    <w:rFonts w:ascii="Times New Roman" w:eastAsia="Times New Roman" w:hAnsi="Times New Roman"/>
                  </w:rPr>
                </w:rPrChange>
              </w:rPr>
              <w:t>78,3</w:t>
            </w:r>
          </w:p>
        </w:tc>
        <w:tc>
          <w:tcPr>
            <w:tcW w:w="1560" w:type="dxa"/>
            <w:shd w:val="clear" w:color="auto" w:fill="auto"/>
            <w:tcMar>
              <w:top w:w="100" w:type="dxa"/>
              <w:left w:w="100" w:type="dxa"/>
              <w:bottom w:w="100" w:type="dxa"/>
              <w:right w:w="100" w:type="dxa"/>
            </w:tcMar>
            <w:tcPrChange w:id="3811" w:author="Binkis Mikas" w:date="2023-03-19T23:19:00Z">
              <w:tcPr>
                <w:tcW w:w="1709" w:type="dxa"/>
                <w:shd w:val="clear" w:color="auto" w:fill="auto"/>
                <w:tcMar>
                  <w:top w:w="100" w:type="dxa"/>
                  <w:left w:w="100" w:type="dxa"/>
                  <w:bottom w:w="100" w:type="dxa"/>
                  <w:right w:w="100" w:type="dxa"/>
                </w:tcMar>
              </w:tcPr>
            </w:tcPrChange>
          </w:tcPr>
          <w:p w14:paraId="4894D1EF" w14:textId="77777777" w:rsidR="008E38FE" w:rsidRPr="001D68A7" w:rsidRDefault="008E38FE">
            <w:pPr>
              <w:spacing w:line="240" w:lineRule="auto"/>
              <w:jc w:val="center"/>
              <w:rPr>
                <w:rFonts w:eastAsia="Times New Roman"/>
                <w:rPrChange w:id="3812" w:author="Binkis Mikas" w:date="2023-03-19T21:43:00Z">
                  <w:rPr>
                    <w:rFonts w:ascii="Times New Roman" w:eastAsia="Times New Roman" w:hAnsi="Times New Roman"/>
                  </w:rPr>
                </w:rPrChange>
              </w:rPr>
              <w:pPrChange w:id="3813" w:author="Binkis Mikas" w:date="2023-03-20T00:24:00Z">
                <w:pPr>
                  <w:spacing w:line="240" w:lineRule="auto"/>
                </w:pPr>
              </w:pPrChange>
            </w:pPr>
            <w:r w:rsidRPr="001D68A7">
              <w:rPr>
                <w:rFonts w:eastAsia="Times New Roman"/>
                <w:rPrChange w:id="3814" w:author="Binkis Mikas" w:date="2023-03-19T21:43:00Z">
                  <w:rPr>
                    <w:rFonts w:ascii="Times New Roman" w:eastAsia="Times New Roman" w:hAnsi="Times New Roman"/>
                  </w:rPr>
                </w:rPrChange>
              </w:rPr>
              <w:t>86</w:t>
            </w:r>
          </w:p>
        </w:tc>
        <w:tc>
          <w:tcPr>
            <w:tcW w:w="1559" w:type="dxa"/>
            <w:shd w:val="clear" w:color="auto" w:fill="auto"/>
            <w:tcMar>
              <w:top w:w="100" w:type="dxa"/>
              <w:left w:w="100" w:type="dxa"/>
              <w:bottom w:w="100" w:type="dxa"/>
              <w:right w:w="100" w:type="dxa"/>
            </w:tcMar>
            <w:tcPrChange w:id="3815" w:author="Binkis Mikas" w:date="2023-03-19T23:19:00Z">
              <w:tcPr>
                <w:tcW w:w="1746" w:type="dxa"/>
                <w:shd w:val="clear" w:color="auto" w:fill="auto"/>
                <w:tcMar>
                  <w:top w:w="100" w:type="dxa"/>
                  <w:left w:w="100" w:type="dxa"/>
                  <w:bottom w:w="100" w:type="dxa"/>
                  <w:right w:w="100" w:type="dxa"/>
                </w:tcMar>
              </w:tcPr>
            </w:tcPrChange>
          </w:tcPr>
          <w:p w14:paraId="2A862A10" w14:textId="77777777" w:rsidR="008E38FE" w:rsidRPr="001D68A7" w:rsidRDefault="008E38FE">
            <w:pPr>
              <w:spacing w:line="240" w:lineRule="auto"/>
              <w:jc w:val="center"/>
              <w:rPr>
                <w:rFonts w:eastAsia="Times New Roman"/>
                <w:rPrChange w:id="3816" w:author="Binkis Mikas" w:date="2023-03-19T21:43:00Z">
                  <w:rPr>
                    <w:rFonts w:ascii="Times New Roman" w:eastAsia="Times New Roman" w:hAnsi="Times New Roman"/>
                  </w:rPr>
                </w:rPrChange>
              </w:rPr>
              <w:pPrChange w:id="3817" w:author="Binkis Mikas" w:date="2023-03-20T00:24:00Z">
                <w:pPr>
                  <w:spacing w:line="240" w:lineRule="auto"/>
                </w:pPr>
              </w:pPrChange>
            </w:pPr>
            <w:r w:rsidRPr="001D68A7">
              <w:rPr>
                <w:rFonts w:eastAsia="Times New Roman"/>
                <w:rPrChange w:id="3818" w:author="Binkis Mikas" w:date="2023-03-19T21:43:00Z">
                  <w:rPr>
                    <w:rFonts w:ascii="Times New Roman" w:eastAsia="Times New Roman" w:hAnsi="Times New Roman"/>
                  </w:rPr>
                </w:rPrChange>
              </w:rPr>
              <w:t>15,7</w:t>
            </w:r>
          </w:p>
        </w:tc>
      </w:tr>
      <w:tr w:rsidR="008E38FE" w:rsidRPr="001D68A7" w14:paraId="13D489B5" w14:textId="77777777" w:rsidTr="00DF0DC2">
        <w:trPr>
          <w:trHeight w:val="290"/>
          <w:trPrChange w:id="3819" w:author="Binkis Mikas" w:date="2023-03-19T23:19:00Z">
            <w:trPr>
              <w:trHeight w:val="290"/>
            </w:trPr>
          </w:trPrChange>
        </w:trPr>
        <w:tc>
          <w:tcPr>
            <w:tcW w:w="1812" w:type="dxa"/>
            <w:shd w:val="clear" w:color="auto" w:fill="auto"/>
            <w:tcMar>
              <w:top w:w="100" w:type="dxa"/>
              <w:left w:w="100" w:type="dxa"/>
              <w:bottom w:w="100" w:type="dxa"/>
              <w:right w:w="100" w:type="dxa"/>
            </w:tcMar>
            <w:tcPrChange w:id="3820" w:author="Binkis Mikas" w:date="2023-03-19T23:19:00Z">
              <w:tcPr>
                <w:tcW w:w="1266" w:type="dxa"/>
                <w:shd w:val="clear" w:color="auto" w:fill="auto"/>
                <w:tcMar>
                  <w:top w:w="100" w:type="dxa"/>
                  <w:left w:w="100" w:type="dxa"/>
                  <w:bottom w:w="100" w:type="dxa"/>
                  <w:right w:w="100" w:type="dxa"/>
                </w:tcMar>
              </w:tcPr>
            </w:tcPrChange>
          </w:tcPr>
          <w:p w14:paraId="16054CDD" w14:textId="77777777" w:rsidR="008E38FE" w:rsidRPr="00DF0DC2" w:rsidRDefault="008E38FE" w:rsidP="004E777B">
            <w:pPr>
              <w:spacing w:line="240" w:lineRule="auto"/>
              <w:rPr>
                <w:rFonts w:eastAsia="Times New Roman"/>
                <w:b/>
                <w:bCs/>
                <w:rPrChange w:id="3821" w:author="Binkis Mikas" w:date="2023-03-19T23:18:00Z">
                  <w:rPr>
                    <w:rFonts w:ascii="Times New Roman" w:eastAsia="Times New Roman" w:hAnsi="Times New Roman"/>
                  </w:rPr>
                </w:rPrChange>
              </w:rPr>
            </w:pPr>
            <w:r w:rsidRPr="00DF0DC2">
              <w:rPr>
                <w:rFonts w:eastAsia="Times New Roman"/>
                <w:b/>
                <w:bCs/>
                <w:rPrChange w:id="3822" w:author="Binkis Mikas" w:date="2023-03-19T23:18:00Z">
                  <w:rPr>
                    <w:rFonts w:ascii="Times New Roman" w:eastAsia="Times New Roman" w:hAnsi="Times New Roman"/>
                  </w:rPr>
                </w:rPrChange>
              </w:rPr>
              <w:t>Three-dimensional</w:t>
            </w:r>
          </w:p>
        </w:tc>
        <w:tc>
          <w:tcPr>
            <w:tcW w:w="1559" w:type="dxa"/>
            <w:shd w:val="clear" w:color="auto" w:fill="auto"/>
            <w:tcMar>
              <w:top w:w="100" w:type="dxa"/>
              <w:left w:w="100" w:type="dxa"/>
              <w:bottom w:w="100" w:type="dxa"/>
              <w:right w:w="100" w:type="dxa"/>
            </w:tcMar>
            <w:tcPrChange w:id="3823" w:author="Binkis Mikas" w:date="2023-03-19T23:19:00Z">
              <w:tcPr>
                <w:tcW w:w="1610" w:type="dxa"/>
                <w:shd w:val="clear" w:color="auto" w:fill="auto"/>
                <w:tcMar>
                  <w:top w:w="100" w:type="dxa"/>
                  <w:left w:w="100" w:type="dxa"/>
                  <w:bottom w:w="100" w:type="dxa"/>
                  <w:right w:w="100" w:type="dxa"/>
                </w:tcMar>
              </w:tcPr>
            </w:tcPrChange>
          </w:tcPr>
          <w:p w14:paraId="5B83C095" w14:textId="77777777" w:rsidR="008E38FE" w:rsidRPr="001D68A7" w:rsidRDefault="008E38FE">
            <w:pPr>
              <w:spacing w:line="240" w:lineRule="auto"/>
              <w:jc w:val="center"/>
              <w:rPr>
                <w:rFonts w:eastAsia="Times New Roman"/>
                <w:rPrChange w:id="3824" w:author="Binkis Mikas" w:date="2023-03-19T21:43:00Z">
                  <w:rPr>
                    <w:rFonts w:ascii="Times New Roman" w:eastAsia="Times New Roman" w:hAnsi="Times New Roman"/>
                  </w:rPr>
                </w:rPrChange>
              </w:rPr>
              <w:pPrChange w:id="3825" w:author="Binkis Mikas" w:date="2023-03-20T00:24:00Z">
                <w:pPr>
                  <w:spacing w:line="240" w:lineRule="auto"/>
                </w:pPr>
              </w:pPrChange>
            </w:pPr>
            <w:r w:rsidRPr="001D68A7">
              <w:rPr>
                <w:rFonts w:eastAsia="Times New Roman"/>
                <w:rPrChange w:id="3826" w:author="Binkis Mikas" w:date="2023-03-19T21:43:00Z">
                  <w:rPr>
                    <w:rFonts w:ascii="Times New Roman" w:eastAsia="Times New Roman" w:hAnsi="Times New Roman"/>
                  </w:rPr>
                </w:rPrChange>
              </w:rPr>
              <w:t>86,8</w:t>
            </w:r>
          </w:p>
        </w:tc>
        <w:tc>
          <w:tcPr>
            <w:tcW w:w="1459" w:type="dxa"/>
            <w:shd w:val="clear" w:color="auto" w:fill="auto"/>
            <w:tcMar>
              <w:top w:w="100" w:type="dxa"/>
              <w:left w:w="100" w:type="dxa"/>
              <w:bottom w:w="100" w:type="dxa"/>
              <w:right w:w="100" w:type="dxa"/>
            </w:tcMar>
            <w:tcPrChange w:id="3827" w:author="Binkis Mikas" w:date="2023-03-19T23:19:00Z">
              <w:tcPr>
                <w:tcW w:w="1020" w:type="dxa"/>
                <w:shd w:val="clear" w:color="auto" w:fill="auto"/>
                <w:tcMar>
                  <w:top w:w="100" w:type="dxa"/>
                  <w:left w:w="100" w:type="dxa"/>
                  <w:bottom w:w="100" w:type="dxa"/>
                  <w:right w:w="100" w:type="dxa"/>
                </w:tcMar>
              </w:tcPr>
            </w:tcPrChange>
          </w:tcPr>
          <w:p w14:paraId="60F65184" w14:textId="77777777" w:rsidR="008E38FE" w:rsidRPr="001D68A7" w:rsidRDefault="008E38FE">
            <w:pPr>
              <w:spacing w:line="240" w:lineRule="auto"/>
              <w:jc w:val="center"/>
              <w:rPr>
                <w:rFonts w:eastAsia="Times New Roman"/>
                <w:rPrChange w:id="3828" w:author="Binkis Mikas" w:date="2023-03-19T21:43:00Z">
                  <w:rPr>
                    <w:rFonts w:ascii="Times New Roman" w:eastAsia="Times New Roman" w:hAnsi="Times New Roman"/>
                  </w:rPr>
                </w:rPrChange>
              </w:rPr>
              <w:pPrChange w:id="3829" w:author="Binkis Mikas" w:date="2023-03-20T00:24:00Z">
                <w:pPr>
                  <w:spacing w:line="240" w:lineRule="auto"/>
                </w:pPr>
              </w:pPrChange>
            </w:pPr>
            <w:r w:rsidRPr="001D68A7">
              <w:rPr>
                <w:rFonts w:eastAsia="Times New Roman"/>
                <w:rPrChange w:id="3830" w:author="Binkis Mikas" w:date="2023-03-19T21:43:00Z">
                  <w:rPr>
                    <w:rFonts w:ascii="Times New Roman" w:eastAsia="Times New Roman" w:hAnsi="Times New Roman"/>
                  </w:rPr>
                </w:rPrChange>
              </w:rPr>
              <w:t>91,7</w:t>
            </w:r>
          </w:p>
        </w:tc>
        <w:tc>
          <w:tcPr>
            <w:tcW w:w="1560" w:type="dxa"/>
            <w:shd w:val="clear" w:color="auto" w:fill="auto"/>
            <w:tcMar>
              <w:top w:w="100" w:type="dxa"/>
              <w:left w:w="100" w:type="dxa"/>
              <w:bottom w:w="100" w:type="dxa"/>
              <w:right w:w="100" w:type="dxa"/>
            </w:tcMar>
            <w:tcPrChange w:id="3831" w:author="Binkis Mikas" w:date="2023-03-19T23:19:00Z">
              <w:tcPr>
                <w:tcW w:w="1709" w:type="dxa"/>
                <w:shd w:val="clear" w:color="auto" w:fill="auto"/>
                <w:tcMar>
                  <w:top w:w="100" w:type="dxa"/>
                  <w:left w:w="100" w:type="dxa"/>
                  <w:bottom w:w="100" w:type="dxa"/>
                  <w:right w:w="100" w:type="dxa"/>
                </w:tcMar>
              </w:tcPr>
            </w:tcPrChange>
          </w:tcPr>
          <w:p w14:paraId="7026A756" w14:textId="77777777" w:rsidR="008E38FE" w:rsidRPr="001D68A7" w:rsidRDefault="008E38FE">
            <w:pPr>
              <w:spacing w:line="240" w:lineRule="auto"/>
              <w:jc w:val="center"/>
              <w:rPr>
                <w:rFonts w:eastAsia="Times New Roman"/>
                <w:rPrChange w:id="3832" w:author="Binkis Mikas" w:date="2023-03-19T21:43:00Z">
                  <w:rPr>
                    <w:rFonts w:ascii="Times New Roman" w:eastAsia="Times New Roman" w:hAnsi="Times New Roman"/>
                  </w:rPr>
                </w:rPrChange>
              </w:rPr>
              <w:pPrChange w:id="3833" w:author="Binkis Mikas" w:date="2023-03-20T00:24:00Z">
                <w:pPr>
                  <w:spacing w:line="240" w:lineRule="auto"/>
                </w:pPr>
              </w:pPrChange>
            </w:pPr>
            <w:r w:rsidRPr="001D68A7">
              <w:rPr>
                <w:rFonts w:eastAsia="Times New Roman"/>
                <w:rPrChange w:id="3834" w:author="Binkis Mikas" w:date="2023-03-19T21:43:00Z">
                  <w:rPr>
                    <w:rFonts w:ascii="Times New Roman" w:eastAsia="Times New Roman" w:hAnsi="Times New Roman"/>
                  </w:rPr>
                </w:rPrChange>
              </w:rPr>
              <w:t>96,6</w:t>
            </w:r>
          </w:p>
        </w:tc>
        <w:tc>
          <w:tcPr>
            <w:tcW w:w="1559" w:type="dxa"/>
            <w:shd w:val="clear" w:color="auto" w:fill="auto"/>
            <w:tcMar>
              <w:top w:w="100" w:type="dxa"/>
              <w:left w:w="100" w:type="dxa"/>
              <w:bottom w:w="100" w:type="dxa"/>
              <w:right w:w="100" w:type="dxa"/>
            </w:tcMar>
            <w:tcPrChange w:id="3835" w:author="Binkis Mikas" w:date="2023-03-19T23:19:00Z">
              <w:tcPr>
                <w:tcW w:w="1746" w:type="dxa"/>
                <w:shd w:val="clear" w:color="auto" w:fill="auto"/>
                <w:tcMar>
                  <w:top w:w="100" w:type="dxa"/>
                  <w:left w:w="100" w:type="dxa"/>
                  <w:bottom w:w="100" w:type="dxa"/>
                  <w:right w:w="100" w:type="dxa"/>
                </w:tcMar>
              </w:tcPr>
            </w:tcPrChange>
          </w:tcPr>
          <w:p w14:paraId="7FC1A51B" w14:textId="77777777" w:rsidR="008E38FE" w:rsidRPr="001D68A7" w:rsidRDefault="008E38FE">
            <w:pPr>
              <w:spacing w:line="240" w:lineRule="auto"/>
              <w:jc w:val="center"/>
              <w:rPr>
                <w:rFonts w:eastAsia="Times New Roman"/>
                <w:rPrChange w:id="3836" w:author="Binkis Mikas" w:date="2023-03-19T21:43:00Z">
                  <w:rPr>
                    <w:rFonts w:ascii="Times New Roman" w:eastAsia="Times New Roman" w:hAnsi="Times New Roman"/>
                  </w:rPr>
                </w:rPrChange>
              </w:rPr>
              <w:pPrChange w:id="3837" w:author="Binkis Mikas" w:date="2023-03-20T00:24:00Z">
                <w:pPr>
                  <w:spacing w:line="240" w:lineRule="auto"/>
                </w:pPr>
              </w:pPrChange>
            </w:pPr>
            <w:r w:rsidRPr="001D68A7">
              <w:rPr>
                <w:rFonts w:eastAsia="Times New Roman"/>
                <w:rPrChange w:id="3838" w:author="Binkis Mikas" w:date="2023-03-19T21:43:00Z">
                  <w:rPr>
                    <w:rFonts w:ascii="Times New Roman" w:eastAsia="Times New Roman" w:hAnsi="Times New Roman"/>
                  </w:rPr>
                </w:rPrChange>
              </w:rPr>
              <w:t>10,7</w:t>
            </w:r>
          </w:p>
        </w:tc>
      </w:tr>
    </w:tbl>
    <w:p w14:paraId="25391B84" w14:textId="5BCCA11B" w:rsidR="00B95AD6" w:rsidRPr="001D68A7" w:rsidRDefault="00B95AD6">
      <w:pPr>
        <w:pStyle w:val="MDPI21heading1"/>
        <w:spacing w:after="0"/>
        <w:ind w:firstLine="425"/>
        <w:jc w:val="both"/>
        <w:rPr>
          <w:b w:val="0"/>
        </w:rPr>
        <w:pPrChange w:id="3839" w:author="Binkis Mikas" w:date="2023-03-19T22:47:00Z">
          <w:pPr>
            <w:pStyle w:val="MDPI21heading1"/>
            <w:ind w:firstLine="425"/>
            <w:jc w:val="both"/>
          </w:pPr>
        </w:pPrChange>
      </w:pPr>
      <w:r w:rsidRPr="001D68A7">
        <w:rPr>
          <w:b w:val="0"/>
        </w:rPr>
        <w:t xml:space="preserve">The chart (Fig. </w:t>
      </w:r>
      <w:del w:id="3840" w:author="Binkis Mikas" w:date="2023-03-20T00:33:00Z">
        <w:r w:rsidRPr="001D68A7" w:rsidDel="00EF02FD">
          <w:rPr>
            <w:b w:val="0"/>
          </w:rPr>
          <w:delText>17</w:delText>
        </w:r>
      </w:del>
      <w:ins w:id="3841" w:author="Binkis Mikas" w:date="2023-03-20T00:33:00Z">
        <w:r w:rsidR="00EF02FD" w:rsidRPr="001D68A7">
          <w:rPr>
            <w:b w:val="0"/>
          </w:rPr>
          <w:t>1</w:t>
        </w:r>
        <w:r w:rsidR="00EF02FD">
          <w:rPr>
            <w:b w:val="0"/>
          </w:rPr>
          <w:t>9</w:t>
        </w:r>
      </w:ins>
      <w:r w:rsidRPr="001D68A7">
        <w:rPr>
          <w:b w:val="0"/>
        </w:rPr>
        <w:t xml:space="preserve">) gives an overview of the distribution of usability estimates according to the SUS survey. The three-dimensional method of displaying content is clearly the </w:t>
      </w:r>
      <w:proofErr w:type="gramStart"/>
      <w:r w:rsidRPr="001D68A7">
        <w:rPr>
          <w:b w:val="0"/>
        </w:rPr>
        <w:t>best-rated</w:t>
      </w:r>
      <w:proofErr w:type="gramEnd"/>
      <w:r w:rsidRPr="001D68A7">
        <w:rPr>
          <w:b w:val="0"/>
        </w:rPr>
        <w:t xml:space="preserve">. </w:t>
      </w:r>
      <w:proofErr w:type="gramStart"/>
      <w:r w:rsidRPr="001D68A7">
        <w:rPr>
          <w:b w:val="0"/>
        </w:rPr>
        <w:t>The majority of</w:t>
      </w:r>
      <w:proofErr w:type="gramEnd"/>
      <w:r w:rsidRPr="001D68A7">
        <w:rPr>
          <w:b w:val="0"/>
        </w:rPr>
        <w:t xml:space="preserve"> the scores are distributed between 84.3 and 102.5, indicating that the usability of this method is excellent. The usability of the blending and </w:t>
      </w:r>
      <w:del w:id="3842" w:author="Tomas Blazauskas" w:date="2023-03-19T16:29:00Z">
        <w:r w:rsidRPr="001D68A7" w:rsidDel="00DE3EE8">
          <w:rPr>
            <w:b w:val="0"/>
          </w:rPr>
          <w:delText xml:space="preserve">video </w:delText>
        </w:r>
      </w:del>
      <w:ins w:id="3843" w:author="Tomas Blazauskas" w:date="2023-03-19T16:29:00Z">
        <w:r w:rsidR="00DE3EE8" w:rsidRPr="001D68A7">
          <w:rPr>
            <w:b w:val="0"/>
          </w:rPr>
          <w:t xml:space="preserve">sequential transition </w:t>
        </w:r>
      </w:ins>
      <w:r w:rsidRPr="001D68A7">
        <w:rPr>
          <w:b w:val="0"/>
        </w:rPr>
        <w:t xml:space="preserve">methods is distributed between good (73.13) and excellent (91.88). </w:t>
      </w:r>
      <w:ins w:id="3844" w:author="Tomas Blazauskas" w:date="2023-03-20T07:28:00Z">
        <w:r w:rsidR="00795DAA" w:rsidRPr="00795DAA">
          <w:rPr>
            <w:b w:val="0"/>
          </w:rPr>
          <w:t xml:space="preserve">However, </w:t>
        </w:r>
      </w:ins>
      <w:del w:id="3845" w:author="Tomas Blazauskas" w:date="2023-03-20T07:28:00Z">
        <w:r w:rsidRPr="001D68A7" w:rsidDel="00795DAA">
          <w:rPr>
            <w:b w:val="0"/>
          </w:rPr>
          <w:delText xml:space="preserve">Although </w:delText>
        </w:r>
      </w:del>
      <w:r w:rsidRPr="001D68A7">
        <w:rPr>
          <w:b w:val="0"/>
        </w:rPr>
        <w:t xml:space="preserve">the mean score (78.28) for the </w:t>
      </w:r>
      <w:del w:id="3846" w:author="Tomas Blazauskas" w:date="2023-03-19T16:29:00Z">
        <w:r w:rsidRPr="001D68A7" w:rsidDel="00DE3EE8">
          <w:rPr>
            <w:b w:val="0"/>
          </w:rPr>
          <w:delText>content representation method using video for transformations</w:delText>
        </w:r>
      </w:del>
      <w:ins w:id="3847" w:author="Tomas Blazauskas" w:date="2023-03-19T16:29:00Z">
        <w:r w:rsidR="00DE3EE8" w:rsidRPr="001D68A7">
          <w:rPr>
            <w:b w:val="0"/>
          </w:rPr>
          <w:t>sequential transition method</w:t>
        </w:r>
      </w:ins>
      <w:r w:rsidRPr="001D68A7">
        <w:rPr>
          <w:b w:val="0"/>
        </w:rPr>
        <w:t xml:space="preserve"> is slightly lower than the mean score (80.42) for the </w:t>
      </w:r>
      <w:del w:id="3848" w:author="Tomas Blazauskas" w:date="2023-03-19T16:30:00Z">
        <w:r w:rsidRPr="001D68A7" w:rsidDel="00DE3EE8">
          <w:rPr>
            <w:b w:val="0"/>
          </w:rPr>
          <w:delText xml:space="preserve">fusion </w:delText>
        </w:r>
      </w:del>
      <w:ins w:id="3849" w:author="Tomas Blazauskas" w:date="2023-03-19T16:30:00Z">
        <w:r w:rsidR="00DE3EE8" w:rsidRPr="001D68A7">
          <w:rPr>
            <w:b w:val="0"/>
          </w:rPr>
          <w:t xml:space="preserve">blending </w:t>
        </w:r>
      </w:ins>
      <w:r w:rsidRPr="001D68A7">
        <w:rPr>
          <w:b w:val="0"/>
        </w:rPr>
        <w:t xml:space="preserve">method. The </w:t>
      </w:r>
      <w:del w:id="3850" w:author="Tomas Blazauskas" w:date="2023-03-19T16:30:00Z">
        <w:r w:rsidRPr="001D68A7" w:rsidDel="00DE3EE8">
          <w:rPr>
            <w:b w:val="0"/>
          </w:rPr>
          <w:delText xml:space="preserve">method of changing the viewing position using </w:delText>
        </w:r>
      </w:del>
      <w:r w:rsidRPr="001D68A7">
        <w:rPr>
          <w:b w:val="0"/>
        </w:rPr>
        <w:t xml:space="preserve">clipping </w:t>
      </w:r>
      <w:ins w:id="3851" w:author="Tomas Blazauskas" w:date="2023-03-19T16:30:00Z">
        <w:r w:rsidR="00DE3EE8" w:rsidRPr="001D68A7">
          <w:rPr>
            <w:b w:val="0"/>
          </w:rPr>
          <w:t xml:space="preserve">method </w:t>
        </w:r>
      </w:ins>
      <w:r w:rsidRPr="001D68A7">
        <w:rPr>
          <w:b w:val="0"/>
        </w:rPr>
        <w:t xml:space="preserve">scored the lowest in this category. The 25th percentile of the estimate is on the borderline of moderate usability. Overall, the usability of all three two-dimensional </w:t>
      </w:r>
      <w:del w:id="3852" w:author="Blažauskas Tomas" w:date="2023-01-25T23:21:00Z">
        <w:r w:rsidRPr="001D68A7" w:rsidDel="007C08C3">
          <w:rPr>
            <w:b w:val="0"/>
          </w:rPr>
          <w:delText>virtual reality</w:delText>
        </w:r>
      </w:del>
      <w:ins w:id="3853" w:author="Blažauskas Tomas" w:date="2023-01-25T23:21:00Z">
        <w:r w:rsidR="007C08C3" w:rsidRPr="001D68A7">
          <w:rPr>
            <w:b w:val="0"/>
          </w:rPr>
          <w:t>VR</w:t>
        </w:r>
      </w:ins>
      <w:r w:rsidRPr="001D68A7">
        <w:rPr>
          <w:b w:val="0"/>
        </w:rPr>
        <w:t xml:space="preserve"> methods is good. In contrast, the usability of the </w:t>
      </w:r>
      <w:del w:id="3854" w:author="Tomas Blazauskas" w:date="2023-03-19T16:31:00Z">
        <w:r w:rsidRPr="001D68A7" w:rsidDel="00DE3EE8">
          <w:rPr>
            <w:b w:val="0"/>
          </w:rPr>
          <w:delText xml:space="preserve">fusion </w:delText>
        </w:r>
      </w:del>
      <w:ins w:id="3855" w:author="Tomas Blazauskas" w:date="2023-03-19T16:31:00Z">
        <w:r w:rsidR="00DE3EE8" w:rsidRPr="001D68A7">
          <w:rPr>
            <w:b w:val="0"/>
          </w:rPr>
          <w:t xml:space="preserve">blending </w:t>
        </w:r>
      </w:ins>
      <w:r w:rsidRPr="001D68A7">
        <w:rPr>
          <w:b w:val="0"/>
        </w:rPr>
        <w:t>method ranges between good and excellent.</w:t>
      </w:r>
    </w:p>
    <w:p w14:paraId="34CE0A41" w14:textId="2A641568" w:rsidR="008E38FE" w:rsidRPr="001D68A7" w:rsidRDefault="008E38FE">
      <w:pPr>
        <w:pStyle w:val="MDPI21heading1"/>
        <w:rPr>
          <w:b w:val="0"/>
        </w:rPr>
        <w:pPrChange w:id="3856" w:author="Binkis Mikas" w:date="2023-03-20T00:27:00Z">
          <w:pPr>
            <w:pStyle w:val="MDPI21heading1"/>
            <w:ind w:firstLine="425"/>
            <w:jc w:val="both"/>
          </w:pPr>
        </w:pPrChange>
      </w:pPr>
      <w:del w:id="3857" w:author="Binkis Mikas" w:date="2023-03-20T00:14:00Z">
        <w:r w:rsidRPr="001D68A7" w:rsidDel="00114870">
          <w:rPr>
            <w:b w:val="0"/>
            <w:noProof/>
            <w:lang w:eastAsia="en-US" w:bidi="ar-SA"/>
          </w:rPr>
          <w:lastRenderedPageBreak/>
          <w:drawing>
            <wp:inline distT="114300" distB="114300" distL="114300" distR="114300" wp14:anchorId="7E99B652" wp14:editId="665F5944">
              <wp:extent cx="3796360" cy="187596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796360" cy="1875960"/>
                      </a:xfrm>
                      <a:prstGeom prst="rect">
                        <a:avLst/>
                      </a:prstGeom>
                      <a:ln/>
                    </pic:spPr>
                  </pic:pic>
                </a:graphicData>
              </a:graphic>
            </wp:inline>
          </w:drawing>
        </w:r>
      </w:del>
      <w:ins w:id="3858" w:author="Binkis Mikas" w:date="2023-03-20T00:14:00Z">
        <w:r w:rsidR="00114870">
          <w:rPr>
            <w:b w:val="0"/>
            <w:noProof/>
          </w:rPr>
          <w:drawing>
            <wp:inline distT="0" distB="0" distL="0" distR="0" wp14:anchorId="2B9DC381" wp14:editId="2FD372B3">
              <wp:extent cx="3600000" cy="27108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710800"/>
                      </a:xfrm>
                      <a:prstGeom prst="rect">
                        <a:avLst/>
                      </a:prstGeom>
                      <a:noFill/>
                      <a:ln>
                        <a:noFill/>
                      </a:ln>
                    </pic:spPr>
                  </pic:pic>
                </a:graphicData>
              </a:graphic>
            </wp:inline>
          </w:drawing>
        </w:r>
      </w:ins>
    </w:p>
    <w:p w14:paraId="131265E7" w14:textId="06865205" w:rsidR="008E38FE" w:rsidRPr="001D68A7" w:rsidRDefault="008E38FE">
      <w:pPr>
        <w:pStyle w:val="MDPI21heading1"/>
        <w:spacing w:before="120" w:after="240"/>
        <w:rPr>
          <w:b w:val="0"/>
          <w:sz w:val="18"/>
        </w:rPr>
        <w:pPrChange w:id="3859" w:author="Binkis Mikas" w:date="2023-03-19T22:52:00Z">
          <w:pPr>
            <w:pStyle w:val="MDPI21heading1"/>
            <w:ind w:firstLine="425"/>
            <w:jc w:val="both"/>
          </w:pPr>
        </w:pPrChange>
      </w:pPr>
      <w:r w:rsidRPr="001D68A7">
        <w:rPr>
          <w:sz w:val="18"/>
        </w:rPr>
        <w:t>Figure 1</w:t>
      </w:r>
      <w:ins w:id="3860" w:author="Binkis Mikas" w:date="2023-03-20T00:32:00Z">
        <w:r w:rsidR="00EF02FD">
          <w:rPr>
            <w:sz w:val="18"/>
          </w:rPr>
          <w:t>9</w:t>
        </w:r>
      </w:ins>
      <w:del w:id="3861" w:author="Binkis Mikas" w:date="2023-03-20T00:32:00Z">
        <w:r w:rsidRPr="001D68A7" w:rsidDel="00EF02FD">
          <w:rPr>
            <w:sz w:val="18"/>
          </w:rPr>
          <w:delText>7</w:delText>
        </w:r>
      </w:del>
      <w:r w:rsidRPr="001D68A7">
        <w:rPr>
          <w:b w:val="0"/>
          <w:sz w:val="18"/>
        </w:rPr>
        <w:t xml:space="preserve">. Distribution of system usability estimates for each </w:t>
      </w:r>
      <w:del w:id="3862" w:author="Tomas Blazauskas" w:date="2023-03-19T16:31:00Z">
        <w:r w:rsidRPr="001D68A7" w:rsidDel="00DE3EE8">
          <w:rPr>
            <w:b w:val="0"/>
            <w:sz w:val="18"/>
          </w:rPr>
          <w:delText xml:space="preserve">content display </w:delText>
        </w:r>
      </w:del>
      <w:r w:rsidRPr="001D68A7">
        <w:rPr>
          <w:b w:val="0"/>
          <w:sz w:val="18"/>
        </w:rPr>
        <w:t>method</w:t>
      </w:r>
    </w:p>
    <w:p w14:paraId="62EBF3C5" w14:textId="7A350288" w:rsidR="008E38FE" w:rsidRPr="001D68A7" w:rsidDel="00114870" w:rsidRDefault="008E38FE" w:rsidP="008E38FE">
      <w:pPr>
        <w:pStyle w:val="MDPI21heading1"/>
        <w:ind w:firstLine="425"/>
        <w:jc w:val="both"/>
        <w:rPr>
          <w:del w:id="3863" w:author="Binkis Mikas" w:date="2023-03-20T00:15:00Z"/>
          <w:b w:val="0"/>
        </w:rPr>
      </w:pPr>
    </w:p>
    <w:p w14:paraId="6D98A12B" w14:textId="660BA46E" w:rsidR="008E38FE" w:rsidRPr="00F3417C" w:rsidDel="002969F8" w:rsidRDefault="008E38FE">
      <w:pPr>
        <w:pStyle w:val="MDPI21heading1"/>
        <w:rPr>
          <w:del w:id="3864" w:author="Blažauskas Tomas [2]" w:date="2023-07-12T12:37:00Z"/>
          <w:b w:val="0"/>
          <w:highlight w:val="red"/>
          <w:rPrChange w:id="3865" w:author="Binkis Mikas" w:date="2023-07-12T12:25:00Z">
            <w:rPr>
              <w:del w:id="3866" w:author="Blažauskas Tomas [2]" w:date="2023-07-12T12:37:00Z"/>
              <w:b w:val="0"/>
            </w:rPr>
          </w:rPrChange>
        </w:rPr>
        <w:pPrChange w:id="3867" w:author="Binkis Mikas" w:date="2023-03-20T00:27:00Z">
          <w:pPr>
            <w:pStyle w:val="MDPI21heading1"/>
            <w:ind w:firstLine="425"/>
            <w:jc w:val="center"/>
          </w:pPr>
        </w:pPrChange>
      </w:pPr>
      <w:del w:id="3868" w:author="Blažauskas Tomas [2]" w:date="2023-07-12T12:37:00Z">
        <w:r w:rsidRPr="00F3417C" w:rsidDel="002969F8">
          <w:rPr>
            <w:b w:val="0"/>
            <w:noProof/>
            <w:highlight w:val="red"/>
            <w:lang w:eastAsia="en-US" w:bidi="ar-SA"/>
            <w:rPrChange w:id="3869" w:author="Binkis Mikas" w:date="2023-07-12T12:25:00Z">
              <w:rPr>
                <w:b w:val="0"/>
                <w:noProof/>
                <w:lang w:eastAsia="en-US" w:bidi="ar-SA"/>
              </w:rPr>
            </w:rPrChange>
          </w:rPr>
          <w:drawing>
            <wp:inline distT="114300" distB="114300" distL="114300" distR="114300" wp14:anchorId="46C8FB18" wp14:editId="7B8BD9BC">
              <wp:extent cx="3449058" cy="1812149"/>
              <wp:effectExtent l="0" t="0" r="0" b="0"/>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449058" cy="1812149"/>
                      </a:xfrm>
                      <a:prstGeom prst="rect">
                        <a:avLst/>
                      </a:prstGeom>
                      <a:ln/>
                    </pic:spPr>
                  </pic:pic>
                </a:graphicData>
              </a:graphic>
            </wp:inline>
          </w:drawing>
        </w:r>
      </w:del>
      <w:ins w:id="3870" w:author="Binkis Mikas" w:date="2023-03-20T00:15:00Z">
        <w:del w:id="3871" w:author="Blažauskas Tomas [2]" w:date="2023-07-12T12:37:00Z">
          <w:r w:rsidR="00114870" w:rsidRPr="00F3417C" w:rsidDel="002969F8">
            <w:rPr>
              <w:b w:val="0"/>
              <w:noProof/>
            </w:rPr>
            <w:drawing>
              <wp:inline distT="0" distB="0" distL="0" distR="0" wp14:anchorId="48F37BE2" wp14:editId="111A9266">
                <wp:extent cx="3600000" cy="2685600"/>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685600"/>
                        </a:xfrm>
                        <a:prstGeom prst="rect">
                          <a:avLst/>
                        </a:prstGeom>
                        <a:noFill/>
                        <a:ln>
                          <a:noFill/>
                        </a:ln>
                      </pic:spPr>
                    </pic:pic>
                  </a:graphicData>
                </a:graphic>
              </wp:inline>
            </w:drawing>
          </w:r>
        </w:del>
      </w:ins>
    </w:p>
    <w:p w14:paraId="07681CC9" w14:textId="603090D6" w:rsidR="008E38FE" w:rsidRPr="001D68A7" w:rsidDel="002969F8" w:rsidRDefault="008E38FE">
      <w:pPr>
        <w:pStyle w:val="MDPI21heading1"/>
        <w:spacing w:before="120" w:after="240"/>
        <w:jc w:val="both"/>
        <w:rPr>
          <w:del w:id="3872" w:author="Blažauskas Tomas [2]" w:date="2023-07-12T12:37:00Z"/>
          <w:b w:val="0"/>
          <w:sz w:val="18"/>
        </w:rPr>
        <w:pPrChange w:id="3873" w:author="Binkis Mikas" w:date="2023-03-19T22:53:00Z">
          <w:pPr>
            <w:pStyle w:val="MDPI21heading1"/>
            <w:ind w:firstLine="425"/>
            <w:jc w:val="both"/>
          </w:pPr>
        </w:pPrChange>
      </w:pPr>
      <w:del w:id="3874" w:author="Blažauskas Tomas [2]" w:date="2023-07-12T12:37:00Z">
        <w:r w:rsidRPr="00F3417C" w:rsidDel="002969F8">
          <w:rPr>
            <w:sz w:val="18"/>
            <w:highlight w:val="red"/>
            <w:rPrChange w:id="3875" w:author="Binkis Mikas" w:date="2023-07-12T12:25:00Z">
              <w:rPr>
                <w:sz w:val="18"/>
              </w:rPr>
            </w:rPrChange>
          </w:rPr>
          <w:delText>Figure 18</w:delText>
        </w:r>
      </w:del>
      <w:ins w:id="3876" w:author="Binkis Mikas" w:date="2023-03-20T00:32:00Z">
        <w:del w:id="3877" w:author="Blažauskas Tomas [2]" w:date="2023-07-12T12:37:00Z">
          <w:r w:rsidR="00EF02FD" w:rsidRPr="00F3417C" w:rsidDel="002969F8">
            <w:rPr>
              <w:sz w:val="18"/>
              <w:highlight w:val="red"/>
              <w:rPrChange w:id="3878" w:author="Binkis Mikas" w:date="2023-07-12T12:25:00Z">
                <w:rPr>
                  <w:sz w:val="18"/>
                </w:rPr>
              </w:rPrChange>
            </w:rPr>
            <w:delText>20</w:delText>
          </w:r>
        </w:del>
      </w:ins>
      <w:del w:id="3879" w:author="Blažauskas Tomas [2]" w:date="2023-07-12T12:37:00Z">
        <w:r w:rsidRPr="00F3417C" w:rsidDel="002969F8">
          <w:rPr>
            <w:b w:val="0"/>
            <w:sz w:val="18"/>
            <w:highlight w:val="red"/>
            <w:rPrChange w:id="3880" w:author="Binkis Mikas" w:date="2023-07-12T12:25:00Z">
              <w:rPr>
                <w:b w:val="0"/>
                <w:sz w:val="18"/>
              </w:rPr>
            </w:rPrChange>
          </w:rPr>
          <w:delText>. Distribution of overall cybersickness symptom sensory ratings for different methods of representing virtual reality</w:delText>
        </w:r>
      </w:del>
      <w:ins w:id="3881" w:author="Blažauskas Tomas" w:date="2023-01-25T23:21:00Z">
        <w:del w:id="3882" w:author="Blažauskas Tomas [2]" w:date="2023-07-12T12:37:00Z">
          <w:r w:rsidR="007C08C3" w:rsidRPr="00F3417C" w:rsidDel="002969F8">
            <w:rPr>
              <w:b w:val="0"/>
              <w:sz w:val="18"/>
              <w:highlight w:val="red"/>
              <w:rPrChange w:id="3883" w:author="Binkis Mikas" w:date="2023-07-12T12:25:00Z">
                <w:rPr>
                  <w:b w:val="0"/>
                  <w:sz w:val="18"/>
                </w:rPr>
              </w:rPrChange>
            </w:rPr>
            <w:delText>VR</w:delText>
          </w:r>
        </w:del>
      </w:ins>
      <w:del w:id="3884" w:author="Blažauskas Tomas [2]" w:date="2023-07-12T12:37:00Z">
        <w:r w:rsidRPr="00F3417C" w:rsidDel="002969F8">
          <w:rPr>
            <w:b w:val="0"/>
            <w:sz w:val="18"/>
            <w:highlight w:val="red"/>
            <w:rPrChange w:id="3885" w:author="Binkis Mikas" w:date="2023-07-12T12:25:00Z">
              <w:rPr>
                <w:b w:val="0"/>
                <w:sz w:val="18"/>
              </w:rPr>
            </w:rPrChange>
          </w:rPr>
          <w:delText xml:space="preserve"> content.</w:delText>
        </w:r>
      </w:del>
    </w:p>
    <w:p w14:paraId="263FB874" w14:textId="2313B11D" w:rsidR="00B95AD6" w:rsidRPr="001D68A7" w:rsidDel="002969F8" w:rsidRDefault="00AA39BB">
      <w:pPr>
        <w:pStyle w:val="MDPI21heading1"/>
        <w:spacing w:before="0" w:after="0"/>
        <w:ind w:firstLine="425"/>
        <w:jc w:val="both"/>
        <w:rPr>
          <w:del w:id="3886" w:author="Blažauskas Tomas [2]" w:date="2023-07-12T12:37:00Z"/>
          <w:b w:val="0"/>
        </w:rPr>
        <w:pPrChange w:id="3887" w:author="Binkis Mikas" w:date="2023-03-19T22:18:00Z">
          <w:pPr>
            <w:pStyle w:val="MDPI21heading1"/>
            <w:ind w:firstLine="425"/>
            <w:jc w:val="both"/>
          </w:pPr>
        </w:pPrChange>
      </w:pPr>
      <w:ins w:id="3888" w:author="Tomas Blazauskas" w:date="2023-03-19T16:35:00Z">
        <w:del w:id="3889" w:author="Blažauskas Tomas [2]" w:date="2023-07-12T12:37:00Z">
          <w:r w:rsidRPr="00F3417C" w:rsidDel="002969F8">
            <w:rPr>
              <w:b w:val="0"/>
              <w:highlight w:val="red"/>
              <w:rPrChange w:id="3890" w:author="Binkis Mikas" w:date="2023-07-12T12:25:00Z">
                <w:rPr>
                  <w:b w:val="0"/>
                </w:rPr>
              </w:rPrChange>
            </w:rPr>
            <w:delText>The evaluation of the usability of virtual reality content rendering techniques also considers the expression of symptoms of cybersickness.</w:delText>
          </w:r>
        </w:del>
      </w:ins>
      <w:del w:id="3891" w:author="Blažauskas Tomas [2]" w:date="2023-07-12T12:37:00Z">
        <w:r w:rsidR="00B95AD6" w:rsidRPr="00F3417C" w:rsidDel="002969F8">
          <w:rPr>
            <w:b w:val="0"/>
            <w:highlight w:val="red"/>
            <w:rPrChange w:id="3892" w:author="Binkis Mikas" w:date="2023-07-12T12:25:00Z">
              <w:rPr>
                <w:b w:val="0"/>
              </w:rPr>
            </w:rPrChange>
          </w:rPr>
          <w:delText>The evaluation of the usability of virtual reality</w:delText>
        </w:r>
      </w:del>
      <w:ins w:id="3893" w:author="Blažauskas Tomas" w:date="2023-01-25T23:21:00Z">
        <w:del w:id="3894" w:author="Blažauskas Tomas [2]" w:date="2023-07-12T12:37:00Z">
          <w:r w:rsidR="007C08C3" w:rsidRPr="00F3417C" w:rsidDel="002969F8">
            <w:rPr>
              <w:b w:val="0"/>
              <w:highlight w:val="red"/>
              <w:rPrChange w:id="3895" w:author="Binkis Mikas" w:date="2023-07-12T12:25:00Z">
                <w:rPr>
                  <w:b w:val="0"/>
                </w:rPr>
              </w:rPrChange>
            </w:rPr>
            <w:delText>VR</w:delText>
          </w:r>
        </w:del>
      </w:ins>
      <w:del w:id="3896" w:author="Blažauskas Tomas [2]" w:date="2023-07-12T12:37:00Z">
        <w:r w:rsidR="00B95AD6" w:rsidRPr="00F3417C" w:rsidDel="002969F8">
          <w:rPr>
            <w:b w:val="0"/>
            <w:highlight w:val="red"/>
            <w:rPrChange w:id="3897" w:author="Binkis Mikas" w:date="2023-07-12T12:25:00Z">
              <w:rPr>
                <w:b w:val="0"/>
              </w:rPr>
            </w:rPrChange>
          </w:rPr>
          <w:delText xml:space="preserve"> content rendering techniques also looks at the expression of symptoms of cyber sickness. By scoring the symptoms according to a set of formulas described and an overall symptom score is calculated. A higher score means a more strongly expressed symptom. The distribution of the total score can be seen in the graph (Figure </w:delText>
        </w:r>
      </w:del>
      <w:ins w:id="3898" w:author="Binkis Mikas" w:date="2023-03-19T23:39:00Z">
        <w:del w:id="3899" w:author="Blažauskas Tomas [2]" w:date="2023-07-12T12:37:00Z">
          <w:r w:rsidR="006579A6" w:rsidRPr="00F3417C" w:rsidDel="002969F8">
            <w:rPr>
              <w:b w:val="0"/>
              <w:highlight w:val="red"/>
              <w:rPrChange w:id="3900" w:author="Binkis Mikas" w:date="2023-07-12T12:25:00Z">
                <w:rPr>
                  <w:b w:val="0"/>
                </w:rPr>
              </w:rPrChange>
            </w:rPr>
            <w:delText xml:space="preserve">Fig. </w:delText>
          </w:r>
        </w:del>
      </w:ins>
      <w:ins w:id="3901" w:author="Binkis Mikas" w:date="2023-03-20T00:33:00Z">
        <w:del w:id="3902" w:author="Blažauskas Tomas [2]" w:date="2023-07-12T12:37:00Z">
          <w:r w:rsidR="00EF02FD" w:rsidRPr="00F3417C" w:rsidDel="002969F8">
            <w:rPr>
              <w:b w:val="0"/>
              <w:highlight w:val="red"/>
              <w:rPrChange w:id="3903" w:author="Binkis Mikas" w:date="2023-07-12T12:25:00Z">
                <w:rPr>
                  <w:b w:val="0"/>
                </w:rPr>
              </w:rPrChange>
            </w:rPr>
            <w:delText>20</w:delText>
          </w:r>
        </w:del>
      </w:ins>
      <w:del w:id="3904" w:author="Blažauskas Tomas [2]" w:date="2023-07-12T12:37:00Z">
        <w:r w:rsidR="00B95AD6" w:rsidRPr="00F3417C" w:rsidDel="002969F8">
          <w:rPr>
            <w:b w:val="0"/>
            <w:highlight w:val="red"/>
            <w:rPrChange w:id="3905" w:author="Binkis Mikas" w:date="2023-07-12T12:25:00Z">
              <w:rPr>
                <w:b w:val="0"/>
              </w:rPr>
            </w:rPrChange>
          </w:rPr>
          <w:delText xml:space="preserve">18). The lowest score distribution is observed in </w:delText>
        </w:r>
      </w:del>
      <w:ins w:id="3906" w:author="Tomas Blazauskas" w:date="2023-03-19T16:42:00Z">
        <w:del w:id="3907" w:author="Blažauskas Tomas [2]" w:date="2023-07-12T12:37:00Z">
          <w:r w:rsidR="00A45F63" w:rsidRPr="00F3417C" w:rsidDel="002969F8">
            <w:rPr>
              <w:b w:val="0"/>
              <w:highlight w:val="red"/>
              <w:rPrChange w:id="3908" w:author="Binkis Mikas" w:date="2023-07-12T12:25:00Z">
                <w:rPr>
                  <w:b w:val="0"/>
                </w:rPr>
              </w:rPrChange>
            </w:rPr>
            <w:delText xml:space="preserve">for </w:delText>
          </w:r>
        </w:del>
      </w:ins>
      <w:del w:id="3909" w:author="Blažauskas Tomas [2]" w:date="2023-07-12T12:37:00Z">
        <w:r w:rsidR="00B95AD6" w:rsidRPr="00F3417C" w:rsidDel="002969F8">
          <w:rPr>
            <w:b w:val="0"/>
            <w:highlight w:val="red"/>
            <w:rPrChange w:id="3910" w:author="Binkis Mikas" w:date="2023-07-12T12:25:00Z">
              <w:rPr>
                <w:b w:val="0"/>
              </w:rPr>
            </w:rPrChange>
          </w:rPr>
          <w:delText>three-dimensional content (mean 3.74) and the highest in</w:delText>
        </w:r>
      </w:del>
      <w:ins w:id="3911" w:author="Tomas Blazauskas" w:date="2023-03-19T16:42:00Z">
        <w:del w:id="3912" w:author="Blažauskas Tomas [2]" w:date="2023-07-12T12:37:00Z">
          <w:r w:rsidR="00A45F63" w:rsidRPr="00F3417C" w:rsidDel="002969F8">
            <w:rPr>
              <w:b w:val="0"/>
              <w:highlight w:val="red"/>
              <w:rPrChange w:id="3913" w:author="Binkis Mikas" w:date="2023-07-12T12:25:00Z">
                <w:rPr>
                  <w:b w:val="0"/>
                </w:rPr>
              </w:rPrChange>
            </w:rPr>
            <w:delText>for</w:delText>
          </w:r>
        </w:del>
      </w:ins>
      <w:del w:id="3914" w:author="Blažauskas Tomas [2]" w:date="2023-07-12T12:37:00Z">
        <w:r w:rsidR="00B95AD6" w:rsidRPr="00F3417C" w:rsidDel="002969F8">
          <w:rPr>
            <w:b w:val="0"/>
            <w:highlight w:val="red"/>
            <w:rPrChange w:id="3915" w:author="Binkis Mikas" w:date="2023-07-12T12:25:00Z">
              <w:rPr>
                <w:b w:val="0"/>
              </w:rPr>
            </w:rPrChange>
          </w:rPr>
          <w:delText xml:space="preserve"> a two-dimensional content rendering method that uses image cropping </w:delText>
        </w:r>
      </w:del>
      <w:ins w:id="3916" w:author="Tomas Blazauskas" w:date="2023-03-19T16:43:00Z">
        <w:del w:id="3917" w:author="Blažauskas Tomas [2]" w:date="2023-07-12T12:37:00Z">
          <w:r w:rsidR="00A45F63" w:rsidRPr="00F3417C" w:rsidDel="002969F8">
            <w:rPr>
              <w:b w:val="0"/>
              <w:highlight w:val="red"/>
              <w:rPrChange w:id="3918" w:author="Binkis Mikas" w:date="2023-07-12T12:25:00Z">
                <w:rPr>
                  <w:b w:val="0"/>
                </w:rPr>
              </w:rPrChange>
            </w:rPr>
            <w:delText xml:space="preserve">clipping </w:delText>
          </w:r>
        </w:del>
      </w:ins>
      <w:del w:id="3919" w:author="Blažauskas Tomas [2]" w:date="2023-07-12T12:37:00Z">
        <w:r w:rsidR="00B95AD6" w:rsidRPr="00F3417C" w:rsidDel="002969F8">
          <w:rPr>
            <w:b w:val="0"/>
            <w:highlight w:val="red"/>
            <w:rPrChange w:id="3920" w:author="Binkis Mikas" w:date="2023-07-12T12:25:00Z">
              <w:rPr>
                <w:b w:val="0"/>
              </w:rPr>
            </w:rPrChange>
          </w:rPr>
          <w:delText xml:space="preserve">to change the viewing position (mean 90.54). Viewing position change </w:delText>
        </w:r>
      </w:del>
      <w:ins w:id="3921" w:author="Tomas Blazauskas" w:date="2023-03-19T16:43:00Z">
        <w:del w:id="3922" w:author="Blažauskas Tomas [2]" w:date="2023-07-12T12:37:00Z">
          <w:r w:rsidR="00A45F63" w:rsidRPr="00F3417C" w:rsidDel="002969F8">
            <w:rPr>
              <w:b w:val="0"/>
              <w:highlight w:val="red"/>
              <w:rPrChange w:id="3923" w:author="Binkis Mikas" w:date="2023-07-12T12:25:00Z">
                <w:rPr>
                  <w:b w:val="0"/>
                </w:rPr>
              </w:rPrChange>
            </w:rPr>
            <w:delText>that use</w:delText>
          </w:r>
        </w:del>
      </w:ins>
      <w:ins w:id="3924" w:author="Tomas Blazauskas" w:date="2023-03-20T07:27:00Z">
        <w:del w:id="3925" w:author="Blažauskas Tomas [2]" w:date="2023-07-12T12:37:00Z">
          <w:r w:rsidR="00795DAA" w:rsidRPr="00F3417C" w:rsidDel="002969F8">
            <w:rPr>
              <w:b w:val="0"/>
              <w:highlight w:val="red"/>
              <w:rPrChange w:id="3926" w:author="Binkis Mikas" w:date="2023-07-12T12:25:00Z">
                <w:rPr>
                  <w:b w:val="0"/>
                </w:rPr>
              </w:rPrChange>
            </w:rPr>
            <w:delText>s</w:delText>
          </w:r>
        </w:del>
      </w:ins>
      <w:ins w:id="3927" w:author="Tomas Blazauskas" w:date="2023-03-19T16:43:00Z">
        <w:del w:id="3928" w:author="Blažauskas Tomas [2]" w:date="2023-07-12T12:37:00Z">
          <w:r w:rsidR="00A45F63" w:rsidRPr="00F3417C" w:rsidDel="002969F8">
            <w:rPr>
              <w:b w:val="0"/>
              <w:highlight w:val="red"/>
              <w:rPrChange w:id="3929" w:author="Binkis Mikas" w:date="2023-07-12T12:25:00Z">
                <w:rPr>
                  <w:b w:val="0"/>
                </w:rPr>
              </w:rPrChange>
            </w:rPr>
            <w:delText xml:space="preserve"> </w:delText>
          </w:r>
        </w:del>
      </w:ins>
      <w:del w:id="3930" w:author="Blažauskas Tomas [2]" w:date="2023-07-12T12:37:00Z">
        <w:r w:rsidR="00B95AD6" w:rsidRPr="00F3417C" w:rsidDel="002969F8">
          <w:rPr>
            <w:b w:val="0"/>
            <w:highlight w:val="red"/>
            <w:rPrChange w:id="3931" w:author="Binkis Mikas" w:date="2023-07-12T12:25:00Z">
              <w:rPr>
                <w:b w:val="0"/>
              </w:rPr>
            </w:rPrChange>
          </w:rPr>
          <w:delText xml:space="preserve">realised by blending and viewing position change realised by a video </w:delText>
        </w:r>
      </w:del>
      <w:ins w:id="3932" w:author="Tomas Blazauskas" w:date="2023-03-19T16:43:00Z">
        <w:del w:id="3933" w:author="Blažauskas Tomas [2]" w:date="2023-07-12T12:37:00Z">
          <w:r w:rsidR="00A45F63" w:rsidRPr="00F3417C" w:rsidDel="002969F8">
            <w:rPr>
              <w:b w:val="0"/>
              <w:highlight w:val="red"/>
              <w:rPrChange w:id="3934" w:author="Binkis Mikas" w:date="2023-07-12T12:25:00Z">
                <w:rPr>
                  <w:b w:val="0"/>
                </w:rPr>
              </w:rPrChange>
            </w:rPr>
            <w:delText xml:space="preserve">sequential transition </w:delText>
          </w:r>
        </w:del>
      </w:ins>
      <w:del w:id="3935" w:author="Blažauskas Tomas [2]" w:date="2023-07-12T12:37:00Z">
        <w:r w:rsidR="00B95AD6" w:rsidRPr="00F3417C" w:rsidDel="002969F8">
          <w:rPr>
            <w:b w:val="0"/>
            <w:highlight w:val="red"/>
            <w:rPrChange w:id="3936" w:author="Binkis Mikas" w:date="2023-07-12T12:25:00Z">
              <w:rPr>
                <w:b w:val="0"/>
              </w:rPr>
            </w:rPrChange>
          </w:rPr>
          <w:delText xml:space="preserve">are similarly weighted. The merge </w:delText>
        </w:r>
      </w:del>
      <w:ins w:id="3937" w:author="Tomas Blazauskas" w:date="2023-03-19T16:44:00Z">
        <w:del w:id="3938" w:author="Blažauskas Tomas [2]" w:date="2023-07-12T12:37:00Z">
          <w:r w:rsidR="00183D1B" w:rsidRPr="00F3417C" w:rsidDel="002969F8">
            <w:rPr>
              <w:b w:val="0"/>
              <w:highlight w:val="red"/>
              <w:rPrChange w:id="3939" w:author="Binkis Mikas" w:date="2023-07-12T12:25:00Z">
                <w:rPr>
                  <w:b w:val="0"/>
                </w:rPr>
              </w:rPrChange>
            </w:rPr>
            <w:delText xml:space="preserve">blending </w:delText>
          </w:r>
        </w:del>
      </w:ins>
      <w:del w:id="3940" w:author="Blažauskas Tomas [2]" w:date="2023-07-12T12:37:00Z">
        <w:r w:rsidR="00B95AD6" w:rsidRPr="00F3417C" w:rsidDel="002969F8">
          <w:rPr>
            <w:b w:val="0"/>
            <w:highlight w:val="red"/>
            <w:rPrChange w:id="3941" w:author="Binkis Mikas" w:date="2023-07-12T12:25:00Z">
              <w:rPr>
                <w:b w:val="0"/>
              </w:rPr>
            </w:rPrChange>
          </w:rPr>
          <w:delText xml:space="preserve">method scores slightly more favourably, with a smaller range of estimates and a mean score of 20.99. In contrast, the video </w:delText>
        </w:r>
      </w:del>
      <w:ins w:id="3942" w:author="Tomas Blazauskas" w:date="2023-03-19T16:44:00Z">
        <w:del w:id="3943" w:author="Blažauskas Tomas [2]" w:date="2023-07-12T12:37:00Z">
          <w:r w:rsidR="00183D1B" w:rsidRPr="00F3417C" w:rsidDel="002969F8">
            <w:rPr>
              <w:b w:val="0"/>
              <w:highlight w:val="red"/>
              <w:rPrChange w:id="3944" w:author="Binkis Mikas" w:date="2023-07-12T12:25:00Z">
                <w:rPr>
                  <w:b w:val="0"/>
                </w:rPr>
              </w:rPrChange>
            </w:rPr>
            <w:delText xml:space="preserve">sequential transition </w:delText>
          </w:r>
        </w:del>
      </w:ins>
      <w:del w:id="3945" w:author="Blažauskas Tomas [2]" w:date="2023-07-12T12:37:00Z">
        <w:r w:rsidR="00B95AD6" w:rsidRPr="00F3417C" w:rsidDel="002969F8">
          <w:rPr>
            <w:b w:val="0"/>
            <w:highlight w:val="red"/>
            <w:rPrChange w:id="3946" w:author="Binkis Mikas" w:date="2023-07-12T12:25:00Z">
              <w:rPr>
                <w:b w:val="0"/>
              </w:rPr>
            </w:rPrChange>
          </w:rPr>
          <w:delText>method has a slightly wider range of estimates, with a mean of 25.95 points. The same trend in the distribution of method estimates can also be observed for each of the cyber-disease components individually.</w:delText>
        </w:r>
        <w:r w:rsidR="00B95AD6" w:rsidRPr="001D68A7" w:rsidDel="002969F8">
          <w:rPr>
            <w:b w:val="0"/>
          </w:rPr>
          <w:delText xml:space="preserve"> </w:delText>
        </w:r>
      </w:del>
    </w:p>
    <w:p w14:paraId="38892139" w14:textId="71E1543F" w:rsidR="00B95AD6" w:rsidRPr="00F3417C" w:rsidDel="002969F8" w:rsidRDefault="00B95AD6">
      <w:pPr>
        <w:pStyle w:val="MDPI21heading1"/>
        <w:spacing w:before="0" w:after="0"/>
        <w:ind w:firstLine="425"/>
        <w:jc w:val="both"/>
        <w:rPr>
          <w:del w:id="3947" w:author="Blažauskas Tomas [2]" w:date="2023-07-12T12:37:00Z"/>
          <w:b w:val="0"/>
          <w:highlight w:val="red"/>
          <w:rPrChange w:id="3948" w:author="Binkis Mikas" w:date="2023-07-12T12:26:00Z">
            <w:rPr>
              <w:del w:id="3949" w:author="Blažauskas Tomas [2]" w:date="2023-07-12T12:37:00Z"/>
              <w:b w:val="0"/>
            </w:rPr>
          </w:rPrChange>
        </w:rPr>
        <w:pPrChange w:id="3950" w:author="Binkis Mikas" w:date="2023-03-19T22:18:00Z">
          <w:pPr>
            <w:pStyle w:val="MDPI21heading1"/>
            <w:ind w:firstLine="425"/>
            <w:jc w:val="both"/>
          </w:pPr>
        </w:pPrChange>
      </w:pPr>
      <w:del w:id="3951" w:author="Blažauskas Tomas [2]" w:date="2023-07-12T12:37:00Z">
        <w:r w:rsidRPr="00F3417C" w:rsidDel="002969F8">
          <w:rPr>
            <w:b w:val="0"/>
            <w:highlight w:val="red"/>
            <w:rPrChange w:id="3952" w:author="Binkis Mikas" w:date="2023-07-12T12:26:00Z">
              <w:rPr>
                <w:b w:val="0"/>
              </w:rPr>
            </w:rPrChange>
          </w:rPr>
          <w:delText xml:space="preserve">The SSQ questionnaire was used to assess the symptoms of cyber-sickness that affect the usability of the methods. For the sample of data collected during the experiment, the internal consistency of nausea, oculomotor impairment </w:delText>
        </w:r>
      </w:del>
      <w:ins w:id="3953" w:author="Tomas Blazauskas" w:date="2023-03-19T16:48:00Z">
        <w:del w:id="3954" w:author="Blažauskas Tomas [2]" w:date="2023-07-12T12:37:00Z">
          <w:r w:rsidR="00444A05" w:rsidRPr="00F3417C" w:rsidDel="002969F8">
            <w:rPr>
              <w:b w:val="0"/>
              <w:highlight w:val="red"/>
              <w:rPrChange w:id="3955" w:author="Binkis Mikas" w:date="2023-07-12T12:26:00Z">
                <w:rPr>
                  <w:b w:val="0"/>
                </w:rPr>
              </w:rPrChange>
            </w:rPr>
            <w:delText xml:space="preserve">disorders </w:delText>
          </w:r>
        </w:del>
      </w:ins>
      <w:del w:id="3956" w:author="Blažauskas Tomas [2]" w:date="2023-07-12T12:37:00Z">
        <w:r w:rsidRPr="00F3417C" w:rsidDel="002969F8">
          <w:rPr>
            <w:b w:val="0"/>
            <w:highlight w:val="red"/>
            <w:rPrChange w:id="3957" w:author="Binkis Mikas" w:date="2023-07-12T12:26:00Z">
              <w:rPr>
                <w:b w:val="0"/>
              </w:rPr>
            </w:rPrChange>
          </w:rPr>
          <w:delText>and disorientation domains was</w:delText>
        </w:r>
      </w:del>
      <w:ins w:id="3958" w:author="Tomas Blazauskas" w:date="2023-03-19T16:48:00Z">
        <w:del w:id="3959" w:author="Blažauskas Tomas [2]" w:date="2023-07-12T12:37:00Z">
          <w:r w:rsidR="00444A05" w:rsidRPr="00F3417C" w:rsidDel="002969F8">
            <w:rPr>
              <w:b w:val="0"/>
              <w:highlight w:val="red"/>
              <w:rPrChange w:id="3960" w:author="Binkis Mikas" w:date="2023-07-12T12:26:00Z">
                <w:rPr>
                  <w:b w:val="0"/>
                </w:rPr>
              </w:rPrChange>
            </w:rPr>
            <w:delText>ere</w:delText>
          </w:r>
        </w:del>
      </w:ins>
      <w:del w:id="3961" w:author="Blažauskas Tomas [2]" w:date="2023-07-12T12:37:00Z">
        <w:r w:rsidRPr="00F3417C" w:rsidDel="002969F8">
          <w:rPr>
            <w:b w:val="0"/>
            <w:highlight w:val="red"/>
            <w:rPrChange w:id="3962" w:author="Binkis Mikas" w:date="2023-07-12T12:26:00Z">
              <w:rPr>
                <w:b w:val="0"/>
              </w:rPr>
            </w:rPrChange>
          </w:rPr>
          <w:delText xml:space="preserve"> calculated using Cronbach's alpha (Table 7</w:delText>
        </w:r>
      </w:del>
      <w:ins w:id="3963" w:author="Binkis Mikas" w:date="2023-03-19T23:44:00Z">
        <w:del w:id="3964" w:author="Blažauskas Tomas [2]" w:date="2023-07-12T12:37:00Z">
          <w:r w:rsidR="00E50A0B" w:rsidRPr="00F3417C" w:rsidDel="002969F8">
            <w:rPr>
              <w:b w:val="0"/>
              <w:highlight w:val="red"/>
              <w:rPrChange w:id="3965" w:author="Binkis Mikas" w:date="2023-07-12T12:26:00Z">
                <w:rPr>
                  <w:b w:val="0"/>
                </w:rPr>
              </w:rPrChange>
            </w:rPr>
            <w:delText>9</w:delText>
          </w:r>
        </w:del>
      </w:ins>
      <w:del w:id="3966" w:author="Blažauskas Tomas [2]" w:date="2023-07-12T12:37:00Z">
        <w:r w:rsidRPr="00F3417C" w:rsidDel="002969F8">
          <w:rPr>
            <w:b w:val="0"/>
            <w:highlight w:val="red"/>
            <w:rPrChange w:id="3967" w:author="Binkis Mikas" w:date="2023-07-12T12:26:00Z">
              <w:rPr>
                <w:b w:val="0"/>
              </w:rPr>
            </w:rPrChange>
          </w:rPr>
          <w:delText>). The coefficients obtained are greater than 0.8, indicating good internal consistency of the SSQ scale for this data.</w:delText>
        </w:r>
      </w:del>
    </w:p>
    <w:p w14:paraId="288949DE" w14:textId="0542D361" w:rsidR="008E38FE" w:rsidRPr="00F3417C" w:rsidDel="002969F8" w:rsidRDefault="008E38FE">
      <w:pPr>
        <w:spacing w:before="240" w:after="120" w:line="240" w:lineRule="auto"/>
        <w:ind w:left="2608"/>
        <w:rPr>
          <w:del w:id="3968" w:author="Blažauskas Tomas [2]" w:date="2023-07-12T12:37:00Z"/>
          <w:rFonts w:eastAsia="Times New Roman"/>
          <w:sz w:val="18"/>
          <w:highlight w:val="red"/>
          <w:rPrChange w:id="3969" w:author="Binkis Mikas" w:date="2023-07-12T12:26:00Z">
            <w:rPr>
              <w:del w:id="3970" w:author="Blažauskas Tomas [2]" w:date="2023-07-12T12:37:00Z"/>
              <w:rFonts w:eastAsia="Times New Roman"/>
              <w:sz w:val="18"/>
            </w:rPr>
          </w:rPrChange>
        </w:rPr>
        <w:pPrChange w:id="3971" w:author="Binkis Mikas" w:date="2023-03-19T23:25:00Z">
          <w:pPr>
            <w:spacing w:line="240" w:lineRule="auto"/>
            <w:ind w:left="2040" w:firstLine="510"/>
          </w:pPr>
        </w:pPrChange>
      </w:pPr>
      <w:del w:id="3972" w:author="Blažauskas Tomas [2]" w:date="2023-07-12T12:37:00Z">
        <w:r w:rsidRPr="00F3417C" w:rsidDel="002969F8">
          <w:rPr>
            <w:rFonts w:eastAsia="Times New Roman"/>
            <w:b/>
            <w:sz w:val="18"/>
            <w:highlight w:val="red"/>
            <w:rPrChange w:id="3973" w:author="Binkis Mikas" w:date="2023-07-12T12:26:00Z">
              <w:rPr>
                <w:rFonts w:eastAsia="Times New Roman"/>
                <w:b/>
                <w:sz w:val="18"/>
              </w:rPr>
            </w:rPrChange>
          </w:rPr>
          <w:delText>Table 7</w:delText>
        </w:r>
      </w:del>
      <w:ins w:id="3974" w:author="Binkis Mikas" w:date="2023-03-19T23:44:00Z">
        <w:del w:id="3975" w:author="Blažauskas Tomas [2]" w:date="2023-07-12T12:37:00Z">
          <w:r w:rsidR="00E50A0B" w:rsidRPr="00F3417C" w:rsidDel="002969F8">
            <w:rPr>
              <w:rFonts w:eastAsia="Times New Roman"/>
              <w:b/>
              <w:sz w:val="18"/>
              <w:highlight w:val="red"/>
              <w:rPrChange w:id="3976" w:author="Binkis Mikas" w:date="2023-07-12T12:26:00Z">
                <w:rPr>
                  <w:rFonts w:eastAsia="Times New Roman"/>
                  <w:b/>
                  <w:sz w:val="18"/>
                </w:rPr>
              </w:rPrChange>
            </w:rPr>
            <w:delText>9</w:delText>
          </w:r>
        </w:del>
      </w:ins>
      <w:del w:id="3977" w:author="Blažauskas Tomas [2]" w:date="2023-07-12T12:37:00Z">
        <w:r w:rsidRPr="00F3417C" w:rsidDel="002969F8">
          <w:rPr>
            <w:rFonts w:eastAsia="Times New Roman"/>
            <w:sz w:val="18"/>
            <w:highlight w:val="red"/>
            <w:rPrChange w:id="3978" w:author="Binkis Mikas" w:date="2023-07-12T12:26:00Z">
              <w:rPr>
                <w:rFonts w:eastAsia="Times New Roman"/>
                <w:sz w:val="18"/>
              </w:rPr>
            </w:rPrChange>
          </w:rPr>
          <w:delText xml:space="preserve">. Cronbach's alpha coefficients of the SSQ scale items for the total sample of experimental data. </w:delText>
        </w:r>
      </w:del>
    </w:p>
    <w:tbl>
      <w:tblPr>
        <w:tblW w:w="7867" w:type="dxa"/>
        <w:tblInd w:w="2627" w:type="dxa"/>
        <w:tblBorders>
          <w:top w:val="single" w:sz="4" w:space="0" w:color="auto"/>
          <w:insideH w:val="single" w:sz="4" w:space="0" w:color="auto"/>
        </w:tblBorders>
        <w:tblLayout w:type="fixed"/>
        <w:tblLook w:val="0600" w:firstRow="0" w:lastRow="0" w:firstColumn="0" w:lastColumn="0" w:noHBand="1" w:noVBand="1"/>
      </w:tblPr>
      <w:tblGrid>
        <w:gridCol w:w="2684"/>
        <w:gridCol w:w="2631"/>
        <w:gridCol w:w="2552"/>
      </w:tblGrid>
      <w:tr w:rsidR="008E38FE" w:rsidRPr="00F3417C" w:rsidDel="002969F8" w14:paraId="650FB088" w14:textId="2A8644D7" w:rsidTr="008E38FE">
        <w:trPr>
          <w:trHeight w:val="219"/>
          <w:del w:id="3979" w:author="Blažauskas Tomas [2]" w:date="2023-07-12T12:37:00Z"/>
        </w:trPr>
        <w:tc>
          <w:tcPr>
            <w:tcW w:w="2684" w:type="dxa"/>
            <w:shd w:val="clear" w:color="auto" w:fill="auto"/>
            <w:tcMar>
              <w:top w:w="100" w:type="dxa"/>
              <w:left w:w="100" w:type="dxa"/>
              <w:bottom w:w="100" w:type="dxa"/>
              <w:right w:w="100" w:type="dxa"/>
            </w:tcMar>
          </w:tcPr>
          <w:p w14:paraId="5BDB2B16" w14:textId="15D45274" w:rsidR="008E38FE" w:rsidRPr="00F3417C" w:rsidDel="002969F8" w:rsidRDefault="008E38FE" w:rsidP="004E777B">
            <w:pPr>
              <w:spacing w:line="240" w:lineRule="auto"/>
              <w:rPr>
                <w:del w:id="3980" w:author="Blažauskas Tomas [2]" w:date="2023-07-12T12:37:00Z"/>
                <w:rFonts w:eastAsia="Times New Roman"/>
                <w:b/>
                <w:bCs/>
                <w:highlight w:val="red"/>
                <w:rPrChange w:id="3981" w:author="Binkis Mikas" w:date="2023-07-12T12:26:00Z">
                  <w:rPr>
                    <w:del w:id="3982" w:author="Blažauskas Tomas [2]" w:date="2023-07-12T12:37:00Z"/>
                    <w:rFonts w:ascii="Times New Roman" w:eastAsia="Times New Roman" w:hAnsi="Times New Roman"/>
                  </w:rPr>
                </w:rPrChange>
              </w:rPr>
            </w:pPr>
            <w:del w:id="3983" w:author="Blažauskas Tomas [2]" w:date="2023-07-12T12:37:00Z">
              <w:r w:rsidRPr="00F3417C" w:rsidDel="002969F8">
                <w:rPr>
                  <w:rFonts w:eastAsia="Times New Roman"/>
                  <w:b/>
                  <w:bCs/>
                  <w:highlight w:val="red"/>
                  <w:rPrChange w:id="3984" w:author="Binkis Mikas" w:date="2023-07-12T12:26:00Z">
                    <w:rPr>
                      <w:rFonts w:ascii="Times New Roman" w:eastAsia="Times New Roman" w:hAnsi="Times New Roman"/>
                    </w:rPr>
                  </w:rPrChange>
                </w:rPr>
                <w:delText>SSQ dedicated</w:delText>
              </w:r>
            </w:del>
            <w:ins w:id="3985" w:author="Tomas Blazauskas" w:date="2023-03-19T16:49:00Z">
              <w:del w:id="3986" w:author="Blažauskas Tomas [2]" w:date="2023-07-12T12:37:00Z">
                <w:r w:rsidR="00444A05" w:rsidRPr="00F3417C" w:rsidDel="002969F8">
                  <w:rPr>
                    <w:rFonts w:eastAsia="Times New Roman"/>
                    <w:b/>
                    <w:bCs/>
                    <w:highlight w:val="red"/>
                    <w:rPrChange w:id="3987" w:author="Binkis Mikas" w:date="2023-07-12T12:26:00Z">
                      <w:rPr>
                        <w:rFonts w:ascii="Times New Roman" w:eastAsia="Times New Roman" w:hAnsi="Times New Roman"/>
                      </w:rPr>
                    </w:rPrChange>
                  </w:rPr>
                  <w:delText>component</w:delText>
                </w:r>
              </w:del>
            </w:ins>
          </w:p>
        </w:tc>
        <w:tc>
          <w:tcPr>
            <w:tcW w:w="2631" w:type="dxa"/>
            <w:shd w:val="clear" w:color="auto" w:fill="auto"/>
            <w:tcMar>
              <w:top w:w="100" w:type="dxa"/>
              <w:left w:w="100" w:type="dxa"/>
              <w:bottom w:w="100" w:type="dxa"/>
              <w:right w:w="100" w:type="dxa"/>
            </w:tcMar>
          </w:tcPr>
          <w:p w14:paraId="1E55C4FA" w14:textId="7FC7728C" w:rsidR="008E38FE" w:rsidRPr="00F3417C" w:rsidDel="002969F8" w:rsidRDefault="008E38FE" w:rsidP="004E777B">
            <w:pPr>
              <w:spacing w:line="240" w:lineRule="auto"/>
              <w:rPr>
                <w:del w:id="3988" w:author="Blažauskas Tomas [2]" w:date="2023-07-12T12:37:00Z"/>
                <w:rFonts w:eastAsia="Times New Roman"/>
                <w:b/>
                <w:bCs/>
                <w:highlight w:val="red"/>
                <w:rPrChange w:id="3989" w:author="Binkis Mikas" w:date="2023-07-12T12:26:00Z">
                  <w:rPr>
                    <w:del w:id="3990" w:author="Blažauskas Tomas [2]" w:date="2023-07-12T12:37:00Z"/>
                    <w:rFonts w:ascii="Times New Roman" w:eastAsia="Times New Roman" w:hAnsi="Times New Roman"/>
                  </w:rPr>
                </w:rPrChange>
              </w:rPr>
            </w:pPr>
            <w:del w:id="3991" w:author="Blažauskas Tomas [2]" w:date="2023-07-12T12:37:00Z">
              <w:r w:rsidRPr="00F3417C" w:rsidDel="002969F8">
                <w:rPr>
                  <w:rFonts w:eastAsia="Times New Roman"/>
                  <w:b/>
                  <w:bCs/>
                  <w:highlight w:val="red"/>
                  <w:rPrChange w:id="3992" w:author="Binkis Mikas" w:date="2023-07-12T12:26:00Z">
                    <w:rPr>
                      <w:rFonts w:ascii="Times New Roman" w:eastAsia="Times New Roman" w:hAnsi="Times New Roman"/>
                    </w:rPr>
                  </w:rPrChange>
                </w:rPr>
                <w:delText>Cronbach's alpha</w:delText>
              </w:r>
            </w:del>
          </w:p>
        </w:tc>
        <w:tc>
          <w:tcPr>
            <w:tcW w:w="2552" w:type="dxa"/>
            <w:shd w:val="clear" w:color="auto" w:fill="auto"/>
            <w:tcMar>
              <w:top w:w="100" w:type="dxa"/>
              <w:left w:w="100" w:type="dxa"/>
              <w:bottom w:w="100" w:type="dxa"/>
              <w:right w:w="100" w:type="dxa"/>
            </w:tcMar>
          </w:tcPr>
          <w:p w14:paraId="4B66322D" w14:textId="22FBA218" w:rsidR="008E38FE" w:rsidRPr="00F3417C" w:rsidDel="002969F8" w:rsidRDefault="008E38FE" w:rsidP="004E777B">
            <w:pPr>
              <w:spacing w:line="240" w:lineRule="auto"/>
              <w:rPr>
                <w:del w:id="3993" w:author="Blažauskas Tomas [2]" w:date="2023-07-12T12:37:00Z"/>
                <w:rFonts w:eastAsia="Times New Roman"/>
                <w:b/>
                <w:bCs/>
                <w:highlight w:val="red"/>
                <w:rPrChange w:id="3994" w:author="Binkis Mikas" w:date="2023-07-12T12:26:00Z">
                  <w:rPr>
                    <w:del w:id="3995" w:author="Blažauskas Tomas [2]" w:date="2023-07-12T12:37:00Z"/>
                    <w:rFonts w:ascii="Times New Roman" w:eastAsia="Times New Roman" w:hAnsi="Times New Roman"/>
                  </w:rPr>
                </w:rPrChange>
              </w:rPr>
            </w:pPr>
            <w:del w:id="3996" w:author="Blažauskas Tomas [2]" w:date="2023-07-12T12:37:00Z">
              <w:r w:rsidRPr="00F3417C" w:rsidDel="002969F8">
                <w:rPr>
                  <w:rFonts w:eastAsia="Times New Roman"/>
                  <w:b/>
                  <w:bCs/>
                  <w:highlight w:val="red"/>
                  <w:rPrChange w:id="3997" w:author="Binkis Mikas" w:date="2023-07-12T12:26:00Z">
                    <w:rPr>
                      <w:rFonts w:ascii="Times New Roman" w:eastAsia="Times New Roman" w:hAnsi="Times New Roman"/>
                    </w:rPr>
                  </w:rPrChange>
                </w:rPr>
                <w:delText>Data sample size</w:delText>
              </w:r>
            </w:del>
          </w:p>
        </w:tc>
      </w:tr>
      <w:tr w:rsidR="008E38FE" w:rsidRPr="00F3417C" w:rsidDel="002969F8" w14:paraId="60052618" w14:textId="5459C1D0" w:rsidTr="008E38FE">
        <w:trPr>
          <w:trHeight w:val="167"/>
          <w:del w:id="3998" w:author="Blažauskas Tomas [2]" w:date="2023-07-12T12:37:00Z"/>
        </w:trPr>
        <w:tc>
          <w:tcPr>
            <w:tcW w:w="2684" w:type="dxa"/>
            <w:shd w:val="clear" w:color="auto" w:fill="auto"/>
            <w:tcMar>
              <w:top w:w="100" w:type="dxa"/>
              <w:left w:w="100" w:type="dxa"/>
              <w:bottom w:w="100" w:type="dxa"/>
              <w:right w:w="100" w:type="dxa"/>
            </w:tcMar>
          </w:tcPr>
          <w:p w14:paraId="703D5AB2" w14:textId="6B28A169" w:rsidR="008E38FE" w:rsidRPr="00F3417C" w:rsidDel="002969F8" w:rsidRDefault="008E38FE" w:rsidP="004E777B">
            <w:pPr>
              <w:spacing w:line="240" w:lineRule="auto"/>
              <w:rPr>
                <w:del w:id="3999" w:author="Blažauskas Tomas [2]" w:date="2023-07-12T12:37:00Z"/>
                <w:rFonts w:eastAsia="Times New Roman"/>
                <w:b/>
                <w:bCs/>
                <w:highlight w:val="red"/>
                <w:rPrChange w:id="4000" w:author="Binkis Mikas" w:date="2023-07-12T12:26:00Z">
                  <w:rPr>
                    <w:del w:id="4001" w:author="Blažauskas Tomas [2]" w:date="2023-07-12T12:37:00Z"/>
                    <w:rFonts w:ascii="Times New Roman" w:eastAsia="Times New Roman" w:hAnsi="Times New Roman"/>
                  </w:rPr>
                </w:rPrChange>
              </w:rPr>
            </w:pPr>
            <w:del w:id="4002" w:author="Blažauskas Tomas [2]" w:date="2023-07-12T12:37:00Z">
              <w:r w:rsidRPr="00F3417C" w:rsidDel="002969F8">
                <w:rPr>
                  <w:rFonts w:eastAsia="Times New Roman"/>
                  <w:b/>
                  <w:bCs/>
                  <w:highlight w:val="red"/>
                  <w:rPrChange w:id="4003" w:author="Binkis Mikas" w:date="2023-07-12T12:26:00Z">
                    <w:rPr>
                      <w:rFonts w:ascii="Times New Roman" w:eastAsia="Times New Roman" w:hAnsi="Times New Roman"/>
                    </w:rPr>
                  </w:rPrChange>
                </w:rPr>
                <w:delText>Nausea</w:delText>
              </w:r>
            </w:del>
          </w:p>
        </w:tc>
        <w:tc>
          <w:tcPr>
            <w:tcW w:w="2631" w:type="dxa"/>
            <w:shd w:val="clear" w:color="auto" w:fill="auto"/>
            <w:tcMar>
              <w:top w:w="100" w:type="dxa"/>
              <w:left w:w="100" w:type="dxa"/>
              <w:bottom w:w="100" w:type="dxa"/>
              <w:right w:w="100" w:type="dxa"/>
            </w:tcMar>
          </w:tcPr>
          <w:p w14:paraId="7DBA6F6D" w14:textId="77757140" w:rsidR="008E38FE" w:rsidRPr="00F3417C" w:rsidDel="002969F8" w:rsidRDefault="008E38FE">
            <w:pPr>
              <w:spacing w:line="240" w:lineRule="auto"/>
              <w:jc w:val="center"/>
              <w:rPr>
                <w:del w:id="4004" w:author="Blažauskas Tomas [2]" w:date="2023-07-12T12:37:00Z"/>
                <w:rFonts w:eastAsia="Times New Roman"/>
                <w:highlight w:val="red"/>
                <w:rPrChange w:id="4005" w:author="Binkis Mikas" w:date="2023-07-12T12:26:00Z">
                  <w:rPr>
                    <w:del w:id="4006" w:author="Blažauskas Tomas [2]" w:date="2023-07-12T12:37:00Z"/>
                    <w:rFonts w:ascii="Times New Roman" w:eastAsia="Times New Roman" w:hAnsi="Times New Roman"/>
                  </w:rPr>
                </w:rPrChange>
              </w:rPr>
              <w:pPrChange w:id="4007" w:author="Binkis Mikas" w:date="2023-03-20T00:24:00Z">
                <w:pPr>
                  <w:spacing w:line="240" w:lineRule="auto"/>
                </w:pPr>
              </w:pPrChange>
            </w:pPr>
            <w:del w:id="4008" w:author="Blažauskas Tomas [2]" w:date="2023-07-12T12:37:00Z">
              <w:r w:rsidRPr="00F3417C" w:rsidDel="002969F8">
                <w:rPr>
                  <w:rFonts w:eastAsia="Times New Roman"/>
                  <w:highlight w:val="red"/>
                  <w:rPrChange w:id="4009" w:author="Binkis Mikas" w:date="2023-07-12T12:26:00Z">
                    <w:rPr>
                      <w:rFonts w:ascii="Times New Roman" w:eastAsia="Times New Roman" w:hAnsi="Times New Roman"/>
                    </w:rPr>
                  </w:rPrChange>
                </w:rPr>
                <w:delText>0,810</w:delText>
              </w:r>
            </w:del>
          </w:p>
        </w:tc>
        <w:tc>
          <w:tcPr>
            <w:tcW w:w="2552" w:type="dxa"/>
            <w:shd w:val="clear" w:color="auto" w:fill="auto"/>
            <w:tcMar>
              <w:top w:w="100" w:type="dxa"/>
              <w:left w:w="100" w:type="dxa"/>
              <w:bottom w:w="100" w:type="dxa"/>
              <w:right w:w="100" w:type="dxa"/>
            </w:tcMar>
          </w:tcPr>
          <w:p w14:paraId="224139B5" w14:textId="1AF56CC0" w:rsidR="008E38FE" w:rsidRPr="00F3417C" w:rsidDel="002969F8" w:rsidRDefault="008E38FE">
            <w:pPr>
              <w:spacing w:line="240" w:lineRule="auto"/>
              <w:jc w:val="center"/>
              <w:rPr>
                <w:del w:id="4010" w:author="Blažauskas Tomas [2]" w:date="2023-07-12T12:37:00Z"/>
                <w:rFonts w:eastAsia="Times New Roman"/>
                <w:highlight w:val="red"/>
                <w:rPrChange w:id="4011" w:author="Binkis Mikas" w:date="2023-07-12T12:26:00Z">
                  <w:rPr>
                    <w:del w:id="4012" w:author="Blažauskas Tomas [2]" w:date="2023-07-12T12:37:00Z"/>
                    <w:rFonts w:ascii="Times New Roman" w:eastAsia="Times New Roman" w:hAnsi="Times New Roman"/>
                  </w:rPr>
                </w:rPrChange>
              </w:rPr>
              <w:pPrChange w:id="4013" w:author="Binkis Mikas" w:date="2023-03-20T00:24:00Z">
                <w:pPr>
                  <w:spacing w:line="240" w:lineRule="auto"/>
                </w:pPr>
              </w:pPrChange>
            </w:pPr>
            <w:del w:id="4014" w:author="Blažauskas Tomas [2]" w:date="2023-07-12T12:37:00Z">
              <w:r w:rsidRPr="00F3417C" w:rsidDel="002969F8">
                <w:rPr>
                  <w:rFonts w:eastAsia="Times New Roman"/>
                  <w:highlight w:val="red"/>
                  <w:rPrChange w:id="4015" w:author="Binkis Mikas" w:date="2023-07-12T12:26:00Z">
                    <w:rPr>
                      <w:rFonts w:ascii="Times New Roman" w:eastAsia="Times New Roman" w:hAnsi="Times New Roman"/>
                    </w:rPr>
                  </w:rPrChange>
                </w:rPr>
                <w:delText>68</w:delText>
              </w:r>
            </w:del>
          </w:p>
        </w:tc>
      </w:tr>
      <w:tr w:rsidR="008E38FE" w:rsidRPr="00F3417C" w:rsidDel="002969F8" w14:paraId="55E570BD" w14:textId="0597B585" w:rsidTr="008E38FE">
        <w:trPr>
          <w:trHeight w:val="221"/>
          <w:del w:id="4016" w:author="Blažauskas Tomas [2]" w:date="2023-07-12T12:37:00Z"/>
        </w:trPr>
        <w:tc>
          <w:tcPr>
            <w:tcW w:w="2684" w:type="dxa"/>
            <w:tcBorders>
              <w:bottom w:val="single" w:sz="4" w:space="0" w:color="auto"/>
            </w:tcBorders>
            <w:shd w:val="clear" w:color="auto" w:fill="auto"/>
            <w:tcMar>
              <w:top w:w="100" w:type="dxa"/>
              <w:left w:w="100" w:type="dxa"/>
              <w:bottom w:w="100" w:type="dxa"/>
              <w:right w:w="100" w:type="dxa"/>
            </w:tcMar>
          </w:tcPr>
          <w:p w14:paraId="01E9B6B4" w14:textId="018B270C" w:rsidR="008E38FE" w:rsidRPr="00F3417C" w:rsidDel="002969F8" w:rsidRDefault="008E38FE" w:rsidP="004E777B">
            <w:pPr>
              <w:spacing w:line="240" w:lineRule="auto"/>
              <w:rPr>
                <w:del w:id="4017" w:author="Blažauskas Tomas [2]" w:date="2023-07-12T12:37:00Z"/>
                <w:rFonts w:eastAsia="Times New Roman"/>
                <w:b/>
                <w:bCs/>
                <w:highlight w:val="red"/>
                <w:rPrChange w:id="4018" w:author="Binkis Mikas" w:date="2023-07-12T12:26:00Z">
                  <w:rPr>
                    <w:del w:id="4019" w:author="Blažauskas Tomas [2]" w:date="2023-07-12T12:37:00Z"/>
                    <w:rFonts w:ascii="Times New Roman" w:eastAsia="Times New Roman" w:hAnsi="Times New Roman"/>
                  </w:rPr>
                </w:rPrChange>
              </w:rPr>
            </w:pPr>
            <w:del w:id="4020" w:author="Blažauskas Tomas [2]" w:date="2023-07-12T12:37:00Z">
              <w:r w:rsidRPr="00F3417C" w:rsidDel="002969F8">
                <w:rPr>
                  <w:rFonts w:eastAsia="Times New Roman"/>
                  <w:b/>
                  <w:bCs/>
                  <w:highlight w:val="red"/>
                  <w:rPrChange w:id="4021" w:author="Binkis Mikas" w:date="2023-07-12T12:26:00Z">
                    <w:rPr>
                      <w:rFonts w:ascii="Times New Roman" w:eastAsia="Times New Roman" w:hAnsi="Times New Roman"/>
                    </w:rPr>
                  </w:rPrChange>
                </w:rPr>
                <w:delText>Oculomotor disorders</w:delText>
              </w:r>
            </w:del>
          </w:p>
        </w:tc>
        <w:tc>
          <w:tcPr>
            <w:tcW w:w="2631" w:type="dxa"/>
            <w:tcBorders>
              <w:bottom w:val="single" w:sz="4" w:space="0" w:color="auto"/>
            </w:tcBorders>
            <w:shd w:val="clear" w:color="auto" w:fill="auto"/>
            <w:tcMar>
              <w:top w:w="100" w:type="dxa"/>
              <w:left w:w="100" w:type="dxa"/>
              <w:bottom w:w="100" w:type="dxa"/>
              <w:right w:w="100" w:type="dxa"/>
            </w:tcMar>
          </w:tcPr>
          <w:p w14:paraId="50C5AD40" w14:textId="2348EF0B" w:rsidR="008E38FE" w:rsidRPr="00F3417C" w:rsidDel="002969F8" w:rsidRDefault="008E38FE">
            <w:pPr>
              <w:spacing w:line="240" w:lineRule="auto"/>
              <w:jc w:val="center"/>
              <w:rPr>
                <w:del w:id="4022" w:author="Blažauskas Tomas [2]" w:date="2023-07-12T12:37:00Z"/>
                <w:rFonts w:eastAsia="Times New Roman"/>
                <w:highlight w:val="red"/>
                <w:rPrChange w:id="4023" w:author="Binkis Mikas" w:date="2023-07-12T12:26:00Z">
                  <w:rPr>
                    <w:del w:id="4024" w:author="Blažauskas Tomas [2]" w:date="2023-07-12T12:37:00Z"/>
                    <w:rFonts w:ascii="Times New Roman" w:eastAsia="Times New Roman" w:hAnsi="Times New Roman"/>
                  </w:rPr>
                </w:rPrChange>
              </w:rPr>
              <w:pPrChange w:id="4025" w:author="Binkis Mikas" w:date="2023-03-20T00:24:00Z">
                <w:pPr>
                  <w:spacing w:line="240" w:lineRule="auto"/>
                </w:pPr>
              </w:pPrChange>
            </w:pPr>
            <w:del w:id="4026" w:author="Blažauskas Tomas [2]" w:date="2023-07-12T12:37:00Z">
              <w:r w:rsidRPr="00F3417C" w:rsidDel="002969F8">
                <w:rPr>
                  <w:rFonts w:eastAsia="Times New Roman"/>
                  <w:highlight w:val="red"/>
                  <w:rPrChange w:id="4027" w:author="Binkis Mikas" w:date="2023-07-12T12:26:00Z">
                    <w:rPr>
                      <w:rFonts w:ascii="Times New Roman" w:eastAsia="Times New Roman" w:hAnsi="Times New Roman"/>
                    </w:rPr>
                  </w:rPrChange>
                </w:rPr>
                <w:delText>0,863</w:delText>
              </w:r>
            </w:del>
          </w:p>
        </w:tc>
        <w:tc>
          <w:tcPr>
            <w:tcW w:w="2552" w:type="dxa"/>
            <w:tcBorders>
              <w:bottom w:val="single" w:sz="4" w:space="0" w:color="auto"/>
            </w:tcBorders>
            <w:shd w:val="clear" w:color="auto" w:fill="auto"/>
            <w:tcMar>
              <w:top w:w="100" w:type="dxa"/>
              <w:left w:w="100" w:type="dxa"/>
              <w:bottom w:w="100" w:type="dxa"/>
              <w:right w:w="100" w:type="dxa"/>
            </w:tcMar>
          </w:tcPr>
          <w:p w14:paraId="5D2FAF43" w14:textId="724CC112" w:rsidR="008E38FE" w:rsidRPr="00F3417C" w:rsidDel="002969F8" w:rsidRDefault="008E38FE">
            <w:pPr>
              <w:spacing w:line="240" w:lineRule="auto"/>
              <w:jc w:val="center"/>
              <w:rPr>
                <w:del w:id="4028" w:author="Blažauskas Tomas [2]" w:date="2023-07-12T12:37:00Z"/>
                <w:rFonts w:eastAsia="Times New Roman"/>
                <w:highlight w:val="red"/>
                <w:rPrChange w:id="4029" w:author="Binkis Mikas" w:date="2023-07-12T12:26:00Z">
                  <w:rPr>
                    <w:del w:id="4030" w:author="Blažauskas Tomas [2]" w:date="2023-07-12T12:37:00Z"/>
                    <w:rFonts w:ascii="Times New Roman" w:eastAsia="Times New Roman" w:hAnsi="Times New Roman"/>
                  </w:rPr>
                </w:rPrChange>
              </w:rPr>
              <w:pPrChange w:id="4031" w:author="Binkis Mikas" w:date="2023-03-20T00:24:00Z">
                <w:pPr>
                  <w:spacing w:line="240" w:lineRule="auto"/>
                </w:pPr>
              </w:pPrChange>
            </w:pPr>
            <w:del w:id="4032" w:author="Blažauskas Tomas [2]" w:date="2023-07-12T12:37:00Z">
              <w:r w:rsidRPr="00F3417C" w:rsidDel="002969F8">
                <w:rPr>
                  <w:rFonts w:eastAsia="Times New Roman"/>
                  <w:highlight w:val="red"/>
                  <w:rPrChange w:id="4033" w:author="Binkis Mikas" w:date="2023-07-12T12:26:00Z">
                    <w:rPr>
                      <w:rFonts w:ascii="Times New Roman" w:eastAsia="Times New Roman" w:hAnsi="Times New Roman"/>
                    </w:rPr>
                  </w:rPrChange>
                </w:rPr>
                <w:delText>68</w:delText>
              </w:r>
            </w:del>
          </w:p>
        </w:tc>
      </w:tr>
      <w:tr w:rsidR="008E38FE" w:rsidRPr="00F3417C" w:rsidDel="002969F8" w14:paraId="1A426A68" w14:textId="51262F0F" w:rsidTr="008E38FE">
        <w:trPr>
          <w:trHeight w:val="144"/>
          <w:del w:id="4034" w:author="Blažauskas Tomas [2]" w:date="2023-07-12T12:37:00Z"/>
        </w:trPr>
        <w:tc>
          <w:tcPr>
            <w:tcW w:w="2684" w:type="dxa"/>
            <w:tcBorders>
              <w:bottom w:val="single" w:sz="4" w:space="0" w:color="auto"/>
            </w:tcBorders>
            <w:shd w:val="clear" w:color="auto" w:fill="auto"/>
            <w:tcMar>
              <w:top w:w="100" w:type="dxa"/>
              <w:left w:w="100" w:type="dxa"/>
              <w:bottom w:w="100" w:type="dxa"/>
              <w:right w:w="100" w:type="dxa"/>
            </w:tcMar>
          </w:tcPr>
          <w:p w14:paraId="31A98697" w14:textId="3EE60931" w:rsidR="008E38FE" w:rsidRPr="00F3417C" w:rsidDel="002969F8" w:rsidRDefault="008E38FE" w:rsidP="004E777B">
            <w:pPr>
              <w:spacing w:line="240" w:lineRule="auto"/>
              <w:rPr>
                <w:del w:id="4035" w:author="Blažauskas Tomas [2]" w:date="2023-07-12T12:37:00Z"/>
                <w:rFonts w:eastAsia="Times New Roman"/>
                <w:b/>
                <w:bCs/>
                <w:highlight w:val="red"/>
                <w:rPrChange w:id="4036" w:author="Binkis Mikas" w:date="2023-07-12T12:26:00Z">
                  <w:rPr>
                    <w:del w:id="4037" w:author="Blažauskas Tomas [2]" w:date="2023-07-12T12:37:00Z"/>
                    <w:rFonts w:ascii="Times New Roman" w:eastAsia="Times New Roman" w:hAnsi="Times New Roman"/>
                  </w:rPr>
                </w:rPrChange>
              </w:rPr>
            </w:pPr>
            <w:del w:id="4038" w:author="Blažauskas Tomas [2]" w:date="2023-07-12T12:37:00Z">
              <w:r w:rsidRPr="00F3417C" w:rsidDel="002969F8">
                <w:rPr>
                  <w:rFonts w:eastAsia="Times New Roman"/>
                  <w:b/>
                  <w:bCs/>
                  <w:highlight w:val="red"/>
                  <w:rPrChange w:id="4039" w:author="Binkis Mikas" w:date="2023-07-12T12:26:00Z">
                    <w:rPr>
                      <w:rFonts w:ascii="Times New Roman" w:eastAsia="Times New Roman" w:hAnsi="Times New Roman"/>
                    </w:rPr>
                  </w:rPrChange>
                </w:rPr>
                <w:delText>Disorientation</w:delText>
              </w:r>
            </w:del>
          </w:p>
        </w:tc>
        <w:tc>
          <w:tcPr>
            <w:tcW w:w="2631" w:type="dxa"/>
            <w:tcBorders>
              <w:bottom w:val="single" w:sz="4" w:space="0" w:color="auto"/>
            </w:tcBorders>
            <w:shd w:val="clear" w:color="auto" w:fill="auto"/>
            <w:tcMar>
              <w:top w:w="100" w:type="dxa"/>
              <w:left w:w="100" w:type="dxa"/>
              <w:bottom w:w="100" w:type="dxa"/>
              <w:right w:w="100" w:type="dxa"/>
            </w:tcMar>
          </w:tcPr>
          <w:p w14:paraId="516C98D4" w14:textId="600037DE" w:rsidR="008E38FE" w:rsidRPr="00F3417C" w:rsidDel="002969F8" w:rsidRDefault="008E38FE">
            <w:pPr>
              <w:spacing w:line="240" w:lineRule="auto"/>
              <w:jc w:val="center"/>
              <w:rPr>
                <w:del w:id="4040" w:author="Blažauskas Tomas [2]" w:date="2023-07-12T12:37:00Z"/>
                <w:rFonts w:eastAsia="Times New Roman"/>
                <w:highlight w:val="red"/>
                <w:rPrChange w:id="4041" w:author="Binkis Mikas" w:date="2023-07-12T12:26:00Z">
                  <w:rPr>
                    <w:del w:id="4042" w:author="Blažauskas Tomas [2]" w:date="2023-07-12T12:37:00Z"/>
                    <w:rFonts w:ascii="Times New Roman" w:eastAsia="Times New Roman" w:hAnsi="Times New Roman"/>
                  </w:rPr>
                </w:rPrChange>
              </w:rPr>
              <w:pPrChange w:id="4043" w:author="Binkis Mikas" w:date="2023-03-20T00:24:00Z">
                <w:pPr>
                  <w:spacing w:line="240" w:lineRule="auto"/>
                </w:pPr>
              </w:pPrChange>
            </w:pPr>
            <w:del w:id="4044" w:author="Blažauskas Tomas [2]" w:date="2023-07-12T12:37:00Z">
              <w:r w:rsidRPr="00F3417C" w:rsidDel="002969F8">
                <w:rPr>
                  <w:rFonts w:eastAsia="Times New Roman"/>
                  <w:highlight w:val="red"/>
                  <w:rPrChange w:id="4045" w:author="Binkis Mikas" w:date="2023-07-12T12:26:00Z">
                    <w:rPr>
                      <w:rFonts w:ascii="Times New Roman" w:eastAsia="Times New Roman" w:hAnsi="Times New Roman"/>
                    </w:rPr>
                  </w:rPrChange>
                </w:rPr>
                <w:delText>0,893</w:delText>
              </w:r>
            </w:del>
          </w:p>
        </w:tc>
        <w:tc>
          <w:tcPr>
            <w:tcW w:w="2552" w:type="dxa"/>
            <w:tcBorders>
              <w:bottom w:val="single" w:sz="4" w:space="0" w:color="auto"/>
            </w:tcBorders>
            <w:shd w:val="clear" w:color="auto" w:fill="auto"/>
            <w:tcMar>
              <w:top w:w="100" w:type="dxa"/>
              <w:left w:w="100" w:type="dxa"/>
              <w:bottom w:w="100" w:type="dxa"/>
              <w:right w:w="100" w:type="dxa"/>
            </w:tcMar>
          </w:tcPr>
          <w:p w14:paraId="6DAA84F4" w14:textId="682E3EA5" w:rsidR="008E38FE" w:rsidRPr="00F3417C" w:rsidDel="002969F8" w:rsidRDefault="008E38FE">
            <w:pPr>
              <w:spacing w:line="240" w:lineRule="auto"/>
              <w:jc w:val="center"/>
              <w:rPr>
                <w:del w:id="4046" w:author="Blažauskas Tomas [2]" w:date="2023-07-12T12:37:00Z"/>
                <w:rFonts w:eastAsia="Times New Roman"/>
                <w:highlight w:val="red"/>
                <w:rPrChange w:id="4047" w:author="Binkis Mikas" w:date="2023-07-12T12:26:00Z">
                  <w:rPr>
                    <w:del w:id="4048" w:author="Blažauskas Tomas [2]" w:date="2023-07-12T12:37:00Z"/>
                    <w:rFonts w:ascii="Times New Roman" w:eastAsia="Times New Roman" w:hAnsi="Times New Roman"/>
                  </w:rPr>
                </w:rPrChange>
              </w:rPr>
              <w:pPrChange w:id="4049" w:author="Binkis Mikas" w:date="2023-03-20T00:24:00Z">
                <w:pPr>
                  <w:spacing w:line="240" w:lineRule="auto"/>
                </w:pPr>
              </w:pPrChange>
            </w:pPr>
            <w:del w:id="4050" w:author="Blažauskas Tomas [2]" w:date="2023-07-12T12:37:00Z">
              <w:r w:rsidRPr="00F3417C" w:rsidDel="002969F8">
                <w:rPr>
                  <w:rFonts w:eastAsia="Times New Roman"/>
                  <w:highlight w:val="red"/>
                  <w:rPrChange w:id="4051" w:author="Binkis Mikas" w:date="2023-07-12T12:26:00Z">
                    <w:rPr>
                      <w:rFonts w:ascii="Times New Roman" w:eastAsia="Times New Roman" w:hAnsi="Times New Roman"/>
                    </w:rPr>
                  </w:rPrChange>
                </w:rPr>
                <w:delText>68</w:delText>
              </w:r>
            </w:del>
          </w:p>
        </w:tc>
      </w:tr>
    </w:tbl>
    <w:p w14:paraId="462E5B6E" w14:textId="6C3DBFC5" w:rsidR="00444A05" w:rsidRPr="00F3417C" w:rsidDel="002969F8" w:rsidRDefault="00114870">
      <w:pPr>
        <w:pStyle w:val="MDPI21heading1"/>
        <w:ind w:firstLine="425"/>
        <w:rPr>
          <w:ins w:id="4052" w:author="Tomas Blazauskas" w:date="2023-03-19T16:53:00Z"/>
          <w:del w:id="4053" w:author="Blažauskas Tomas [2]" w:date="2023-07-12T12:37:00Z"/>
          <w:b w:val="0"/>
          <w:highlight w:val="red"/>
          <w:rPrChange w:id="4054" w:author="Binkis Mikas" w:date="2023-07-12T12:26:00Z">
            <w:rPr>
              <w:ins w:id="4055" w:author="Tomas Blazauskas" w:date="2023-03-19T16:53:00Z"/>
              <w:del w:id="4056" w:author="Blažauskas Tomas [2]" w:date="2023-07-12T12:37:00Z"/>
              <w:b w:val="0"/>
            </w:rPr>
          </w:rPrChange>
        </w:rPr>
        <w:pPrChange w:id="4057" w:author="Binkis Mikas" w:date="2023-03-20T00:27:00Z">
          <w:pPr>
            <w:pStyle w:val="MDPI21heading1"/>
            <w:ind w:firstLine="425"/>
            <w:jc w:val="both"/>
          </w:pPr>
        </w:pPrChange>
      </w:pPr>
      <w:ins w:id="4058" w:author="Binkis Mikas" w:date="2023-03-20T00:15:00Z">
        <w:del w:id="4059" w:author="Blažauskas Tomas [2]" w:date="2023-07-12T12:37:00Z">
          <w:r w:rsidRPr="00F3417C" w:rsidDel="002969F8">
            <w:rPr>
              <w:highlight w:val="red"/>
              <w:rPrChange w:id="4060" w:author="Binkis Mikas" w:date="2023-07-12T12:26:00Z">
                <w:rPr/>
              </w:rPrChange>
            </w:rPr>
            <w:drawing>
              <wp:inline distT="0" distB="0" distL="0" distR="0" wp14:anchorId="17998D75" wp14:editId="73B08000">
                <wp:extent cx="3600000" cy="21168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116800"/>
                        </a:xfrm>
                        <a:prstGeom prst="rect">
                          <a:avLst/>
                        </a:prstGeom>
                        <a:noFill/>
                        <a:ln>
                          <a:noFill/>
                        </a:ln>
                      </pic:spPr>
                    </pic:pic>
                  </a:graphicData>
                </a:graphic>
              </wp:inline>
            </w:drawing>
          </w:r>
        </w:del>
      </w:ins>
    </w:p>
    <w:p w14:paraId="36A67FCB" w14:textId="17F2ECAB" w:rsidR="00444A05" w:rsidRPr="00F3417C" w:rsidDel="002969F8" w:rsidRDefault="00444A05">
      <w:pPr>
        <w:pStyle w:val="MDPI21heading1"/>
        <w:ind w:firstLine="425"/>
        <w:rPr>
          <w:ins w:id="4061" w:author="Tomas Blazauskas" w:date="2023-03-19T16:53:00Z"/>
          <w:del w:id="4062" w:author="Blažauskas Tomas [2]" w:date="2023-07-12T12:37:00Z"/>
          <w:b w:val="0"/>
          <w:highlight w:val="red"/>
          <w:rPrChange w:id="4063" w:author="Binkis Mikas" w:date="2023-07-12T12:26:00Z">
            <w:rPr>
              <w:ins w:id="4064" w:author="Tomas Blazauskas" w:date="2023-03-19T16:53:00Z"/>
              <w:del w:id="4065" w:author="Blažauskas Tomas [2]" w:date="2023-07-12T12:37:00Z"/>
              <w:b w:val="0"/>
            </w:rPr>
          </w:rPrChange>
        </w:rPr>
        <w:pPrChange w:id="4066" w:author="Binkis Mikas" w:date="2023-03-20T00:27:00Z">
          <w:pPr>
            <w:pStyle w:val="MDPI21heading1"/>
            <w:ind w:firstLine="425"/>
            <w:jc w:val="both"/>
          </w:pPr>
        </w:pPrChange>
      </w:pPr>
    </w:p>
    <w:p w14:paraId="4D9A74A5" w14:textId="5D6E1896" w:rsidR="00444A05" w:rsidRPr="00F3417C" w:rsidDel="002969F8" w:rsidRDefault="00444A05">
      <w:pPr>
        <w:pStyle w:val="MDPI21heading1"/>
        <w:ind w:firstLine="425"/>
        <w:rPr>
          <w:ins w:id="4067" w:author="Tomas Blazauskas" w:date="2023-03-19T16:53:00Z"/>
          <w:del w:id="4068" w:author="Blažauskas Tomas [2]" w:date="2023-07-12T12:37:00Z"/>
          <w:b w:val="0"/>
          <w:highlight w:val="red"/>
          <w:rPrChange w:id="4069" w:author="Binkis Mikas" w:date="2023-07-12T12:26:00Z">
            <w:rPr>
              <w:ins w:id="4070" w:author="Tomas Blazauskas" w:date="2023-03-19T16:53:00Z"/>
              <w:del w:id="4071" w:author="Blažauskas Tomas [2]" w:date="2023-07-12T12:37:00Z"/>
              <w:b w:val="0"/>
            </w:rPr>
          </w:rPrChange>
        </w:rPr>
        <w:pPrChange w:id="4072" w:author="Binkis Mikas" w:date="2023-03-20T00:27:00Z">
          <w:pPr>
            <w:pStyle w:val="MDPI21heading1"/>
            <w:ind w:firstLine="425"/>
            <w:jc w:val="both"/>
          </w:pPr>
        </w:pPrChange>
      </w:pPr>
    </w:p>
    <w:p w14:paraId="6B28A7F5" w14:textId="63B222BC" w:rsidR="00444A05" w:rsidRPr="00F3417C" w:rsidDel="002969F8" w:rsidRDefault="00444A05">
      <w:pPr>
        <w:pStyle w:val="MDPI21heading1"/>
        <w:ind w:firstLine="425"/>
        <w:rPr>
          <w:ins w:id="4073" w:author="Tomas Blazauskas" w:date="2023-03-19T16:53:00Z"/>
          <w:del w:id="4074" w:author="Blažauskas Tomas [2]" w:date="2023-07-12T12:37:00Z"/>
          <w:b w:val="0"/>
          <w:highlight w:val="red"/>
          <w:rPrChange w:id="4075" w:author="Binkis Mikas" w:date="2023-07-12T12:26:00Z">
            <w:rPr>
              <w:ins w:id="4076" w:author="Tomas Blazauskas" w:date="2023-03-19T16:53:00Z"/>
              <w:del w:id="4077" w:author="Blažauskas Tomas [2]" w:date="2023-07-12T12:37:00Z"/>
              <w:b w:val="0"/>
            </w:rPr>
          </w:rPrChange>
        </w:rPr>
        <w:pPrChange w:id="4078" w:author="Binkis Mikas" w:date="2023-03-20T00:27:00Z">
          <w:pPr>
            <w:pStyle w:val="MDPI21heading1"/>
            <w:ind w:firstLine="425"/>
            <w:jc w:val="both"/>
          </w:pPr>
        </w:pPrChange>
      </w:pPr>
    </w:p>
    <w:p w14:paraId="5B616D93" w14:textId="43EB63E2" w:rsidR="00444A05" w:rsidRPr="00F3417C" w:rsidDel="002969F8" w:rsidRDefault="00444A05">
      <w:pPr>
        <w:pStyle w:val="MDPI21heading1"/>
        <w:ind w:firstLine="425"/>
        <w:rPr>
          <w:ins w:id="4079" w:author="Tomas Blazauskas" w:date="2023-03-19T16:53:00Z"/>
          <w:del w:id="4080" w:author="Blažauskas Tomas [2]" w:date="2023-07-12T12:37:00Z"/>
          <w:b w:val="0"/>
          <w:highlight w:val="red"/>
          <w:rPrChange w:id="4081" w:author="Binkis Mikas" w:date="2023-07-12T12:26:00Z">
            <w:rPr>
              <w:ins w:id="4082" w:author="Tomas Blazauskas" w:date="2023-03-19T16:53:00Z"/>
              <w:del w:id="4083" w:author="Blažauskas Tomas [2]" w:date="2023-07-12T12:37:00Z"/>
              <w:b w:val="0"/>
            </w:rPr>
          </w:rPrChange>
        </w:rPr>
        <w:pPrChange w:id="4084" w:author="Binkis Mikas" w:date="2023-03-20T00:27:00Z">
          <w:pPr>
            <w:pStyle w:val="MDPI21heading1"/>
            <w:ind w:firstLine="425"/>
            <w:jc w:val="both"/>
          </w:pPr>
        </w:pPrChange>
      </w:pPr>
    </w:p>
    <w:p w14:paraId="165176A4" w14:textId="3863A9EC" w:rsidR="00444A05" w:rsidRPr="00F3417C" w:rsidDel="002969F8" w:rsidRDefault="00444A05">
      <w:pPr>
        <w:pStyle w:val="MDPI21heading1"/>
        <w:ind w:firstLine="425"/>
        <w:rPr>
          <w:ins w:id="4085" w:author="Tomas Blazauskas" w:date="2023-03-19T16:53:00Z"/>
          <w:del w:id="4086" w:author="Blažauskas Tomas [2]" w:date="2023-07-12T12:37:00Z"/>
          <w:b w:val="0"/>
          <w:highlight w:val="red"/>
          <w:rPrChange w:id="4087" w:author="Binkis Mikas" w:date="2023-07-12T12:26:00Z">
            <w:rPr>
              <w:ins w:id="4088" w:author="Tomas Blazauskas" w:date="2023-03-19T16:53:00Z"/>
              <w:del w:id="4089" w:author="Blažauskas Tomas [2]" w:date="2023-07-12T12:37:00Z"/>
              <w:b w:val="0"/>
            </w:rPr>
          </w:rPrChange>
        </w:rPr>
        <w:pPrChange w:id="4090" w:author="Binkis Mikas" w:date="2023-03-20T00:27:00Z">
          <w:pPr>
            <w:pStyle w:val="MDPI21heading1"/>
            <w:ind w:firstLine="425"/>
            <w:jc w:val="both"/>
          </w:pPr>
        </w:pPrChange>
      </w:pPr>
    </w:p>
    <w:p w14:paraId="51DCC0B9" w14:textId="77A0BABA" w:rsidR="00444A05" w:rsidRPr="00F3417C" w:rsidDel="002969F8" w:rsidRDefault="00444A05">
      <w:pPr>
        <w:pStyle w:val="MDPI21heading1"/>
        <w:ind w:firstLine="425"/>
        <w:rPr>
          <w:ins w:id="4091" w:author="Tomas Blazauskas" w:date="2023-03-19T16:53:00Z"/>
          <w:del w:id="4092" w:author="Blažauskas Tomas [2]" w:date="2023-07-12T12:37:00Z"/>
          <w:b w:val="0"/>
          <w:highlight w:val="red"/>
          <w:rPrChange w:id="4093" w:author="Binkis Mikas" w:date="2023-07-12T12:26:00Z">
            <w:rPr>
              <w:ins w:id="4094" w:author="Tomas Blazauskas" w:date="2023-03-19T16:53:00Z"/>
              <w:del w:id="4095" w:author="Blažauskas Tomas [2]" w:date="2023-07-12T12:37:00Z"/>
              <w:b w:val="0"/>
            </w:rPr>
          </w:rPrChange>
        </w:rPr>
        <w:pPrChange w:id="4096" w:author="Binkis Mikas" w:date="2023-03-20T00:27:00Z">
          <w:pPr>
            <w:pStyle w:val="MDPI21heading1"/>
            <w:ind w:firstLine="425"/>
            <w:jc w:val="both"/>
          </w:pPr>
        </w:pPrChange>
      </w:pPr>
      <w:del w:id="4097" w:author="Blažauskas Tomas [2]" w:date="2023-07-12T12:37:00Z">
        <w:r w:rsidRPr="00F3417C" w:rsidDel="002969F8">
          <w:rPr>
            <w:highlight w:val="red"/>
            <w:lang w:eastAsia="en-US"/>
            <w:rPrChange w:id="4098" w:author="Binkis Mikas" w:date="2023-07-12T12:26:00Z">
              <w:rPr>
                <w:lang w:eastAsia="en-US"/>
              </w:rPr>
            </w:rPrChange>
          </w:rPr>
          <w:drawing>
            <wp:anchor distT="0" distB="0" distL="114300" distR="114300" simplePos="0" relativeHeight="251657216" behindDoc="0" locked="0" layoutInCell="1" allowOverlap="1" wp14:anchorId="55D32DF6" wp14:editId="1F34D5A3">
              <wp:simplePos x="0" y="0"/>
              <wp:positionH relativeFrom="column">
                <wp:posOffset>2019134</wp:posOffset>
              </wp:positionH>
              <wp:positionV relativeFrom="paragraph">
                <wp:posOffset>278765</wp:posOffset>
              </wp:positionV>
              <wp:extent cx="4173220" cy="1586865"/>
              <wp:effectExtent l="19050" t="0" r="0" b="0"/>
              <wp:wrapTopAndBottom distT="0" dist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4173220" cy="1586865"/>
                      </a:xfrm>
                      <a:prstGeom prst="rect">
                        <a:avLst/>
                      </a:prstGeom>
                      <a:ln/>
                    </pic:spPr>
                  </pic:pic>
                </a:graphicData>
              </a:graphic>
            </wp:anchor>
          </w:drawing>
        </w:r>
      </w:del>
    </w:p>
    <w:p w14:paraId="6BE54231" w14:textId="6C286362" w:rsidR="00114870" w:rsidRPr="00F3417C" w:rsidDel="002969F8" w:rsidRDefault="00114870">
      <w:pPr>
        <w:pStyle w:val="MDPI21heading1"/>
        <w:spacing w:before="120" w:after="240"/>
        <w:rPr>
          <w:ins w:id="4099" w:author="Binkis Mikas" w:date="2023-03-20T00:15:00Z"/>
          <w:del w:id="4100" w:author="Blažauskas Tomas [2]" w:date="2023-07-12T12:37:00Z"/>
          <w:sz w:val="18"/>
          <w:highlight w:val="red"/>
          <w:rPrChange w:id="4101" w:author="Binkis Mikas" w:date="2023-07-12T12:26:00Z">
            <w:rPr>
              <w:ins w:id="4102" w:author="Binkis Mikas" w:date="2023-03-20T00:15:00Z"/>
              <w:del w:id="4103" w:author="Blažauskas Tomas [2]" w:date="2023-07-12T12:37:00Z"/>
              <w:sz w:val="18"/>
            </w:rPr>
          </w:rPrChange>
        </w:rPr>
        <w:pPrChange w:id="4104" w:author="Binkis Mikas" w:date="2023-03-20T00:27:00Z">
          <w:pPr>
            <w:pStyle w:val="MDPI21heading1"/>
            <w:spacing w:before="120" w:after="240"/>
            <w:jc w:val="both"/>
          </w:pPr>
        </w:pPrChange>
      </w:pPr>
    </w:p>
    <w:p w14:paraId="6F9346FA" w14:textId="0A29AAD9" w:rsidR="00444A05" w:rsidRPr="001D68A7" w:rsidDel="002969F8" w:rsidRDefault="00444A05">
      <w:pPr>
        <w:pStyle w:val="MDPI21heading1"/>
        <w:spacing w:before="120" w:after="240"/>
        <w:jc w:val="both"/>
        <w:rPr>
          <w:ins w:id="4105" w:author="Tomas Blazauskas" w:date="2023-03-19T16:53:00Z"/>
          <w:del w:id="4106" w:author="Blažauskas Tomas [2]" w:date="2023-07-12T12:37:00Z"/>
          <w:b w:val="0"/>
          <w:sz w:val="18"/>
        </w:rPr>
        <w:pPrChange w:id="4107" w:author="Binkis Mikas" w:date="2023-03-19T22:52:00Z">
          <w:pPr>
            <w:pStyle w:val="MDPI21heading1"/>
            <w:ind w:firstLine="425"/>
            <w:jc w:val="both"/>
          </w:pPr>
        </w:pPrChange>
      </w:pPr>
      <w:ins w:id="4108" w:author="Tomas Blazauskas" w:date="2023-03-19T16:53:00Z">
        <w:del w:id="4109" w:author="Blažauskas Tomas [2]" w:date="2023-07-12T12:37:00Z">
          <w:r w:rsidRPr="00F3417C" w:rsidDel="002969F8">
            <w:rPr>
              <w:sz w:val="18"/>
              <w:highlight w:val="red"/>
              <w:rPrChange w:id="4110" w:author="Binkis Mikas" w:date="2023-07-12T12:26:00Z">
                <w:rPr>
                  <w:sz w:val="18"/>
                </w:rPr>
              </w:rPrChange>
            </w:rPr>
            <w:delText xml:space="preserve">Figure </w:delText>
          </w:r>
        </w:del>
      </w:ins>
      <w:ins w:id="4111" w:author="Binkis Mikas" w:date="2023-03-20T00:33:00Z">
        <w:del w:id="4112" w:author="Blažauskas Tomas [2]" w:date="2023-07-12T12:37:00Z">
          <w:r w:rsidR="00EF02FD" w:rsidRPr="00F3417C" w:rsidDel="002969F8">
            <w:rPr>
              <w:sz w:val="18"/>
              <w:highlight w:val="red"/>
              <w:rPrChange w:id="4113" w:author="Binkis Mikas" w:date="2023-07-12T12:26:00Z">
                <w:rPr>
                  <w:sz w:val="18"/>
                </w:rPr>
              </w:rPrChange>
            </w:rPr>
            <w:delText>21</w:delText>
          </w:r>
        </w:del>
      </w:ins>
      <w:ins w:id="4114" w:author="Tomas Blazauskas" w:date="2023-03-19T16:53:00Z">
        <w:del w:id="4115" w:author="Blažauskas Tomas [2]" w:date="2023-07-12T12:37:00Z">
          <w:r w:rsidRPr="00F3417C" w:rsidDel="002969F8">
            <w:rPr>
              <w:sz w:val="18"/>
              <w:highlight w:val="red"/>
              <w:rPrChange w:id="4116" w:author="Binkis Mikas" w:date="2023-07-12T12:26:00Z">
                <w:rPr>
                  <w:sz w:val="18"/>
                </w:rPr>
              </w:rPrChange>
            </w:rPr>
            <w:delText>19</w:delText>
          </w:r>
          <w:r w:rsidRPr="00F3417C" w:rsidDel="002969F8">
            <w:rPr>
              <w:b w:val="0"/>
              <w:sz w:val="18"/>
              <w:highlight w:val="red"/>
              <w:rPrChange w:id="4117" w:author="Binkis Mikas" w:date="2023-07-12T12:26:00Z">
                <w:rPr>
                  <w:b w:val="0"/>
                  <w:sz w:val="18"/>
                </w:rPr>
              </w:rPrChange>
            </w:rPr>
            <w:delText>. Distribution of the mean overall cyber-symptom score by gender of respondents.</w:delText>
          </w:r>
        </w:del>
      </w:ins>
    </w:p>
    <w:p w14:paraId="3CA5AB0A" w14:textId="34BE8E52" w:rsidR="00B95AD6" w:rsidRPr="001D68A7" w:rsidDel="002969F8" w:rsidRDefault="00B95AD6">
      <w:pPr>
        <w:pStyle w:val="MDPI21heading1"/>
        <w:spacing w:before="0" w:after="0"/>
        <w:ind w:firstLine="425"/>
        <w:jc w:val="both"/>
        <w:rPr>
          <w:del w:id="4118" w:author="Blažauskas Tomas [2]" w:date="2023-07-12T12:37:00Z"/>
          <w:b w:val="0"/>
        </w:rPr>
        <w:pPrChange w:id="4119" w:author="Binkis Mikas" w:date="2023-03-19T22:18:00Z">
          <w:pPr>
            <w:pStyle w:val="MDPI21heading1"/>
            <w:ind w:firstLine="425"/>
            <w:jc w:val="both"/>
          </w:pPr>
        </w:pPrChange>
      </w:pPr>
      <w:del w:id="4120" w:author="Blažauskas Tomas [2]" w:date="2023-07-12T12:37:00Z">
        <w:r w:rsidRPr="00F3417C" w:rsidDel="002969F8">
          <w:rPr>
            <w:b w:val="0"/>
            <w:highlight w:val="red"/>
            <w:rPrChange w:id="4121" w:author="Binkis Mikas" w:date="2023-07-12T12:26:00Z">
              <w:rPr>
                <w:b w:val="0"/>
              </w:rPr>
            </w:rPrChange>
          </w:rPr>
          <w:delText xml:space="preserve">When looking at </w:delText>
        </w:r>
      </w:del>
      <w:ins w:id="4122" w:author="Tomas Blazauskas" w:date="2023-03-19T16:49:00Z">
        <w:del w:id="4123" w:author="Blažauskas Tomas [2]" w:date="2023-07-12T12:37:00Z">
          <w:r w:rsidR="00444A05" w:rsidRPr="00F3417C" w:rsidDel="002969F8">
            <w:rPr>
              <w:b w:val="0"/>
              <w:highlight w:val="red"/>
              <w:rPrChange w:id="4124" w:author="Binkis Mikas" w:date="2023-07-12T12:26:00Z">
                <w:rPr>
                  <w:b w:val="0"/>
                </w:rPr>
              </w:rPrChange>
            </w:rPr>
            <w:delText>taking in</w:delText>
          </w:r>
        </w:del>
      </w:ins>
      <w:ins w:id="4125" w:author="Tomas Blazauskas" w:date="2023-03-19T16:50:00Z">
        <w:del w:id="4126" w:author="Blažauskas Tomas [2]" w:date="2023-07-12T12:37:00Z">
          <w:r w:rsidR="00444A05" w:rsidRPr="00F3417C" w:rsidDel="002969F8">
            <w:rPr>
              <w:b w:val="0"/>
              <w:highlight w:val="red"/>
              <w:rPrChange w:id="4127" w:author="Binkis Mikas" w:date="2023-07-12T12:26:00Z">
                <w:rPr>
                  <w:b w:val="0"/>
                </w:rPr>
              </w:rPrChange>
            </w:rPr>
            <w:delText xml:space="preserve">to account </w:delText>
          </w:r>
        </w:del>
      </w:ins>
      <w:del w:id="4128" w:author="Blažauskas Tomas [2]" w:date="2023-07-12T12:37:00Z">
        <w:r w:rsidRPr="00F3417C" w:rsidDel="002969F8">
          <w:rPr>
            <w:b w:val="0"/>
            <w:highlight w:val="red"/>
            <w:rPrChange w:id="4129" w:author="Binkis Mikas" w:date="2023-07-12T12:26:00Z">
              <w:rPr>
                <w:b w:val="0"/>
              </w:rPr>
            </w:rPrChange>
          </w:rPr>
          <w:delText xml:space="preserve">the symptoms of cyber-sickness caused by the different mapping </w:delText>
        </w:r>
      </w:del>
      <w:ins w:id="4130" w:author="Tomas Blazauskas" w:date="2023-03-19T16:49:00Z">
        <w:del w:id="4131" w:author="Blažauskas Tomas [2]" w:date="2023-07-12T12:37:00Z">
          <w:r w:rsidR="00444A05" w:rsidRPr="00F3417C" w:rsidDel="002969F8">
            <w:rPr>
              <w:b w:val="0"/>
              <w:highlight w:val="red"/>
              <w:rPrChange w:id="4132" w:author="Binkis Mikas" w:date="2023-07-12T12:26:00Z">
                <w:rPr>
                  <w:b w:val="0"/>
                </w:rPr>
              </w:rPrChange>
            </w:rPr>
            <w:delText xml:space="preserve">transition </w:delText>
          </w:r>
        </w:del>
      </w:ins>
      <w:del w:id="4133" w:author="Blažauskas Tomas [2]" w:date="2023-07-12T12:37:00Z">
        <w:r w:rsidRPr="00F3417C" w:rsidDel="002969F8">
          <w:rPr>
            <w:b w:val="0"/>
            <w:highlight w:val="red"/>
            <w:rPrChange w:id="4134" w:author="Binkis Mikas" w:date="2023-07-12T12:26:00Z">
              <w:rPr>
                <w:b w:val="0"/>
              </w:rPr>
            </w:rPrChange>
          </w:rPr>
          <w:delText>methods according to the gender of the participants, it was observed that women rated cyber-sickness symptoms more strongly than men across all methods (Figure 19</w:delText>
        </w:r>
      </w:del>
      <w:ins w:id="4135" w:author="Binkis Mikas" w:date="2023-03-20T00:33:00Z">
        <w:del w:id="4136" w:author="Blažauskas Tomas [2]" w:date="2023-07-12T12:37:00Z">
          <w:r w:rsidR="00EF02FD" w:rsidRPr="00F3417C" w:rsidDel="002969F8">
            <w:rPr>
              <w:b w:val="0"/>
              <w:highlight w:val="red"/>
              <w:rPrChange w:id="4137" w:author="Binkis Mikas" w:date="2023-07-12T12:26:00Z">
                <w:rPr>
                  <w:b w:val="0"/>
                </w:rPr>
              </w:rPrChange>
            </w:rPr>
            <w:delText>21</w:delText>
          </w:r>
        </w:del>
      </w:ins>
      <w:del w:id="4138" w:author="Blažauskas Tomas [2]" w:date="2023-07-12T12:37:00Z">
        <w:r w:rsidRPr="00F3417C" w:rsidDel="002969F8">
          <w:rPr>
            <w:b w:val="0"/>
            <w:highlight w:val="red"/>
            <w:rPrChange w:id="4139" w:author="Binkis Mikas" w:date="2023-07-12T12:26:00Z">
              <w:rPr>
                <w:b w:val="0"/>
              </w:rPr>
            </w:rPrChange>
          </w:rPr>
          <w:delText>). Among women, the strongest symptoms are caused by video-mediated changing of</w:delText>
        </w:r>
      </w:del>
      <w:ins w:id="4140" w:author="Tomas Blazauskas" w:date="2023-03-19T16:50:00Z">
        <w:del w:id="4141" w:author="Blažauskas Tomas [2]" w:date="2023-07-12T12:37:00Z">
          <w:r w:rsidR="00444A05" w:rsidRPr="00F3417C" w:rsidDel="002969F8">
            <w:rPr>
              <w:b w:val="0"/>
              <w:highlight w:val="red"/>
              <w:rPrChange w:id="4142" w:author="Binkis Mikas" w:date="2023-07-12T12:26:00Z">
                <w:rPr>
                  <w:b w:val="0"/>
                </w:rPr>
              </w:rPrChange>
            </w:rPr>
            <w:delText>sequential transition</w:delText>
          </w:r>
        </w:del>
      </w:ins>
      <w:del w:id="4143" w:author="Blažauskas Tomas [2]" w:date="2023-07-12T12:37:00Z">
        <w:r w:rsidRPr="00F3417C" w:rsidDel="002969F8">
          <w:rPr>
            <w:b w:val="0"/>
            <w:highlight w:val="red"/>
            <w:rPrChange w:id="4144" w:author="Binkis Mikas" w:date="2023-07-12T12:26:00Z">
              <w:rPr>
                <w:b w:val="0"/>
              </w:rPr>
            </w:rPrChange>
          </w:rPr>
          <w:delText xml:space="preserve"> viewing positions, while among men</w:delText>
        </w:r>
      </w:del>
      <w:ins w:id="4145" w:author="Tomas Blazauskas" w:date="2023-03-20T07:26:00Z">
        <w:del w:id="4146" w:author="Blažauskas Tomas [2]" w:date="2023-07-12T12:37:00Z">
          <w:r w:rsidR="00A70F3A" w:rsidRPr="00F3417C" w:rsidDel="002969F8">
            <w:rPr>
              <w:b w:val="0"/>
              <w:highlight w:val="red"/>
              <w:rPrChange w:id="4147" w:author="Binkis Mikas" w:date="2023-07-12T12:26:00Z">
                <w:rPr>
                  <w:b w:val="0"/>
                </w:rPr>
              </w:rPrChange>
            </w:rPr>
            <w:delText>,</w:delText>
          </w:r>
        </w:del>
      </w:ins>
      <w:del w:id="4148" w:author="Blažauskas Tomas [2]" w:date="2023-07-12T12:37:00Z">
        <w:r w:rsidRPr="00F3417C" w:rsidDel="002969F8">
          <w:rPr>
            <w:b w:val="0"/>
            <w:highlight w:val="red"/>
            <w:rPrChange w:id="4149" w:author="Binkis Mikas" w:date="2023-07-12T12:26:00Z">
              <w:rPr>
                <w:b w:val="0"/>
              </w:rPr>
            </w:rPrChange>
          </w:rPr>
          <w:delText xml:space="preserve"> they are caused by </w:delText>
        </w:r>
      </w:del>
      <w:ins w:id="4150" w:author="Tomas Blazauskas" w:date="2023-03-19T16:50:00Z">
        <w:del w:id="4151" w:author="Blažauskas Tomas [2]" w:date="2023-07-12T12:37:00Z">
          <w:r w:rsidR="00444A05" w:rsidRPr="00F3417C" w:rsidDel="002969F8">
            <w:rPr>
              <w:b w:val="0"/>
              <w:highlight w:val="red"/>
              <w:rPrChange w:id="4152" w:author="Binkis Mikas" w:date="2023-07-12T12:26:00Z">
                <w:rPr>
                  <w:b w:val="0"/>
                </w:rPr>
              </w:rPrChange>
            </w:rPr>
            <w:delText xml:space="preserve">using a </w:delText>
          </w:r>
        </w:del>
      </w:ins>
      <w:del w:id="4153" w:author="Blažauskas Tomas [2]" w:date="2023-07-12T12:37:00Z">
        <w:r w:rsidRPr="00F3417C" w:rsidDel="002969F8">
          <w:rPr>
            <w:b w:val="0"/>
            <w:highlight w:val="red"/>
            <w:rPrChange w:id="4154" w:author="Binkis Mikas" w:date="2023-07-12T12:26:00Z">
              <w:rPr>
                <w:b w:val="0"/>
              </w:rPr>
            </w:rPrChange>
          </w:rPr>
          <w:delText>clipping</w:delText>
        </w:r>
      </w:del>
      <w:ins w:id="4155" w:author="Tomas Blazauskas" w:date="2023-03-19T16:50:00Z">
        <w:del w:id="4156" w:author="Blažauskas Tomas [2]" w:date="2023-07-12T12:37:00Z">
          <w:r w:rsidR="00444A05" w:rsidRPr="00F3417C" w:rsidDel="002969F8">
            <w:rPr>
              <w:b w:val="0"/>
              <w:highlight w:val="red"/>
              <w:rPrChange w:id="4157" w:author="Binkis Mikas" w:date="2023-07-12T12:26:00Z">
                <w:rPr>
                  <w:b w:val="0"/>
                </w:rPr>
              </w:rPrChange>
            </w:rPr>
            <w:delText xml:space="preserve"> </w:delText>
          </w:r>
        </w:del>
      </w:ins>
      <w:del w:id="4158" w:author="Blažauskas Tomas [2]" w:date="2023-07-12T12:37:00Z">
        <w:r w:rsidRPr="00F3417C" w:rsidDel="002969F8">
          <w:rPr>
            <w:b w:val="0"/>
            <w:highlight w:val="red"/>
            <w:rPrChange w:id="4159" w:author="Binkis Mikas" w:date="2023-07-12T12:26:00Z">
              <w:rPr>
                <w:b w:val="0"/>
              </w:rPr>
            </w:rPrChange>
          </w:rPr>
          <w:delText>-mediated changing of viewing positions</w:delText>
        </w:r>
      </w:del>
      <w:ins w:id="4160" w:author="Tomas Blazauskas" w:date="2023-03-19T16:50:00Z">
        <w:del w:id="4161" w:author="Blažauskas Tomas [2]" w:date="2023-07-12T12:37:00Z">
          <w:r w:rsidR="00444A05" w:rsidRPr="00F3417C" w:rsidDel="002969F8">
            <w:rPr>
              <w:b w:val="0"/>
              <w:highlight w:val="red"/>
              <w:rPrChange w:id="4162" w:author="Binkis Mikas" w:date="2023-07-12T12:26:00Z">
                <w:rPr>
                  <w:b w:val="0"/>
                </w:rPr>
              </w:rPrChange>
            </w:rPr>
            <w:delText>metho</w:delText>
          </w:r>
        </w:del>
      </w:ins>
      <w:ins w:id="4163" w:author="Tomas Blazauskas" w:date="2023-03-19T16:51:00Z">
        <w:del w:id="4164" w:author="Blažauskas Tomas [2]" w:date="2023-07-12T12:37:00Z">
          <w:r w:rsidR="00444A05" w:rsidRPr="00F3417C" w:rsidDel="002969F8">
            <w:rPr>
              <w:b w:val="0"/>
              <w:highlight w:val="red"/>
              <w:rPrChange w:id="4165" w:author="Binkis Mikas" w:date="2023-07-12T12:26:00Z">
                <w:rPr>
                  <w:b w:val="0"/>
                </w:rPr>
              </w:rPrChange>
            </w:rPr>
            <w:delText>d</w:delText>
          </w:r>
        </w:del>
      </w:ins>
      <w:del w:id="4166" w:author="Blažauskas Tomas [2]" w:date="2023-07-12T12:37:00Z">
        <w:r w:rsidRPr="00F3417C" w:rsidDel="002969F8">
          <w:rPr>
            <w:b w:val="0"/>
            <w:highlight w:val="red"/>
            <w:rPrChange w:id="4167" w:author="Binkis Mikas" w:date="2023-07-12T12:26:00Z">
              <w:rPr>
                <w:b w:val="0"/>
              </w:rPr>
            </w:rPrChange>
          </w:rPr>
          <w:delText>. Both men and women reported feeling the least symptoms with a fusion-realized change of viewing position</w:delText>
        </w:r>
      </w:del>
      <w:ins w:id="4168" w:author="Tomas Blazauskas" w:date="2023-03-19T16:51:00Z">
        <w:del w:id="4169" w:author="Blažauskas Tomas [2]" w:date="2023-07-12T12:37:00Z">
          <w:r w:rsidR="00444A05" w:rsidRPr="00F3417C" w:rsidDel="002969F8">
            <w:rPr>
              <w:b w:val="0"/>
              <w:highlight w:val="red"/>
              <w:rPrChange w:id="4170" w:author="Binkis Mikas" w:date="2023-07-12T12:26:00Z">
                <w:rPr>
                  <w:b w:val="0"/>
                </w:rPr>
              </w:rPrChange>
            </w:rPr>
            <w:delText>when using a blending method</w:delText>
          </w:r>
        </w:del>
      </w:ins>
      <w:del w:id="4171" w:author="Blažauskas Tomas [2]" w:date="2023-07-12T12:37:00Z">
        <w:r w:rsidRPr="00F3417C" w:rsidDel="002969F8">
          <w:rPr>
            <w:b w:val="0"/>
            <w:highlight w:val="red"/>
            <w:rPrChange w:id="4172" w:author="Binkis Mikas" w:date="2023-07-12T12:26:00Z">
              <w:rPr>
                <w:b w:val="0"/>
              </w:rPr>
            </w:rPrChange>
          </w:rPr>
          <w:delText xml:space="preserve">. Men rated the symptoms caused by </w:delText>
        </w:r>
      </w:del>
      <w:ins w:id="4173" w:author="Tomas Blazauskas" w:date="2023-03-20T07:27:00Z">
        <w:del w:id="4174" w:author="Blažauskas Tomas [2]" w:date="2023-07-12T12:37:00Z">
          <w:r w:rsidR="00A70F3A" w:rsidRPr="00F3417C" w:rsidDel="002969F8">
            <w:rPr>
              <w:b w:val="0"/>
              <w:highlight w:val="red"/>
              <w:rPrChange w:id="4175" w:author="Binkis Mikas" w:date="2023-07-12T12:26:00Z">
                <w:rPr>
                  <w:b w:val="0"/>
                </w:rPr>
              </w:rPrChange>
            </w:rPr>
            <w:delText xml:space="preserve">the </w:delText>
          </w:r>
        </w:del>
      </w:ins>
      <w:del w:id="4176" w:author="Blažauskas Tomas [2]" w:date="2023-07-12T12:37:00Z">
        <w:r w:rsidRPr="00F3417C" w:rsidDel="002969F8">
          <w:rPr>
            <w:b w:val="0"/>
            <w:highlight w:val="red"/>
            <w:rPrChange w:id="4177" w:author="Binkis Mikas" w:date="2023-07-12T12:26:00Z">
              <w:rPr>
                <w:b w:val="0"/>
              </w:rPr>
            </w:rPrChange>
          </w:rPr>
          <w:delText>the video-assisted method of changing the viewing position</w:delText>
        </w:r>
      </w:del>
      <w:ins w:id="4178" w:author="Tomas Blazauskas" w:date="2023-03-19T16:51:00Z">
        <w:del w:id="4179" w:author="Blažauskas Tomas [2]" w:date="2023-07-12T12:37:00Z">
          <w:r w:rsidR="00444A05" w:rsidRPr="00F3417C" w:rsidDel="002969F8">
            <w:rPr>
              <w:b w:val="0"/>
              <w:highlight w:val="red"/>
              <w:rPrChange w:id="4180" w:author="Binkis Mikas" w:date="2023-07-12T12:26:00Z">
                <w:rPr>
                  <w:b w:val="0"/>
                </w:rPr>
              </w:rPrChange>
            </w:rPr>
            <w:delText>sequential transi</w:delText>
          </w:r>
        </w:del>
      </w:ins>
      <w:ins w:id="4181" w:author="Tomas Blazauskas" w:date="2023-03-19T16:52:00Z">
        <w:del w:id="4182" w:author="Blažauskas Tomas [2]" w:date="2023-07-12T12:37:00Z">
          <w:r w:rsidR="00444A05" w:rsidRPr="00F3417C" w:rsidDel="002969F8">
            <w:rPr>
              <w:b w:val="0"/>
              <w:highlight w:val="red"/>
              <w:rPrChange w:id="4183" w:author="Binkis Mikas" w:date="2023-07-12T12:26:00Z">
                <w:rPr>
                  <w:b w:val="0"/>
                </w:rPr>
              </w:rPrChange>
            </w:rPr>
            <w:delText>tion method</w:delText>
          </w:r>
        </w:del>
      </w:ins>
      <w:del w:id="4184" w:author="Blažauskas Tomas [2]" w:date="2023-07-12T12:37:00Z">
        <w:r w:rsidRPr="00F3417C" w:rsidDel="002969F8">
          <w:rPr>
            <w:b w:val="0"/>
            <w:highlight w:val="red"/>
            <w:rPrChange w:id="4185" w:author="Binkis Mikas" w:date="2023-07-12T12:26:00Z">
              <w:rPr>
                <w:b w:val="0"/>
              </w:rPr>
            </w:rPrChange>
          </w:rPr>
          <w:delText xml:space="preserve"> very similarly to those caused by the fusion-assisted</w:delText>
        </w:r>
      </w:del>
      <w:ins w:id="4186" w:author="Tomas Blazauskas" w:date="2023-03-19T16:52:00Z">
        <w:del w:id="4187" w:author="Blažauskas Tomas [2]" w:date="2023-07-12T12:37:00Z">
          <w:r w:rsidR="00444A05" w:rsidRPr="00F3417C" w:rsidDel="002969F8">
            <w:rPr>
              <w:b w:val="0"/>
              <w:highlight w:val="red"/>
              <w:rPrChange w:id="4188" w:author="Binkis Mikas" w:date="2023-07-12T12:26:00Z">
                <w:rPr>
                  <w:b w:val="0"/>
                </w:rPr>
              </w:rPrChange>
            </w:rPr>
            <w:delText>blending</w:delText>
          </w:r>
        </w:del>
      </w:ins>
      <w:del w:id="4189" w:author="Blažauskas Tomas [2]" w:date="2023-07-12T12:37:00Z">
        <w:r w:rsidRPr="00F3417C" w:rsidDel="002969F8">
          <w:rPr>
            <w:b w:val="0"/>
            <w:highlight w:val="red"/>
            <w:rPrChange w:id="4190" w:author="Binkis Mikas" w:date="2023-07-12T12:26:00Z">
              <w:rPr>
                <w:b w:val="0"/>
              </w:rPr>
            </w:rPrChange>
          </w:rPr>
          <w:delText xml:space="preserve"> method. Given the previous finding that women are more susceptible to cybersickness than men in the sample of respondents in this experiment, we can assume that the video </w:delText>
        </w:r>
      </w:del>
      <w:ins w:id="4191" w:author="Tomas Blazauskas" w:date="2023-03-19T16:52:00Z">
        <w:del w:id="4192" w:author="Blažauskas Tomas [2]" w:date="2023-07-12T12:37:00Z">
          <w:r w:rsidR="00444A05" w:rsidRPr="00F3417C" w:rsidDel="002969F8">
            <w:rPr>
              <w:b w:val="0"/>
              <w:highlight w:val="red"/>
              <w:rPrChange w:id="4193" w:author="Binkis Mikas" w:date="2023-07-12T12:26:00Z">
                <w:rPr>
                  <w:b w:val="0"/>
                </w:rPr>
              </w:rPrChange>
            </w:rPr>
            <w:delText xml:space="preserve">sequential transition </w:delText>
          </w:r>
        </w:del>
      </w:ins>
      <w:del w:id="4194" w:author="Blažauskas Tomas [2]" w:date="2023-07-12T12:37:00Z">
        <w:r w:rsidRPr="00F3417C" w:rsidDel="002969F8">
          <w:rPr>
            <w:b w:val="0"/>
            <w:highlight w:val="red"/>
            <w:rPrChange w:id="4195" w:author="Binkis Mikas" w:date="2023-07-12T12:26:00Z">
              <w:rPr>
                <w:b w:val="0"/>
              </w:rPr>
            </w:rPrChange>
          </w:rPr>
          <w:delText>method is not more unpleasant for those more susceptible to cyber-sickness. In the absence of highly pronounced sensitivity, individuals experience more pronounced symptoms using the cutoff method.</w:delText>
        </w:r>
      </w:del>
    </w:p>
    <w:p w14:paraId="54158C32" w14:textId="374641AA" w:rsidR="00456A90" w:rsidRPr="00F3417C" w:rsidDel="002969F8" w:rsidRDefault="00456A90" w:rsidP="008E38FE">
      <w:pPr>
        <w:pStyle w:val="MDPI21heading1"/>
        <w:ind w:firstLine="425"/>
        <w:jc w:val="both"/>
        <w:rPr>
          <w:del w:id="4196" w:author="Blažauskas Tomas [2]" w:date="2023-07-12T12:37:00Z"/>
          <w:b w:val="0"/>
          <w:sz w:val="18"/>
          <w:highlight w:val="red"/>
          <w:rPrChange w:id="4197" w:author="Binkis Mikas" w:date="2023-07-12T12:27:00Z">
            <w:rPr>
              <w:del w:id="4198" w:author="Blažauskas Tomas [2]" w:date="2023-07-12T12:37:00Z"/>
              <w:b w:val="0"/>
              <w:sz w:val="18"/>
            </w:rPr>
          </w:rPrChange>
        </w:rPr>
      </w:pPr>
      <w:del w:id="4199" w:author="Blažauskas Tomas [2]" w:date="2023-07-12T12:37:00Z">
        <w:r w:rsidRPr="00F3417C" w:rsidDel="002969F8">
          <w:rPr>
            <w:b w:val="0"/>
            <w:sz w:val="18"/>
            <w:highlight w:val="red"/>
            <w:rPrChange w:id="4200" w:author="Binkis Mikas" w:date="2023-07-12T12:27:00Z">
              <w:rPr>
                <w:b w:val="0"/>
                <w:sz w:val="18"/>
              </w:rPr>
            </w:rPrChange>
          </w:rPr>
          <w:delText>Figure 19</w:delText>
        </w:r>
        <w:r w:rsidRPr="00F3417C" w:rsidDel="002969F8">
          <w:rPr>
            <w:sz w:val="18"/>
            <w:highlight w:val="red"/>
            <w:rPrChange w:id="4201" w:author="Binkis Mikas" w:date="2023-07-12T12:27:00Z">
              <w:rPr>
                <w:sz w:val="18"/>
              </w:rPr>
            </w:rPrChange>
          </w:rPr>
          <w:delText>. Distribution of the mean overall cyber-symptom score by gender of respondents.</w:delText>
        </w:r>
      </w:del>
    </w:p>
    <w:p w14:paraId="5B141995" w14:textId="778E0AED" w:rsidR="00B95AD6" w:rsidRPr="001D68A7" w:rsidDel="002969F8" w:rsidRDefault="00B95AD6">
      <w:pPr>
        <w:pStyle w:val="MDPI21heading1"/>
        <w:spacing w:before="0" w:after="0"/>
        <w:ind w:firstLine="425"/>
        <w:jc w:val="both"/>
        <w:rPr>
          <w:del w:id="4202" w:author="Blažauskas Tomas [2]" w:date="2023-07-12T12:37:00Z"/>
          <w:b w:val="0"/>
        </w:rPr>
        <w:pPrChange w:id="4203" w:author="Binkis Mikas" w:date="2023-03-19T22:18:00Z">
          <w:pPr>
            <w:pStyle w:val="MDPI21heading1"/>
            <w:ind w:firstLine="425"/>
            <w:jc w:val="both"/>
          </w:pPr>
        </w:pPrChange>
      </w:pPr>
      <w:del w:id="4204" w:author="Blažauskas Tomas [2]" w:date="2023-07-12T12:37:00Z">
        <w:r w:rsidRPr="00F3417C" w:rsidDel="002969F8">
          <w:rPr>
            <w:b w:val="0"/>
            <w:highlight w:val="red"/>
            <w:rPrChange w:id="4205" w:author="Binkis Mikas" w:date="2023-07-12T12:27:00Z">
              <w:rPr>
                <w:b w:val="0"/>
              </w:rPr>
            </w:rPrChange>
          </w:rPr>
          <w:delText xml:space="preserve">In the case of a </w:delText>
        </w:r>
      </w:del>
      <w:ins w:id="4206" w:author="Tomas Blazauskas" w:date="2023-03-19T16:55:00Z">
        <w:del w:id="4207" w:author="Blažauskas Tomas [2]" w:date="2023-07-12T12:37:00Z">
          <w:r w:rsidR="002E53E2" w:rsidRPr="00F3417C" w:rsidDel="002969F8">
            <w:rPr>
              <w:b w:val="0"/>
              <w:highlight w:val="red"/>
              <w:rPrChange w:id="4208" w:author="Binkis Mikas" w:date="2023-07-12T12:27:00Z">
                <w:rPr>
                  <w:b w:val="0"/>
                </w:rPr>
              </w:rPrChange>
            </w:rPr>
            <w:delText>transi</w:delText>
          </w:r>
        </w:del>
      </w:ins>
      <w:ins w:id="4209" w:author="Tomas Blazauskas" w:date="2023-03-19T16:56:00Z">
        <w:del w:id="4210" w:author="Blažauskas Tomas [2]" w:date="2023-07-12T12:37:00Z">
          <w:r w:rsidR="002E53E2" w:rsidRPr="00F3417C" w:rsidDel="002969F8">
            <w:rPr>
              <w:b w:val="0"/>
              <w:highlight w:val="red"/>
              <w:rPrChange w:id="4211" w:author="Binkis Mikas" w:date="2023-07-12T12:27:00Z">
                <w:rPr>
                  <w:b w:val="0"/>
                </w:rPr>
              </w:rPrChange>
            </w:rPr>
            <w:delText xml:space="preserve">tion </w:delText>
          </w:r>
        </w:del>
      </w:ins>
      <w:del w:id="4212" w:author="Blažauskas Tomas [2]" w:date="2023-07-12T12:37:00Z">
        <w:r w:rsidRPr="00F3417C" w:rsidDel="002969F8">
          <w:rPr>
            <w:b w:val="0"/>
            <w:highlight w:val="red"/>
            <w:rPrChange w:id="4213" w:author="Binkis Mikas" w:date="2023-07-12T12:27:00Z">
              <w:rPr>
                <w:b w:val="0"/>
              </w:rPr>
            </w:rPrChange>
          </w:rPr>
          <w:delText xml:space="preserve">content display using the cropping </w:delText>
        </w:r>
      </w:del>
      <w:ins w:id="4214" w:author="Tomas Blazauskas" w:date="2023-03-19T16:56:00Z">
        <w:del w:id="4215" w:author="Blažauskas Tomas [2]" w:date="2023-07-12T12:37:00Z">
          <w:r w:rsidR="002E53E2" w:rsidRPr="00F3417C" w:rsidDel="002969F8">
            <w:rPr>
              <w:b w:val="0"/>
              <w:highlight w:val="red"/>
              <w:rPrChange w:id="4216" w:author="Binkis Mikas" w:date="2023-07-12T12:27:00Z">
                <w:rPr>
                  <w:b w:val="0"/>
                </w:rPr>
              </w:rPrChange>
            </w:rPr>
            <w:delText xml:space="preserve">clipping </w:delText>
          </w:r>
        </w:del>
      </w:ins>
      <w:del w:id="4217" w:author="Blažauskas Tomas [2]" w:date="2023-07-12T12:37:00Z">
        <w:r w:rsidRPr="00F3417C" w:rsidDel="002969F8">
          <w:rPr>
            <w:b w:val="0"/>
            <w:highlight w:val="red"/>
            <w:rPrChange w:id="4218" w:author="Binkis Mikas" w:date="2023-07-12T12:27:00Z">
              <w:rPr>
                <w:b w:val="0"/>
              </w:rPr>
            </w:rPrChange>
          </w:rPr>
          <w:delText>method, the image is suddenly refreshed during the change of image</w:delText>
        </w:r>
      </w:del>
      <w:ins w:id="4219" w:author="Tomas Blazauskas" w:date="2023-03-19T16:56:00Z">
        <w:del w:id="4220" w:author="Blažauskas Tomas [2]" w:date="2023-07-12T12:37:00Z">
          <w:r w:rsidR="002E53E2" w:rsidRPr="00F3417C" w:rsidDel="002969F8">
            <w:rPr>
              <w:b w:val="0"/>
              <w:highlight w:val="red"/>
              <w:rPrChange w:id="4221" w:author="Binkis Mikas" w:date="2023-07-12T12:27:00Z">
                <w:rPr>
                  <w:b w:val="0"/>
                </w:rPr>
              </w:rPrChange>
            </w:rPr>
            <w:delText>changed</w:delText>
          </w:r>
        </w:del>
      </w:ins>
      <w:del w:id="4222" w:author="Blažauskas Tomas [2]" w:date="2023-07-12T12:37:00Z">
        <w:r w:rsidRPr="00F3417C" w:rsidDel="002969F8">
          <w:rPr>
            <w:b w:val="0"/>
            <w:highlight w:val="red"/>
            <w:rPrChange w:id="4223" w:author="Binkis Mikas" w:date="2023-07-12T12:27:00Z">
              <w:rPr>
                <w:b w:val="0"/>
              </w:rPr>
            </w:rPrChange>
          </w:rPr>
          <w:delText>, while the change of position is visually invisible, resulting in a strong dissonance between what the user sees and what he does. In contrast, with the video method</w:delText>
        </w:r>
      </w:del>
      <w:ins w:id="4224" w:author="Tomas Blazauskas" w:date="2023-03-19T16:57:00Z">
        <w:del w:id="4225" w:author="Blažauskas Tomas [2]" w:date="2023-07-12T12:37:00Z">
          <w:r w:rsidR="002E53E2" w:rsidRPr="00F3417C" w:rsidDel="002969F8">
            <w:rPr>
              <w:b w:val="0"/>
              <w:highlight w:val="red"/>
              <w:rPrChange w:id="4226" w:author="Binkis Mikas" w:date="2023-07-12T12:27:00Z">
                <w:rPr>
                  <w:b w:val="0"/>
                </w:rPr>
              </w:rPrChange>
            </w:rPr>
            <w:delText>during the sequential transition</w:delText>
          </w:r>
        </w:del>
      </w:ins>
      <w:del w:id="4227" w:author="Blažauskas Tomas [2]" w:date="2023-07-12T12:37:00Z">
        <w:r w:rsidRPr="00F3417C" w:rsidDel="002969F8">
          <w:rPr>
            <w:b w:val="0"/>
            <w:highlight w:val="red"/>
            <w:rPrChange w:id="4228" w:author="Binkis Mikas" w:date="2023-07-12T12:27:00Z">
              <w:rPr>
                <w:b w:val="0"/>
              </w:rPr>
            </w:rPrChange>
          </w:rPr>
          <w:delText>, the change is not only felt but also seen. Therefore, there is less dissonance between what the user sees and the movements they make. However, this is the case when the user's movement coincides with that of the visible image</w:delText>
        </w:r>
      </w:del>
      <w:ins w:id="4229" w:author="Tomas Blazauskas" w:date="2023-03-19T16:58:00Z">
        <w:del w:id="4230" w:author="Blažauskas Tomas [2]" w:date="2023-07-12T12:37:00Z">
          <w:r w:rsidR="002E53E2" w:rsidRPr="00F3417C" w:rsidDel="002969F8">
            <w:rPr>
              <w:b w:val="0"/>
              <w:highlight w:val="red"/>
              <w:rPrChange w:id="4231" w:author="Binkis Mikas" w:date="2023-07-12T12:27:00Z">
                <w:rPr>
                  <w:b w:val="0"/>
                </w:rPr>
              </w:rPrChange>
            </w:rPr>
            <w:delText>movement</w:delText>
          </w:r>
        </w:del>
      </w:ins>
      <w:del w:id="4232" w:author="Blažauskas Tomas [2]" w:date="2023-07-12T12:37:00Z">
        <w:r w:rsidRPr="00F3417C" w:rsidDel="002969F8">
          <w:rPr>
            <w:b w:val="0"/>
            <w:highlight w:val="red"/>
            <w:rPrChange w:id="4233" w:author="Binkis Mikas" w:date="2023-07-12T12:27:00Z">
              <w:rPr>
                <w:b w:val="0"/>
              </w:rPr>
            </w:rPrChange>
          </w:rPr>
          <w:delText>. If the user stops moving when the video exchange</w:delText>
        </w:r>
      </w:del>
      <w:ins w:id="4234" w:author="Tomas Blazauskas" w:date="2023-03-19T16:58:00Z">
        <w:del w:id="4235" w:author="Blažauskas Tomas [2]" w:date="2023-07-12T12:37:00Z">
          <w:r w:rsidR="002E53E2" w:rsidRPr="00F3417C" w:rsidDel="002969F8">
            <w:rPr>
              <w:b w:val="0"/>
              <w:highlight w:val="red"/>
              <w:rPrChange w:id="4236" w:author="Binkis Mikas" w:date="2023-07-12T12:27:00Z">
                <w:rPr>
                  <w:b w:val="0"/>
                </w:rPr>
              </w:rPrChange>
            </w:rPr>
            <w:delText>sequential transition</w:delText>
          </w:r>
        </w:del>
      </w:ins>
      <w:del w:id="4237" w:author="Blažauskas Tomas [2]" w:date="2023-07-12T12:37:00Z">
        <w:r w:rsidRPr="00F3417C" w:rsidDel="002969F8">
          <w:rPr>
            <w:b w:val="0"/>
            <w:highlight w:val="red"/>
            <w:rPrChange w:id="4238" w:author="Binkis Mikas" w:date="2023-07-12T12:27:00Z">
              <w:rPr>
                <w:b w:val="0"/>
              </w:rPr>
            </w:rPrChange>
          </w:rPr>
          <w:delText xml:space="preserve"> starts, there is a dissonance between the visible image </w:delText>
        </w:r>
      </w:del>
      <w:ins w:id="4239" w:author="Tomas Blazauskas" w:date="2023-03-19T16:58:00Z">
        <w:del w:id="4240" w:author="Blažauskas Tomas [2]" w:date="2023-07-12T12:37:00Z">
          <w:r w:rsidR="002E53E2" w:rsidRPr="00F3417C" w:rsidDel="002969F8">
            <w:rPr>
              <w:b w:val="0"/>
              <w:highlight w:val="red"/>
              <w:rPrChange w:id="4241" w:author="Binkis Mikas" w:date="2023-07-12T12:27:00Z">
                <w:rPr>
                  <w:b w:val="0"/>
                </w:rPr>
              </w:rPrChange>
            </w:rPr>
            <w:delText xml:space="preserve">movement </w:delText>
          </w:r>
        </w:del>
      </w:ins>
      <w:del w:id="4242" w:author="Blažauskas Tomas [2]" w:date="2023-07-12T12:37:00Z">
        <w:r w:rsidRPr="00F3417C" w:rsidDel="002969F8">
          <w:rPr>
            <w:b w:val="0"/>
            <w:highlight w:val="red"/>
            <w:rPrChange w:id="4243" w:author="Binkis Mikas" w:date="2023-07-12T12:27:00Z">
              <w:rPr>
                <w:b w:val="0"/>
              </w:rPr>
            </w:rPrChange>
          </w:rPr>
          <w:delText>and the perceived movement, and symptoms of cyber-sickness are observed.</w:delText>
        </w:r>
        <w:r w:rsidRPr="001D68A7" w:rsidDel="002969F8">
          <w:rPr>
            <w:b w:val="0"/>
          </w:rPr>
          <w:delText xml:space="preserve"> </w:delText>
        </w:r>
      </w:del>
    </w:p>
    <w:p w14:paraId="5C9A2BAD" w14:textId="73DBE7E5" w:rsidR="00456A90" w:rsidRPr="001D68A7" w:rsidRDefault="00B95AD6">
      <w:pPr>
        <w:spacing w:line="240" w:lineRule="auto"/>
        <w:ind w:left="2608" w:firstLine="425"/>
        <w:pPrChange w:id="4244" w:author="Binkis Mikas" w:date="2023-03-20T00:45:00Z">
          <w:pPr>
            <w:spacing w:line="240" w:lineRule="auto"/>
            <w:ind w:left="2040" w:firstLine="510"/>
          </w:pPr>
        </w:pPrChange>
      </w:pPr>
      <w:r w:rsidRPr="001D68A7">
        <w:t>The IPQ survey was used to assess the overall feeling of being in the environment</w:t>
      </w:r>
      <w:ins w:id="4245" w:author="Tomas Blazauskas" w:date="2023-03-19T16:59:00Z">
        <w:r w:rsidR="002E53E2" w:rsidRPr="001D68A7">
          <w:t>.</w:t>
        </w:r>
      </w:ins>
      <w:del w:id="4246" w:author="Tomas Blazauskas" w:date="2023-03-19T16:59:00Z">
        <w:r w:rsidRPr="001D68A7" w:rsidDel="002E53E2">
          <w:delText xml:space="preserve"> </w:delText>
        </w:r>
      </w:del>
    </w:p>
    <w:p w14:paraId="6F9E8209" w14:textId="4DEECA9B" w:rsidR="00456A90" w:rsidRPr="001D68A7" w:rsidRDefault="00456A90">
      <w:pPr>
        <w:spacing w:before="240" w:after="120" w:line="240" w:lineRule="auto"/>
        <w:ind w:left="2041" w:firstLine="510"/>
        <w:rPr>
          <w:rFonts w:eastAsia="Times New Roman"/>
          <w:sz w:val="18"/>
        </w:rPr>
        <w:pPrChange w:id="4247" w:author="Binkis Mikas" w:date="2023-03-19T23:24:00Z">
          <w:pPr>
            <w:spacing w:line="240" w:lineRule="auto"/>
            <w:ind w:left="2040" w:firstLine="510"/>
          </w:pPr>
        </w:pPrChange>
      </w:pPr>
      <w:r w:rsidRPr="001D68A7">
        <w:rPr>
          <w:rFonts w:eastAsia="Times New Roman"/>
          <w:b/>
          <w:sz w:val="18"/>
        </w:rPr>
        <w:t xml:space="preserve">Table </w:t>
      </w:r>
      <w:del w:id="4248" w:author="Binkis Mikas" w:date="2023-03-19T23:44:00Z">
        <w:r w:rsidRPr="001D68A7" w:rsidDel="00E50A0B">
          <w:rPr>
            <w:rFonts w:eastAsia="Times New Roman"/>
            <w:b/>
            <w:sz w:val="18"/>
          </w:rPr>
          <w:delText>8</w:delText>
        </w:r>
      </w:del>
      <w:ins w:id="4249" w:author="Binkis Mikas" w:date="2023-03-19T23:44:00Z">
        <w:r w:rsidR="00E50A0B">
          <w:rPr>
            <w:rFonts w:eastAsia="Times New Roman"/>
            <w:b/>
            <w:sz w:val="18"/>
          </w:rPr>
          <w:t>10</w:t>
        </w:r>
      </w:ins>
      <w:r w:rsidRPr="001D68A7">
        <w:rPr>
          <w:rFonts w:eastAsia="Times New Roman"/>
          <w:sz w:val="18"/>
        </w:rPr>
        <w:t>. Cronbach's alpha coefficients of the IPQ scale items for the experimental data samples</w:t>
      </w:r>
    </w:p>
    <w:tbl>
      <w:tblPr>
        <w:tblW w:w="8453" w:type="dxa"/>
        <w:tblInd w:w="2029" w:type="dxa"/>
        <w:tblBorders>
          <w:top w:val="single" w:sz="4" w:space="0" w:color="auto"/>
          <w:bottom w:val="single" w:sz="4" w:space="0" w:color="auto"/>
          <w:insideH w:val="single" w:sz="4" w:space="0" w:color="auto"/>
        </w:tblBorders>
        <w:tblLayout w:type="fixed"/>
        <w:tblLook w:val="0600" w:firstRow="0" w:lastRow="0" w:firstColumn="0" w:lastColumn="0" w:noHBand="1" w:noVBand="1"/>
        <w:tblPrChange w:id="4250" w:author="Binkis Mikas" w:date="2023-03-19T23:28:00Z">
          <w:tblPr>
            <w:tblW w:w="8453" w:type="dxa"/>
            <w:tblInd w:w="2029"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PrChange>
      </w:tblPr>
      <w:tblGrid>
        <w:gridCol w:w="2060"/>
        <w:gridCol w:w="1649"/>
        <w:gridCol w:w="1611"/>
        <w:gridCol w:w="1586"/>
        <w:gridCol w:w="1547"/>
        <w:tblGridChange w:id="4251">
          <w:tblGrid>
            <w:gridCol w:w="2060"/>
            <w:gridCol w:w="1649"/>
            <w:gridCol w:w="1611"/>
            <w:gridCol w:w="1586"/>
            <w:gridCol w:w="1547"/>
          </w:tblGrid>
        </w:tblGridChange>
      </w:tblGrid>
      <w:tr w:rsidR="00456A90" w:rsidRPr="001D68A7" w14:paraId="003C352F" w14:textId="77777777" w:rsidTr="00932EA9">
        <w:trPr>
          <w:trHeight w:val="105"/>
          <w:tblHeader/>
          <w:trPrChange w:id="4252" w:author="Binkis Mikas" w:date="2023-03-19T23:28:00Z">
            <w:trPr>
              <w:trHeight w:val="105"/>
            </w:trPr>
          </w:trPrChange>
        </w:trPr>
        <w:tc>
          <w:tcPr>
            <w:tcW w:w="2060" w:type="dxa"/>
            <w:shd w:val="clear" w:color="auto" w:fill="auto"/>
            <w:tcMar>
              <w:top w:w="100" w:type="dxa"/>
              <w:left w:w="100" w:type="dxa"/>
              <w:bottom w:w="100" w:type="dxa"/>
              <w:right w:w="100" w:type="dxa"/>
            </w:tcMar>
            <w:tcPrChange w:id="4253" w:author="Binkis Mikas" w:date="2023-03-19T23:28:00Z">
              <w:tcPr>
                <w:tcW w:w="2060" w:type="dxa"/>
                <w:shd w:val="clear" w:color="auto" w:fill="auto"/>
                <w:tcMar>
                  <w:top w:w="100" w:type="dxa"/>
                  <w:left w:w="100" w:type="dxa"/>
                  <w:bottom w:w="100" w:type="dxa"/>
                  <w:right w:w="100" w:type="dxa"/>
                </w:tcMar>
              </w:tcPr>
            </w:tcPrChange>
          </w:tcPr>
          <w:p w14:paraId="1FDF52F2" w14:textId="77777777" w:rsidR="00456A90" w:rsidRPr="00DF0DC2" w:rsidRDefault="00456A90" w:rsidP="004E777B">
            <w:pPr>
              <w:spacing w:line="240" w:lineRule="auto"/>
              <w:rPr>
                <w:rFonts w:eastAsia="Times New Roman"/>
                <w:b/>
                <w:bCs/>
                <w:rPrChange w:id="4254" w:author="Binkis Mikas" w:date="2023-03-19T23:20:00Z">
                  <w:rPr>
                    <w:rFonts w:ascii="Times New Roman" w:eastAsia="Times New Roman" w:hAnsi="Times New Roman"/>
                  </w:rPr>
                </w:rPrChange>
              </w:rPr>
            </w:pPr>
            <w:r w:rsidRPr="00DF0DC2">
              <w:rPr>
                <w:rFonts w:eastAsia="Times New Roman"/>
                <w:b/>
                <w:bCs/>
                <w:rPrChange w:id="4255" w:author="Binkis Mikas" w:date="2023-03-19T23:20:00Z">
                  <w:rPr>
                    <w:rFonts w:ascii="Times New Roman" w:eastAsia="Times New Roman" w:hAnsi="Times New Roman"/>
                  </w:rPr>
                </w:rPrChange>
              </w:rPr>
              <w:t>Criteria</w:t>
            </w:r>
          </w:p>
        </w:tc>
        <w:tc>
          <w:tcPr>
            <w:tcW w:w="1649" w:type="dxa"/>
            <w:shd w:val="clear" w:color="auto" w:fill="auto"/>
            <w:tcMar>
              <w:top w:w="100" w:type="dxa"/>
              <w:left w:w="100" w:type="dxa"/>
              <w:bottom w:w="100" w:type="dxa"/>
              <w:right w:w="100" w:type="dxa"/>
            </w:tcMar>
            <w:tcPrChange w:id="4256" w:author="Binkis Mikas" w:date="2023-03-19T23:28:00Z">
              <w:tcPr>
                <w:tcW w:w="1649" w:type="dxa"/>
                <w:shd w:val="clear" w:color="auto" w:fill="auto"/>
                <w:tcMar>
                  <w:top w:w="100" w:type="dxa"/>
                  <w:left w:w="100" w:type="dxa"/>
                  <w:bottom w:w="100" w:type="dxa"/>
                  <w:right w:w="100" w:type="dxa"/>
                </w:tcMar>
              </w:tcPr>
            </w:tcPrChange>
          </w:tcPr>
          <w:p w14:paraId="51CAD92F" w14:textId="7746115A" w:rsidR="00456A90" w:rsidRPr="00DF0DC2" w:rsidRDefault="002E53E2">
            <w:pPr>
              <w:spacing w:line="240" w:lineRule="auto"/>
              <w:jc w:val="center"/>
              <w:rPr>
                <w:rFonts w:eastAsia="Times New Roman"/>
                <w:b/>
                <w:bCs/>
                <w:rPrChange w:id="4257" w:author="Binkis Mikas" w:date="2023-03-19T23:20:00Z">
                  <w:rPr>
                    <w:rFonts w:ascii="Times New Roman" w:eastAsia="Times New Roman" w:hAnsi="Times New Roman"/>
                  </w:rPr>
                </w:rPrChange>
              </w:rPr>
              <w:pPrChange w:id="4258" w:author="Binkis Mikas" w:date="2023-03-19T23:20:00Z">
                <w:pPr>
                  <w:spacing w:line="240" w:lineRule="auto"/>
                </w:pPr>
              </w:pPrChange>
            </w:pPr>
            <w:ins w:id="4259" w:author="Tomas Blazauskas" w:date="2023-03-19T17:00:00Z">
              <w:r w:rsidRPr="00DF0DC2">
                <w:rPr>
                  <w:rFonts w:eastAsia="Times New Roman"/>
                  <w:b/>
                  <w:bCs/>
                  <w:rPrChange w:id="4260" w:author="Binkis Mikas" w:date="2023-03-19T23:20:00Z">
                    <w:rPr>
                      <w:rFonts w:ascii="Times New Roman" w:eastAsia="Times New Roman" w:hAnsi="Times New Roman"/>
                    </w:rPr>
                  </w:rPrChange>
                </w:rPr>
                <w:t>Spatial awareness</w:t>
              </w:r>
            </w:ins>
            <w:del w:id="4261" w:author="Tomas Blazauskas" w:date="2023-03-19T17:00:00Z">
              <w:r w:rsidR="00456A90" w:rsidRPr="00DF0DC2" w:rsidDel="002E53E2">
                <w:rPr>
                  <w:rFonts w:eastAsia="Times New Roman"/>
                  <w:b/>
                  <w:bCs/>
                  <w:rPrChange w:id="4262" w:author="Binkis Mikas" w:date="2023-03-19T23:20:00Z">
                    <w:rPr>
                      <w:rFonts w:ascii="Times New Roman" w:eastAsia="Times New Roman" w:hAnsi="Times New Roman"/>
                    </w:rPr>
                  </w:rPrChange>
                </w:rPr>
                <w:delText>Spatial judgement</w:delText>
              </w:r>
            </w:del>
          </w:p>
        </w:tc>
        <w:tc>
          <w:tcPr>
            <w:tcW w:w="1611" w:type="dxa"/>
            <w:shd w:val="clear" w:color="auto" w:fill="auto"/>
            <w:tcMar>
              <w:top w:w="100" w:type="dxa"/>
              <w:left w:w="100" w:type="dxa"/>
              <w:bottom w:w="100" w:type="dxa"/>
              <w:right w:w="100" w:type="dxa"/>
            </w:tcMar>
            <w:tcPrChange w:id="4263" w:author="Binkis Mikas" w:date="2023-03-19T23:28:00Z">
              <w:tcPr>
                <w:tcW w:w="1611" w:type="dxa"/>
                <w:shd w:val="clear" w:color="auto" w:fill="auto"/>
                <w:tcMar>
                  <w:top w:w="100" w:type="dxa"/>
                  <w:left w:w="100" w:type="dxa"/>
                  <w:bottom w:w="100" w:type="dxa"/>
                  <w:right w:w="100" w:type="dxa"/>
                </w:tcMar>
              </w:tcPr>
            </w:tcPrChange>
          </w:tcPr>
          <w:p w14:paraId="32202E83" w14:textId="4EABD087" w:rsidR="00456A90" w:rsidRPr="00DF0DC2" w:rsidRDefault="00456A90">
            <w:pPr>
              <w:spacing w:line="240" w:lineRule="auto"/>
              <w:jc w:val="center"/>
              <w:rPr>
                <w:rFonts w:eastAsia="Times New Roman"/>
                <w:b/>
                <w:bCs/>
                <w:rPrChange w:id="4264" w:author="Binkis Mikas" w:date="2023-03-19T23:20:00Z">
                  <w:rPr>
                    <w:rFonts w:ascii="Times New Roman" w:eastAsia="Times New Roman" w:hAnsi="Times New Roman"/>
                  </w:rPr>
                </w:rPrChange>
              </w:rPr>
              <w:pPrChange w:id="4265" w:author="Binkis Mikas" w:date="2023-03-19T23:20:00Z">
                <w:pPr>
                  <w:spacing w:line="240" w:lineRule="auto"/>
                </w:pPr>
              </w:pPrChange>
            </w:pPr>
            <w:del w:id="4266" w:author="Tomas Blazauskas" w:date="2023-03-19T17:00:00Z">
              <w:r w:rsidRPr="00DF0DC2" w:rsidDel="002E53E2">
                <w:rPr>
                  <w:rFonts w:eastAsia="Times New Roman"/>
                  <w:b/>
                  <w:bCs/>
                  <w:rPrChange w:id="4267" w:author="Binkis Mikas" w:date="2023-03-19T23:20:00Z">
                    <w:rPr>
                      <w:rFonts w:ascii="Times New Roman" w:eastAsia="Times New Roman" w:hAnsi="Times New Roman"/>
                    </w:rPr>
                  </w:rPrChange>
                </w:rPr>
                <w:delText>Get involved</w:delText>
              </w:r>
            </w:del>
            <w:ins w:id="4268" w:author="Tomas Blazauskas" w:date="2023-03-19T17:00:00Z">
              <w:r w:rsidR="002E53E2" w:rsidRPr="00DF0DC2">
                <w:rPr>
                  <w:rFonts w:eastAsia="Times New Roman"/>
                  <w:b/>
                  <w:bCs/>
                  <w:rPrChange w:id="4269" w:author="Binkis Mikas" w:date="2023-03-19T23:20:00Z">
                    <w:rPr>
                      <w:rFonts w:ascii="Times New Roman" w:eastAsia="Times New Roman" w:hAnsi="Times New Roman"/>
                    </w:rPr>
                  </w:rPrChange>
                </w:rPr>
                <w:t>Immersion</w:t>
              </w:r>
            </w:ins>
          </w:p>
        </w:tc>
        <w:tc>
          <w:tcPr>
            <w:tcW w:w="1586" w:type="dxa"/>
            <w:shd w:val="clear" w:color="auto" w:fill="auto"/>
            <w:tcMar>
              <w:top w:w="100" w:type="dxa"/>
              <w:left w:w="100" w:type="dxa"/>
              <w:bottom w:w="100" w:type="dxa"/>
              <w:right w:w="100" w:type="dxa"/>
            </w:tcMar>
            <w:tcPrChange w:id="4270" w:author="Binkis Mikas" w:date="2023-03-19T23:28:00Z">
              <w:tcPr>
                <w:tcW w:w="1586" w:type="dxa"/>
                <w:shd w:val="clear" w:color="auto" w:fill="auto"/>
                <w:tcMar>
                  <w:top w:w="100" w:type="dxa"/>
                  <w:left w:w="100" w:type="dxa"/>
                  <w:bottom w:w="100" w:type="dxa"/>
                  <w:right w:w="100" w:type="dxa"/>
                </w:tcMar>
              </w:tcPr>
            </w:tcPrChange>
          </w:tcPr>
          <w:p w14:paraId="364E8311" w14:textId="3C58C7E1" w:rsidR="00456A90" w:rsidRPr="00DF0DC2" w:rsidRDefault="00456A90">
            <w:pPr>
              <w:spacing w:line="240" w:lineRule="auto"/>
              <w:jc w:val="center"/>
              <w:rPr>
                <w:rFonts w:eastAsia="Times New Roman"/>
                <w:b/>
                <w:bCs/>
                <w:rPrChange w:id="4271" w:author="Binkis Mikas" w:date="2023-03-19T23:20:00Z">
                  <w:rPr>
                    <w:rFonts w:ascii="Times New Roman" w:eastAsia="Times New Roman" w:hAnsi="Times New Roman"/>
                  </w:rPr>
                </w:rPrChange>
              </w:rPr>
              <w:pPrChange w:id="4272" w:author="Binkis Mikas" w:date="2023-03-19T23:20:00Z">
                <w:pPr>
                  <w:spacing w:line="240" w:lineRule="auto"/>
                </w:pPr>
              </w:pPrChange>
            </w:pPr>
            <w:del w:id="4273" w:author="Tomas Blazauskas" w:date="2023-03-19T17:00:00Z">
              <w:r w:rsidRPr="00DF0DC2" w:rsidDel="002E53E2">
                <w:rPr>
                  <w:rFonts w:eastAsia="Times New Roman"/>
                  <w:b/>
                  <w:bCs/>
                  <w:rPrChange w:id="4274" w:author="Binkis Mikas" w:date="2023-03-19T23:20:00Z">
                    <w:rPr>
                      <w:rFonts w:ascii="Times New Roman" w:eastAsia="Times New Roman" w:hAnsi="Times New Roman"/>
                    </w:rPr>
                  </w:rPrChange>
                </w:rPr>
                <w:delText>Reality</w:delText>
              </w:r>
            </w:del>
            <w:ins w:id="4275" w:author="Tomas Blazauskas" w:date="2023-03-19T17:00:00Z">
              <w:r w:rsidR="002E53E2" w:rsidRPr="00DF0DC2">
                <w:rPr>
                  <w:rFonts w:eastAsia="Times New Roman"/>
                  <w:b/>
                  <w:bCs/>
                  <w:rPrChange w:id="4276" w:author="Binkis Mikas" w:date="2023-03-19T23:20:00Z">
                    <w:rPr>
                      <w:rFonts w:ascii="Times New Roman" w:eastAsia="Times New Roman" w:hAnsi="Times New Roman"/>
                    </w:rPr>
                  </w:rPrChange>
                </w:rPr>
                <w:t>Realism</w:t>
              </w:r>
            </w:ins>
          </w:p>
        </w:tc>
        <w:tc>
          <w:tcPr>
            <w:tcW w:w="1547" w:type="dxa"/>
            <w:shd w:val="clear" w:color="auto" w:fill="auto"/>
            <w:tcMar>
              <w:top w:w="100" w:type="dxa"/>
              <w:left w:w="100" w:type="dxa"/>
              <w:bottom w:w="100" w:type="dxa"/>
              <w:right w:w="100" w:type="dxa"/>
            </w:tcMar>
            <w:tcPrChange w:id="4277" w:author="Binkis Mikas" w:date="2023-03-19T23:28:00Z">
              <w:tcPr>
                <w:tcW w:w="1547" w:type="dxa"/>
                <w:shd w:val="clear" w:color="auto" w:fill="auto"/>
                <w:tcMar>
                  <w:top w:w="100" w:type="dxa"/>
                  <w:left w:w="100" w:type="dxa"/>
                  <w:bottom w:w="100" w:type="dxa"/>
                  <w:right w:w="100" w:type="dxa"/>
                </w:tcMar>
              </w:tcPr>
            </w:tcPrChange>
          </w:tcPr>
          <w:p w14:paraId="3C5D8855" w14:textId="77777777" w:rsidR="00456A90" w:rsidRPr="00DF0DC2" w:rsidRDefault="00456A90">
            <w:pPr>
              <w:spacing w:line="240" w:lineRule="auto"/>
              <w:jc w:val="center"/>
              <w:rPr>
                <w:rFonts w:eastAsia="Times New Roman"/>
                <w:b/>
                <w:bCs/>
                <w:rPrChange w:id="4278" w:author="Binkis Mikas" w:date="2023-03-19T23:20:00Z">
                  <w:rPr>
                    <w:rFonts w:ascii="Times New Roman" w:eastAsia="Times New Roman" w:hAnsi="Times New Roman"/>
                  </w:rPr>
                </w:rPrChange>
              </w:rPr>
              <w:pPrChange w:id="4279" w:author="Binkis Mikas" w:date="2023-03-19T23:20:00Z">
                <w:pPr>
                  <w:spacing w:line="240" w:lineRule="auto"/>
                </w:pPr>
              </w:pPrChange>
            </w:pPr>
            <w:r w:rsidRPr="00DF0DC2">
              <w:rPr>
                <w:rFonts w:eastAsia="Times New Roman"/>
                <w:b/>
                <w:bCs/>
                <w:rPrChange w:id="4280" w:author="Binkis Mikas" w:date="2023-03-19T23:20:00Z">
                  <w:rPr>
                    <w:rFonts w:ascii="Times New Roman" w:eastAsia="Times New Roman" w:hAnsi="Times New Roman"/>
                  </w:rPr>
                </w:rPrChange>
              </w:rPr>
              <w:t>IPQ</w:t>
            </w:r>
          </w:p>
        </w:tc>
      </w:tr>
      <w:tr w:rsidR="00456A90" w:rsidRPr="001D68A7" w14:paraId="2C759209" w14:textId="77777777" w:rsidTr="00456A90">
        <w:trPr>
          <w:trHeight w:val="182"/>
        </w:trPr>
        <w:tc>
          <w:tcPr>
            <w:tcW w:w="2060" w:type="dxa"/>
            <w:shd w:val="clear" w:color="auto" w:fill="auto"/>
            <w:tcMar>
              <w:top w:w="100" w:type="dxa"/>
              <w:left w:w="100" w:type="dxa"/>
              <w:bottom w:w="100" w:type="dxa"/>
              <w:right w:w="100" w:type="dxa"/>
            </w:tcMar>
          </w:tcPr>
          <w:p w14:paraId="63D1C598" w14:textId="00E135FD" w:rsidR="00456A90" w:rsidRPr="00DF0DC2" w:rsidRDefault="00456A90" w:rsidP="004E777B">
            <w:pPr>
              <w:spacing w:line="240" w:lineRule="auto"/>
              <w:rPr>
                <w:rFonts w:eastAsia="Times New Roman"/>
                <w:b/>
                <w:bCs/>
                <w:rPrChange w:id="4281" w:author="Binkis Mikas" w:date="2023-03-19T23:20:00Z">
                  <w:rPr>
                    <w:rFonts w:ascii="Times New Roman" w:eastAsia="Times New Roman" w:hAnsi="Times New Roman"/>
                  </w:rPr>
                </w:rPrChange>
              </w:rPr>
            </w:pPr>
            <w:r w:rsidRPr="00DF0DC2">
              <w:rPr>
                <w:rFonts w:eastAsia="Times New Roman"/>
                <w:b/>
                <w:bCs/>
                <w:rPrChange w:id="4282" w:author="Binkis Mikas" w:date="2023-03-19T23:20:00Z">
                  <w:rPr>
                    <w:rFonts w:ascii="Times New Roman" w:eastAsia="Times New Roman" w:hAnsi="Times New Roman"/>
                  </w:rPr>
                </w:rPrChange>
              </w:rPr>
              <w:t xml:space="preserve">Full </w:t>
            </w:r>
            <w:del w:id="4283" w:author="Tomas Blazauskas" w:date="2023-03-19T17:01:00Z">
              <w:r w:rsidRPr="00DF0DC2" w:rsidDel="007A1996">
                <w:rPr>
                  <w:rFonts w:eastAsia="Times New Roman"/>
                  <w:b/>
                  <w:bCs/>
                  <w:rPrChange w:id="4284" w:author="Binkis Mikas" w:date="2023-03-19T23:20:00Z">
                    <w:rPr>
                      <w:rFonts w:ascii="Times New Roman" w:eastAsia="Times New Roman" w:hAnsi="Times New Roman"/>
                    </w:rPr>
                  </w:rPrChange>
                </w:rPr>
                <w:delText>programme</w:delText>
              </w:r>
            </w:del>
            <w:ins w:id="4285" w:author="Tomas Blazauskas" w:date="2023-03-19T17:01:00Z">
              <w:r w:rsidR="007A1996" w:rsidRPr="00DF0DC2">
                <w:rPr>
                  <w:rFonts w:eastAsia="Times New Roman"/>
                  <w:b/>
                  <w:bCs/>
                  <w:rPrChange w:id="4286" w:author="Binkis Mikas" w:date="2023-03-19T23:20:00Z">
                    <w:rPr>
                      <w:rFonts w:ascii="Times New Roman" w:eastAsia="Times New Roman" w:hAnsi="Times New Roman"/>
                    </w:rPr>
                  </w:rPrChange>
                </w:rPr>
                <w:t>application</w:t>
              </w:r>
            </w:ins>
          </w:p>
        </w:tc>
        <w:tc>
          <w:tcPr>
            <w:tcW w:w="1649" w:type="dxa"/>
            <w:shd w:val="clear" w:color="auto" w:fill="auto"/>
            <w:tcMar>
              <w:top w:w="100" w:type="dxa"/>
              <w:left w:w="100" w:type="dxa"/>
              <w:bottom w:w="100" w:type="dxa"/>
              <w:right w:w="100" w:type="dxa"/>
            </w:tcMar>
          </w:tcPr>
          <w:p w14:paraId="71114E02" w14:textId="77777777" w:rsidR="00456A90" w:rsidRPr="001D68A7" w:rsidRDefault="00456A90">
            <w:pPr>
              <w:spacing w:line="240" w:lineRule="auto"/>
              <w:jc w:val="center"/>
              <w:rPr>
                <w:rFonts w:eastAsia="Calibri"/>
                <w:rPrChange w:id="4287" w:author="Binkis Mikas" w:date="2023-03-19T21:43:00Z">
                  <w:rPr>
                    <w:rFonts w:ascii="Times New Roman" w:eastAsia="Calibri" w:hAnsi="Times New Roman"/>
                  </w:rPr>
                </w:rPrChange>
              </w:rPr>
              <w:pPrChange w:id="4288" w:author="Binkis Mikas" w:date="2023-03-20T00:24:00Z">
                <w:pPr>
                  <w:spacing w:line="240" w:lineRule="auto"/>
                </w:pPr>
              </w:pPrChange>
            </w:pPr>
            <w:r w:rsidRPr="001D68A7">
              <w:rPr>
                <w:rFonts w:eastAsia="Calibri"/>
                <w:rPrChange w:id="4289" w:author="Binkis Mikas" w:date="2023-03-19T21:43:00Z">
                  <w:rPr>
                    <w:rFonts w:ascii="Times New Roman" w:eastAsia="Calibri" w:hAnsi="Times New Roman"/>
                  </w:rPr>
                </w:rPrChange>
              </w:rPr>
              <w:t>0,748</w:t>
            </w:r>
          </w:p>
        </w:tc>
        <w:tc>
          <w:tcPr>
            <w:tcW w:w="1611" w:type="dxa"/>
            <w:shd w:val="clear" w:color="auto" w:fill="auto"/>
            <w:tcMar>
              <w:top w:w="100" w:type="dxa"/>
              <w:left w:w="100" w:type="dxa"/>
              <w:bottom w:w="100" w:type="dxa"/>
              <w:right w:w="100" w:type="dxa"/>
            </w:tcMar>
          </w:tcPr>
          <w:p w14:paraId="7B582C48" w14:textId="77777777" w:rsidR="00456A90" w:rsidRPr="001D68A7" w:rsidRDefault="00456A90">
            <w:pPr>
              <w:spacing w:line="240" w:lineRule="auto"/>
              <w:jc w:val="center"/>
              <w:rPr>
                <w:rFonts w:eastAsia="Calibri"/>
                <w:rPrChange w:id="4290" w:author="Binkis Mikas" w:date="2023-03-19T21:43:00Z">
                  <w:rPr>
                    <w:rFonts w:ascii="Times New Roman" w:eastAsia="Calibri" w:hAnsi="Times New Roman"/>
                  </w:rPr>
                </w:rPrChange>
              </w:rPr>
              <w:pPrChange w:id="4291" w:author="Binkis Mikas" w:date="2023-03-20T00:24:00Z">
                <w:pPr>
                  <w:spacing w:line="240" w:lineRule="auto"/>
                </w:pPr>
              </w:pPrChange>
            </w:pPr>
            <w:r w:rsidRPr="001D68A7">
              <w:rPr>
                <w:rFonts w:eastAsia="Calibri"/>
                <w:rPrChange w:id="4292" w:author="Binkis Mikas" w:date="2023-03-19T21:43:00Z">
                  <w:rPr>
                    <w:rFonts w:ascii="Times New Roman" w:eastAsia="Calibri" w:hAnsi="Times New Roman"/>
                  </w:rPr>
                </w:rPrChange>
              </w:rPr>
              <w:t>0,763</w:t>
            </w:r>
          </w:p>
        </w:tc>
        <w:tc>
          <w:tcPr>
            <w:tcW w:w="1586" w:type="dxa"/>
            <w:shd w:val="clear" w:color="auto" w:fill="auto"/>
            <w:tcMar>
              <w:top w:w="100" w:type="dxa"/>
              <w:left w:w="100" w:type="dxa"/>
              <w:bottom w:w="100" w:type="dxa"/>
              <w:right w:w="100" w:type="dxa"/>
            </w:tcMar>
          </w:tcPr>
          <w:p w14:paraId="27849C4C" w14:textId="77777777" w:rsidR="00456A90" w:rsidRPr="001D68A7" w:rsidRDefault="00456A90">
            <w:pPr>
              <w:spacing w:line="240" w:lineRule="auto"/>
              <w:jc w:val="center"/>
              <w:rPr>
                <w:rFonts w:eastAsia="Calibri"/>
                <w:rPrChange w:id="4293" w:author="Binkis Mikas" w:date="2023-03-19T21:43:00Z">
                  <w:rPr>
                    <w:rFonts w:ascii="Times New Roman" w:eastAsia="Calibri" w:hAnsi="Times New Roman"/>
                  </w:rPr>
                </w:rPrChange>
              </w:rPr>
              <w:pPrChange w:id="4294" w:author="Binkis Mikas" w:date="2023-03-20T00:24:00Z">
                <w:pPr>
                  <w:spacing w:line="240" w:lineRule="auto"/>
                </w:pPr>
              </w:pPrChange>
            </w:pPr>
            <w:r w:rsidRPr="001D68A7">
              <w:rPr>
                <w:rFonts w:eastAsia="Calibri"/>
                <w:rPrChange w:id="4295" w:author="Binkis Mikas" w:date="2023-03-19T21:43:00Z">
                  <w:rPr>
                    <w:rFonts w:ascii="Times New Roman" w:eastAsia="Calibri" w:hAnsi="Times New Roman"/>
                  </w:rPr>
                </w:rPrChange>
              </w:rPr>
              <w:t>0,64</w:t>
            </w:r>
          </w:p>
        </w:tc>
        <w:tc>
          <w:tcPr>
            <w:tcW w:w="1547" w:type="dxa"/>
            <w:shd w:val="clear" w:color="auto" w:fill="auto"/>
            <w:tcMar>
              <w:top w:w="100" w:type="dxa"/>
              <w:left w:w="100" w:type="dxa"/>
              <w:bottom w:w="100" w:type="dxa"/>
              <w:right w:w="100" w:type="dxa"/>
            </w:tcMar>
          </w:tcPr>
          <w:p w14:paraId="2046E462" w14:textId="77777777" w:rsidR="00456A90" w:rsidRPr="001D68A7" w:rsidRDefault="00456A90">
            <w:pPr>
              <w:spacing w:line="240" w:lineRule="auto"/>
              <w:jc w:val="center"/>
              <w:rPr>
                <w:rFonts w:eastAsia="Calibri"/>
                <w:rPrChange w:id="4296" w:author="Binkis Mikas" w:date="2023-03-19T21:43:00Z">
                  <w:rPr>
                    <w:rFonts w:ascii="Times New Roman" w:eastAsia="Calibri" w:hAnsi="Times New Roman"/>
                  </w:rPr>
                </w:rPrChange>
              </w:rPr>
              <w:pPrChange w:id="4297" w:author="Binkis Mikas" w:date="2023-03-20T00:24:00Z">
                <w:pPr>
                  <w:spacing w:line="240" w:lineRule="auto"/>
                </w:pPr>
              </w:pPrChange>
            </w:pPr>
            <w:r w:rsidRPr="001D68A7">
              <w:rPr>
                <w:rFonts w:eastAsia="Calibri"/>
                <w:rPrChange w:id="4298" w:author="Binkis Mikas" w:date="2023-03-19T21:43:00Z">
                  <w:rPr>
                    <w:rFonts w:ascii="Times New Roman" w:eastAsia="Calibri" w:hAnsi="Times New Roman"/>
                  </w:rPr>
                </w:rPrChange>
              </w:rPr>
              <w:t>0,861</w:t>
            </w:r>
          </w:p>
        </w:tc>
      </w:tr>
      <w:tr w:rsidR="00456A90" w:rsidRPr="001D68A7" w14:paraId="6C8356DF" w14:textId="77777777" w:rsidTr="00456A90">
        <w:trPr>
          <w:trHeight w:val="359"/>
        </w:trPr>
        <w:tc>
          <w:tcPr>
            <w:tcW w:w="2060" w:type="dxa"/>
            <w:shd w:val="clear" w:color="auto" w:fill="auto"/>
            <w:tcMar>
              <w:top w:w="100" w:type="dxa"/>
              <w:left w:w="100" w:type="dxa"/>
              <w:bottom w:w="100" w:type="dxa"/>
              <w:right w:w="100" w:type="dxa"/>
            </w:tcMar>
          </w:tcPr>
          <w:p w14:paraId="43B59AF1" w14:textId="77777777" w:rsidR="00456A90" w:rsidRPr="00DF0DC2" w:rsidRDefault="00456A90" w:rsidP="004E777B">
            <w:pPr>
              <w:spacing w:line="240" w:lineRule="auto"/>
              <w:rPr>
                <w:rFonts w:eastAsia="Times New Roman"/>
                <w:b/>
                <w:bCs/>
                <w:rPrChange w:id="4299" w:author="Binkis Mikas" w:date="2023-03-19T23:20:00Z">
                  <w:rPr>
                    <w:rFonts w:ascii="Times New Roman" w:eastAsia="Times New Roman" w:hAnsi="Times New Roman"/>
                  </w:rPr>
                </w:rPrChange>
              </w:rPr>
            </w:pPr>
            <w:r w:rsidRPr="00DF0DC2">
              <w:rPr>
                <w:rFonts w:eastAsia="Times New Roman"/>
                <w:b/>
                <w:bCs/>
                <w:rPrChange w:id="4300" w:author="Binkis Mikas" w:date="2023-03-19T23:20:00Z">
                  <w:rPr>
                    <w:rFonts w:ascii="Times New Roman" w:eastAsia="Times New Roman" w:hAnsi="Times New Roman"/>
                  </w:rPr>
                </w:rPrChange>
              </w:rPr>
              <w:t>Three-dimensional rendering</w:t>
            </w:r>
          </w:p>
        </w:tc>
        <w:tc>
          <w:tcPr>
            <w:tcW w:w="1649" w:type="dxa"/>
            <w:shd w:val="clear" w:color="auto" w:fill="auto"/>
            <w:tcMar>
              <w:top w:w="100" w:type="dxa"/>
              <w:left w:w="100" w:type="dxa"/>
              <w:bottom w:w="100" w:type="dxa"/>
              <w:right w:w="100" w:type="dxa"/>
            </w:tcMar>
          </w:tcPr>
          <w:p w14:paraId="48B48583" w14:textId="77777777" w:rsidR="00456A90" w:rsidRPr="001D68A7" w:rsidRDefault="00456A90">
            <w:pPr>
              <w:spacing w:line="240" w:lineRule="auto"/>
              <w:jc w:val="center"/>
              <w:rPr>
                <w:rFonts w:eastAsia="Calibri"/>
                <w:rPrChange w:id="4301" w:author="Binkis Mikas" w:date="2023-03-19T21:43:00Z">
                  <w:rPr>
                    <w:rFonts w:ascii="Times New Roman" w:eastAsia="Calibri" w:hAnsi="Times New Roman"/>
                  </w:rPr>
                </w:rPrChange>
              </w:rPr>
              <w:pPrChange w:id="4302" w:author="Binkis Mikas" w:date="2023-03-20T00:24:00Z">
                <w:pPr>
                  <w:spacing w:line="240" w:lineRule="auto"/>
                </w:pPr>
              </w:pPrChange>
            </w:pPr>
            <w:r w:rsidRPr="001D68A7">
              <w:rPr>
                <w:rFonts w:eastAsia="Calibri"/>
                <w:rPrChange w:id="4303" w:author="Binkis Mikas" w:date="2023-03-19T21:43:00Z">
                  <w:rPr>
                    <w:rFonts w:ascii="Times New Roman" w:eastAsia="Calibri" w:hAnsi="Times New Roman"/>
                  </w:rPr>
                </w:rPrChange>
              </w:rPr>
              <w:t>0,842</w:t>
            </w:r>
          </w:p>
        </w:tc>
        <w:tc>
          <w:tcPr>
            <w:tcW w:w="1611" w:type="dxa"/>
            <w:shd w:val="clear" w:color="auto" w:fill="auto"/>
            <w:tcMar>
              <w:top w:w="100" w:type="dxa"/>
              <w:left w:w="100" w:type="dxa"/>
              <w:bottom w:w="100" w:type="dxa"/>
              <w:right w:w="100" w:type="dxa"/>
            </w:tcMar>
          </w:tcPr>
          <w:p w14:paraId="39F8A5C3" w14:textId="77777777" w:rsidR="00456A90" w:rsidRPr="001D68A7" w:rsidRDefault="00456A90">
            <w:pPr>
              <w:spacing w:line="240" w:lineRule="auto"/>
              <w:jc w:val="center"/>
              <w:rPr>
                <w:rFonts w:eastAsia="Calibri"/>
                <w:rPrChange w:id="4304" w:author="Binkis Mikas" w:date="2023-03-19T21:43:00Z">
                  <w:rPr>
                    <w:rFonts w:ascii="Times New Roman" w:eastAsia="Calibri" w:hAnsi="Times New Roman"/>
                  </w:rPr>
                </w:rPrChange>
              </w:rPr>
              <w:pPrChange w:id="4305" w:author="Binkis Mikas" w:date="2023-03-20T00:24:00Z">
                <w:pPr>
                  <w:spacing w:line="240" w:lineRule="auto"/>
                </w:pPr>
              </w:pPrChange>
            </w:pPr>
            <w:r w:rsidRPr="001D68A7">
              <w:rPr>
                <w:rFonts w:eastAsia="Calibri"/>
                <w:rPrChange w:id="4306" w:author="Binkis Mikas" w:date="2023-03-19T21:43:00Z">
                  <w:rPr>
                    <w:rFonts w:ascii="Times New Roman" w:eastAsia="Calibri" w:hAnsi="Times New Roman"/>
                  </w:rPr>
                </w:rPrChange>
              </w:rPr>
              <w:t>0,803</w:t>
            </w:r>
          </w:p>
        </w:tc>
        <w:tc>
          <w:tcPr>
            <w:tcW w:w="1586" w:type="dxa"/>
            <w:shd w:val="clear" w:color="auto" w:fill="auto"/>
            <w:tcMar>
              <w:top w:w="100" w:type="dxa"/>
              <w:left w:w="100" w:type="dxa"/>
              <w:bottom w:w="100" w:type="dxa"/>
              <w:right w:w="100" w:type="dxa"/>
            </w:tcMar>
          </w:tcPr>
          <w:p w14:paraId="041AFBFD" w14:textId="77777777" w:rsidR="00456A90" w:rsidRPr="001D68A7" w:rsidRDefault="00456A90">
            <w:pPr>
              <w:spacing w:line="240" w:lineRule="auto"/>
              <w:jc w:val="center"/>
              <w:rPr>
                <w:rFonts w:eastAsia="Calibri"/>
                <w:rPrChange w:id="4307" w:author="Binkis Mikas" w:date="2023-03-19T21:43:00Z">
                  <w:rPr>
                    <w:rFonts w:ascii="Times New Roman" w:eastAsia="Calibri" w:hAnsi="Times New Roman"/>
                  </w:rPr>
                </w:rPrChange>
              </w:rPr>
              <w:pPrChange w:id="4308" w:author="Binkis Mikas" w:date="2023-03-20T00:24:00Z">
                <w:pPr>
                  <w:spacing w:line="240" w:lineRule="auto"/>
                </w:pPr>
              </w:pPrChange>
            </w:pPr>
            <w:r w:rsidRPr="001D68A7">
              <w:rPr>
                <w:rFonts w:eastAsia="Calibri"/>
                <w:rPrChange w:id="4309" w:author="Binkis Mikas" w:date="2023-03-19T21:43:00Z">
                  <w:rPr>
                    <w:rFonts w:ascii="Times New Roman" w:eastAsia="Calibri" w:hAnsi="Times New Roman"/>
                  </w:rPr>
                </w:rPrChange>
              </w:rPr>
              <w:t>0,759</w:t>
            </w:r>
          </w:p>
        </w:tc>
        <w:tc>
          <w:tcPr>
            <w:tcW w:w="1547" w:type="dxa"/>
            <w:shd w:val="clear" w:color="auto" w:fill="auto"/>
            <w:tcMar>
              <w:top w:w="100" w:type="dxa"/>
              <w:left w:w="100" w:type="dxa"/>
              <w:bottom w:w="100" w:type="dxa"/>
              <w:right w:w="100" w:type="dxa"/>
            </w:tcMar>
          </w:tcPr>
          <w:p w14:paraId="0445CF53" w14:textId="77777777" w:rsidR="00456A90" w:rsidRPr="001D68A7" w:rsidRDefault="00456A90">
            <w:pPr>
              <w:spacing w:line="240" w:lineRule="auto"/>
              <w:jc w:val="center"/>
              <w:rPr>
                <w:rFonts w:eastAsia="Calibri"/>
                <w:rPrChange w:id="4310" w:author="Binkis Mikas" w:date="2023-03-19T21:43:00Z">
                  <w:rPr>
                    <w:rFonts w:ascii="Times New Roman" w:eastAsia="Calibri" w:hAnsi="Times New Roman"/>
                  </w:rPr>
                </w:rPrChange>
              </w:rPr>
              <w:pPrChange w:id="4311" w:author="Binkis Mikas" w:date="2023-03-20T00:24:00Z">
                <w:pPr>
                  <w:spacing w:line="240" w:lineRule="auto"/>
                </w:pPr>
              </w:pPrChange>
            </w:pPr>
            <w:r w:rsidRPr="001D68A7">
              <w:rPr>
                <w:rFonts w:eastAsia="Calibri"/>
                <w:rPrChange w:id="4312" w:author="Binkis Mikas" w:date="2023-03-19T21:43:00Z">
                  <w:rPr>
                    <w:rFonts w:ascii="Times New Roman" w:eastAsia="Calibri" w:hAnsi="Times New Roman"/>
                  </w:rPr>
                </w:rPrChange>
              </w:rPr>
              <w:t>0,916</w:t>
            </w:r>
          </w:p>
        </w:tc>
      </w:tr>
      <w:tr w:rsidR="00456A90" w:rsidRPr="001D68A7" w14:paraId="45EEE991" w14:textId="77777777" w:rsidTr="00456A90">
        <w:trPr>
          <w:trHeight w:val="296"/>
        </w:trPr>
        <w:tc>
          <w:tcPr>
            <w:tcW w:w="2060" w:type="dxa"/>
            <w:shd w:val="clear" w:color="auto" w:fill="auto"/>
            <w:tcMar>
              <w:top w:w="100" w:type="dxa"/>
              <w:left w:w="100" w:type="dxa"/>
              <w:bottom w:w="100" w:type="dxa"/>
              <w:right w:w="100" w:type="dxa"/>
            </w:tcMar>
          </w:tcPr>
          <w:p w14:paraId="4630226E" w14:textId="562F0B8F" w:rsidR="00456A90" w:rsidRPr="00DF0DC2" w:rsidRDefault="00456A90" w:rsidP="004E777B">
            <w:pPr>
              <w:spacing w:line="240" w:lineRule="auto"/>
              <w:rPr>
                <w:rFonts w:eastAsia="Times New Roman"/>
                <w:b/>
                <w:bCs/>
                <w:rPrChange w:id="4313" w:author="Binkis Mikas" w:date="2023-03-19T23:20:00Z">
                  <w:rPr>
                    <w:rFonts w:ascii="Times New Roman" w:eastAsia="Times New Roman" w:hAnsi="Times New Roman"/>
                  </w:rPr>
                </w:rPrChange>
              </w:rPr>
            </w:pPr>
            <w:r w:rsidRPr="00DF0DC2">
              <w:rPr>
                <w:rFonts w:eastAsia="Times New Roman"/>
                <w:b/>
                <w:bCs/>
                <w:rPrChange w:id="4314" w:author="Binkis Mikas" w:date="2023-03-19T23:20:00Z">
                  <w:rPr>
                    <w:rFonts w:ascii="Times New Roman" w:eastAsia="Times New Roman" w:hAnsi="Times New Roman"/>
                  </w:rPr>
                </w:rPrChange>
              </w:rPr>
              <w:t xml:space="preserve">Two-dimensional, </w:t>
            </w:r>
            <w:del w:id="4315" w:author="Tomas Blazauskas" w:date="2023-03-19T17:01:00Z">
              <w:r w:rsidRPr="00DF0DC2" w:rsidDel="007A1996">
                <w:rPr>
                  <w:rFonts w:eastAsia="Times New Roman"/>
                  <w:b/>
                  <w:bCs/>
                  <w:rPrChange w:id="4316" w:author="Binkis Mikas" w:date="2023-03-19T23:20:00Z">
                    <w:rPr>
                      <w:rFonts w:ascii="Times New Roman" w:eastAsia="Times New Roman" w:hAnsi="Times New Roman"/>
                    </w:rPr>
                  </w:rPrChange>
                </w:rPr>
                <w:delText>by cutting off</w:delText>
              </w:r>
            </w:del>
            <w:ins w:id="4317" w:author="Tomas Blazauskas" w:date="2023-03-19T17:01:00Z">
              <w:r w:rsidR="007A1996" w:rsidRPr="00DF0DC2">
                <w:rPr>
                  <w:rFonts w:eastAsia="Times New Roman"/>
                  <w:b/>
                  <w:bCs/>
                  <w:rPrChange w:id="4318" w:author="Binkis Mikas" w:date="2023-03-19T23:20:00Z">
                    <w:rPr>
                      <w:rFonts w:ascii="Times New Roman" w:eastAsia="Times New Roman" w:hAnsi="Times New Roman"/>
                    </w:rPr>
                  </w:rPrChange>
                </w:rPr>
                <w:t>clipping</w:t>
              </w:r>
            </w:ins>
          </w:p>
        </w:tc>
        <w:tc>
          <w:tcPr>
            <w:tcW w:w="1649" w:type="dxa"/>
            <w:shd w:val="clear" w:color="auto" w:fill="auto"/>
            <w:tcMar>
              <w:top w:w="100" w:type="dxa"/>
              <w:left w:w="100" w:type="dxa"/>
              <w:bottom w:w="100" w:type="dxa"/>
              <w:right w:w="100" w:type="dxa"/>
            </w:tcMar>
          </w:tcPr>
          <w:p w14:paraId="3FE4C68F" w14:textId="77777777" w:rsidR="00456A90" w:rsidRPr="001D68A7" w:rsidRDefault="00456A90">
            <w:pPr>
              <w:spacing w:line="240" w:lineRule="auto"/>
              <w:jc w:val="center"/>
              <w:rPr>
                <w:rFonts w:eastAsia="Calibri"/>
                <w:rPrChange w:id="4319" w:author="Binkis Mikas" w:date="2023-03-19T21:43:00Z">
                  <w:rPr>
                    <w:rFonts w:ascii="Times New Roman" w:eastAsia="Calibri" w:hAnsi="Times New Roman"/>
                  </w:rPr>
                </w:rPrChange>
              </w:rPr>
              <w:pPrChange w:id="4320" w:author="Binkis Mikas" w:date="2023-03-20T00:24:00Z">
                <w:pPr>
                  <w:spacing w:line="240" w:lineRule="auto"/>
                </w:pPr>
              </w:pPrChange>
            </w:pPr>
            <w:r w:rsidRPr="001D68A7">
              <w:rPr>
                <w:rFonts w:eastAsia="Calibri"/>
                <w:rPrChange w:id="4321" w:author="Binkis Mikas" w:date="2023-03-19T21:43:00Z">
                  <w:rPr>
                    <w:rFonts w:ascii="Times New Roman" w:eastAsia="Calibri" w:hAnsi="Times New Roman"/>
                  </w:rPr>
                </w:rPrChange>
              </w:rPr>
              <w:t>0,485</w:t>
            </w:r>
          </w:p>
        </w:tc>
        <w:tc>
          <w:tcPr>
            <w:tcW w:w="1611" w:type="dxa"/>
            <w:shd w:val="clear" w:color="auto" w:fill="auto"/>
            <w:tcMar>
              <w:top w:w="100" w:type="dxa"/>
              <w:left w:w="100" w:type="dxa"/>
              <w:bottom w:w="100" w:type="dxa"/>
              <w:right w:w="100" w:type="dxa"/>
            </w:tcMar>
          </w:tcPr>
          <w:p w14:paraId="0EF8BBE9" w14:textId="77777777" w:rsidR="00456A90" w:rsidRPr="001D68A7" w:rsidRDefault="00456A90">
            <w:pPr>
              <w:spacing w:line="240" w:lineRule="auto"/>
              <w:jc w:val="center"/>
              <w:rPr>
                <w:rFonts w:eastAsia="Calibri"/>
                <w:rPrChange w:id="4322" w:author="Binkis Mikas" w:date="2023-03-19T21:43:00Z">
                  <w:rPr>
                    <w:rFonts w:ascii="Times New Roman" w:eastAsia="Calibri" w:hAnsi="Times New Roman"/>
                  </w:rPr>
                </w:rPrChange>
              </w:rPr>
              <w:pPrChange w:id="4323" w:author="Binkis Mikas" w:date="2023-03-20T00:24:00Z">
                <w:pPr>
                  <w:spacing w:line="240" w:lineRule="auto"/>
                </w:pPr>
              </w:pPrChange>
            </w:pPr>
            <w:r w:rsidRPr="001D68A7">
              <w:rPr>
                <w:rFonts w:eastAsia="Calibri"/>
                <w:rPrChange w:id="4324" w:author="Binkis Mikas" w:date="2023-03-19T21:43:00Z">
                  <w:rPr>
                    <w:rFonts w:ascii="Times New Roman" w:eastAsia="Calibri" w:hAnsi="Times New Roman"/>
                  </w:rPr>
                </w:rPrChange>
              </w:rPr>
              <w:t>0,647</w:t>
            </w:r>
          </w:p>
        </w:tc>
        <w:tc>
          <w:tcPr>
            <w:tcW w:w="1586" w:type="dxa"/>
            <w:shd w:val="clear" w:color="auto" w:fill="auto"/>
            <w:tcMar>
              <w:top w:w="100" w:type="dxa"/>
              <w:left w:w="100" w:type="dxa"/>
              <w:bottom w:w="100" w:type="dxa"/>
              <w:right w:w="100" w:type="dxa"/>
            </w:tcMar>
          </w:tcPr>
          <w:p w14:paraId="38FF7038" w14:textId="77777777" w:rsidR="00456A90" w:rsidRPr="001D68A7" w:rsidRDefault="00456A90">
            <w:pPr>
              <w:spacing w:line="240" w:lineRule="auto"/>
              <w:jc w:val="center"/>
              <w:rPr>
                <w:rFonts w:eastAsia="Calibri"/>
                <w:rPrChange w:id="4325" w:author="Binkis Mikas" w:date="2023-03-19T21:43:00Z">
                  <w:rPr>
                    <w:rFonts w:ascii="Times New Roman" w:eastAsia="Calibri" w:hAnsi="Times New Roman"/>
                  </w:rPr>
                </w:rPrChange>
              </w:rPr>
              <w:pPrChange w:id="4326" w:author="Binkis Mikas" w:date="2023-03-20T00:24:00Z">
                <w:pPr>
                  <w:spacing w:line="240" w:lineRule="auto"/>
                </w:pPr>
              </w:pPrChange>
            </w:pPr>
            <w:r w:rsidRPr="001D68A7">
              <w:rPr>
                <w:rFonts w:eastAsia="Calibri"/>
                <w:rPrChange w:id="4327" w:author="Binkis Mikas" w:date="2023-03-19T21:43:00Z">
                  <w:rPr>
                    <w:rFonts w:ascii="Times New Roman" w:eastAsia="Calibri" w:hAnsi="Times New Roman"/>
                  </w:rPr>
                </w:rPrChange>
              </w:rPr>
              <w:t>0,616</w:t>
            </w:r>
          </w:p>
        </w:tc>
        <w:tc>
          <w:tcPr>
            <w:tcW w:w="1547" w:type="dxa"/>
            <w:shd w:val="clear" w:color="auto" w:fill="auto"/>
            <w:tcMar>
              <w:top w:w="100" w:type="dxa"/>
              <w:left w:w="100" w:type="dxa"/>
              <w:bottom w:w="100" w:type="dxa"/>
              <w:right w:w="100" w:type="dxa"/>
            </w:tcMar>
          </w:tcPr>
          <w:p w14:paraId="23AC44E1" w14:textId="77777777" w:rsidR="00456A90" w:rsidRPr="001D68A7" w:rsidRDefault="00456A90">
            <w:pPr>
              <w:spacing w:line="240" w:lineRule="auto"/>
              <w:jc w:val="center"/>
              <w:rPr>
                <w:rFonts w:eastAsia="Calibri"/>
                <w:rPrChange w:id="4328" w:author="Binkis Mikas" w:date="2023-03-19T21:43:00Z">
                  <w:rPr>
                    <w:rFonts w:ascii="Times New Roman" w:eastAsia="Calibri" w:hAnsi="Times New Roman"/>
                  </w:rPr>
                </w:rPrChange>
              </w:rPr>
              <w:pPrChange w:id="4329" w:author="Binkis Mikas" w:date="2023-03-20T00:24:00Z">
                <w:pPr>
                  <w:spacing w:line="240" w:lineRule="auto"/>
                </w:pPr>
              </w:pPrChange>
            </w:pPr>
            <w:r w:rsidRPr="001D68A7">
              <w:rPr>
                <w:rFonts w:eastAsia="Calibri"/>
                <w:rPrChange w:id="4330" w:author="Binkis Mikas" w:date="2023-03-19T21:43:00Z">
                  <w:rPr>
                    <w:rFonts w:ascii="Times New Roman" w:eastAsia="Calibri" w:hAnsi="Times New Roman"/>
                  </w:rPr>
                </w:rPrChange>
              </w:rPr>
              <w:t>0,769</w:t>
            </w:r>
          </w:p>
        </w:tc>
      </w:tr>
      <w:tr w:rsidR="00456A90" w:rsidRPr="001D68A7" w14:paraId="240C1D92" w14:textId="77777777" w:rsidTr="00456A90">
        <w:trPr>
          <w:trHeight w:val="340"/>
        </w:trPr>
        <w:tc>
          <w:tcPr>
            <w:tcW w:w="2060" w:type="dxa"/>
            <w:shd w:val="clear" w:color="auto" w:fill="auto"/>
            <w:tcMar>
              <w:top w:w="100" w:type="dxa"/>
              <w:left w:w="100" w:type="dxa"/>
              <w:bottom w:w="100" w:type="dxa"/>
              <w:right w:w="100" w:type="dxa"/>
            </w:tcMar>
          </w:tcPr>
          <w:p w14:paraId="77E71A7C" w14:textId="5E0B21E5" w:rsidR="00456A90" w:rsidRPr="00DF0DC2" w:rsidRDefault="00456A90" w:rsidP="004E777B">
            <w:pPr>
              <w:spacing w:line="240" w:lineRule="auto"/>
              <w:rPr>
                <w:rFonts w:eastAsia="Times New Roman"/>
                <w:b/>
                <w:bCs/>
                <w:rPrChange w:id="4331" w:author="Binkis Mikas" w:date="2023-03-19T23:20:00Z">
                  <w:rPr>
                    <w:rFonts w:ascii="Times New Roman" w:eastAsia="Times New Roman" w:hAnsi="Times New Roman"/>
                  </w:rPr>
                </w:rPrChange>
              </w:rPr>
            </w:pPr>
            <w:r w:rsidRPr="00DF0DC2">
              <w:rPr>
                <w:rFonts w:eastAsia="Times New Roman"/>
                <w:b/>
                <w:bCs/>
                <w:rPrChange w:id="4332" w:author="Binkis Mikas" w:date="2023-03-19T23:20:00Z">
                  <w:rPr>
                    <w:rFonts w:ascii="Times New Roman" w:eastAsia="Times New Roman" w:hAnsi="Times New Roman"/>
                  </w:rPr>
                </w:rPrChange>
              </w:rPr>
              <w:t xml:space="preserve">Two-dimensional, </w:t>
            </w:r>
            <w:del w:id="4333" w:author="Tomas Blazauskas" w:date="2023-03-19T17:01:00Z">
              <w:r w:rsidRPr="00DF0DC2" w:rsidDel="007A1996">
                <w:rPr>
                  <w:rFonts w:eastAsia="Times New Roman"/>
                  <w:b/>
                  <w:bCs/>
                  <w:rPrChange w:id="4334" w:author="Binkis Mikas" w:date="2023-03-19T23:20:00Z">
                    <w:rPr>
                      <w:rFonts w:ascii="Times New Roman" w:eastAsia="Times New Roman" w:hAnsi="Times New Roman"/>
                    </w:rPr>
                  </w:rPrChange>
                </w:rPr>
                <w:delText>merging</w:delText>
              </w:r>
            </w:del>
            <w:ins w:id="4335" w:author="Tomas Blazauskas" w:date="2023-03-19T17:01:00Z">
              <w:r w:rsidR="007A1996" w:rsidRPr="00DF0DC2">
                <w:rPr>
                  <w:rFonts w:eastAsia="Times New Roman"/>
                  <w:b/>
                  <w:bCs/>
                  <w:rPrChange w:id="4336" w:author="Binkis Mikas" w:date="2023-03-19T23:20:00Z">
                    <w:rPr>
                      <w:rFonts w:ascii="Times New Roman" w:eastAsia="Times New Roman" w:hAnsi="Times New Roman"/>
                    </w:rPr>
                  </w:rPrChange>
                </w:rPr>
                <w:t>blending</w:t>
              </w:r>
            </w:ins>
          </w:p>
        </w:tc>
        <w:tc>
          <w:tcPr>
            <w:tcW w:w="1649" w:type="dxa"/>
            <w:shd w:val="clear" w:color="auto" w:fill="auto"/>
            <w:tcMar>
              <w:top w:w="100" w:type="dxa"/>
              <w:left w:w="100" w:type="dxa"/>
              <w:bottom w:w="100" w:type="dxa"/>
              <w:right w:w="100" w:type="dxa"/>
            </w:tcMar>
          </w:tcPr>
          <w:p w14:paraId="26214942" w14:textId="77777777" w:rsidR="00456A90" w:rsidRPr="001D68A7" w:rsidRDefault="00456A90">
            <w:pPr>
              <w:spacing w:line="240" w:lineRule="auto"/>
              <w:jc w:val="center"/>
              <w:rPr>
                <w:rFonts w:eastAsia="Calibri"/>
                <w:rPrChange w:id="4337" w:author="Binkis Mikas" w:date="2023-03-19T21:43:00Z">
                  <w:rPr>
                    <w:rFonts w:ascii="Times New Roman" w:eastAsia="Calibri" w:hAnsi="Times New Roman"/>
                  </w:rPr>
                </w:rPrChange>
              </w:rPr>
              <w:pPrChange w:id="4338" w:author="Binkis Mikas" w:date="2023-03-20T00:24:00Z">
                <w:pPr>
                  <w:spacing w:line="240" w:lineRule="auto"/>
                </w:pPr>
              </w:pPrChange>
            </w:pPr>
            <w:r w:rsidRPr="001D68A7">
              <w:rPr>
                <w:rFonts w:eastAsia="Calibri"/>
                <w:rPrChange w:id="4339" w:author="Binkis Mikas" w:date="2023-03-19T21:43:00Z">
                  <w:rPr>
                    <w:rFonts w:ascii="Times New Roman" w:eastAsia="Calibri" w:hAnsi="Times New Roman"/>
                  </w:rPr>
                </w:rPrChange>
              </w:rPr>
              <w:t>0,826</w:t>
            </w:r>
          </w:p>
        </w:tc>
        <w:tc>
          <w:tcPr>
            <w:tcW w:w="1611" w:type="dxa"/>
            <w:shd w:val="clear" w:color="auto" w:fill="auto"/>
            <w:tcMar>
              <w:top w:w="100" w:type="dxa"/>
              <w:left w:w="100" w:type="dxa"/>
              <w:bottom w:w="100" w:type="dxa"/>
              <w:right w:w="100" w:type="dxa"/>
            </w:tcMar>
          </w:tcPr>
          <w:p w14:paraId="3C93310F" w14:textId="77777777" w:rsidR="00456A90" w:rsidRPr="001D68A7" w:rsidRDefault="00456A90">
            <w:pPr>
              <w:spacing w:line="240" w:lineRule="auto"/>
              <w:jc w:val="center"/>
              <w:rPr>
                <w:rFonts w:eastAsia="Calibri"/>
                <w:rPrChange w:id="4340" w:author="Binkis Mikas" w:date="2023-03-19T21:43:00Z">
                  <w:rPr>
                    <w:rFonts w:ascii="Times New Roman" w:eastAsia="Calibri" w:hAnsi="Times New Roman"/>
                  </w:rPr>
                </w:rPrChange>
              </w:rPr>
              <w:pPrChange w:id="4341" w:author="Binkis Mikas" w:date="2023-03-20T00:24:00Z">
                <w:pPr>
                  <w:spacing w:line="240" w:lineRule="auto"/>
                </w:pPr>
              </w:pPrChange>
            </w:pPr>
            <w:r w:rsidRPr="001D68A7">
              <w:rPr>
                <w:rFonts w:eastAsia="Calibri"/>
                <w:rPrChange w:id="4342" w:author="Binkis Mikas" w:date="2023-03-19T21:43:00Z">
                  <w:rPr>
                    <w:rFonts w:ascii="Times New Roman" w:eastAsia="Calibri" w:hAnsi="Times New Roman"/>
                  </w:rPr>
                </w:rPrChange>
              </w:rPr>
              <w:t>0,643</w:t>
            </w:r>
          </w:p>
        </w:tc>
        <w:tc>
          <w:tcPr>
            <w:tcW w:w="1586" w:type="dxa"/>
            <w:shd w:val="clear" w:color="auto" w:fill="auto"/>
            <w:tcMar>
              <w:top w:w="100" w:type="dxa"/>
              <w:left w:w="100" w:type="dxa"/>
              <w:bottom w:w="100" w:type="dxa"/>
              <w:right w:w="100" w:type="dxa"/>
            </w:tcMar>
          </w:tcPr>
          <w:p w14:paraId="493999D0" w14:textId="77777777" w:rsidR="00456A90" w:rsidRPr="001D68A7" w:rsidRDefault="00456A90">
            <w:pPr>
              <w:spacing w:line="240" w:lineRule="auto"/>
              <w:jc w:val="center"/>
              <w:rPr>
                <w:rFonts w:eastAsia="Calibri"/>
                <w:rPrChange w:id="4343" w:author="Binkis Mikas" w:date="2023-03-19T21:43:00Z">
                  <w:rPr>
                    <w:rFonts w:ascii="Times New Roman" w:eastAsia="Calibri" w:hAnsi="Times New Roman"/>
                  </w:rPr>
                </w:rPrChange>
              </w:rPr>
              <w:pPrChange w:id="4344" w:author="Binkis Mikas" w:date="2023-03-20T00:24:00Z">
                <w:pPr>
                  <w:spacing w:line="240" w:lineRule="auto"/>
                </w:pPr>
              </w:pPrChange>
            </w:pPr>
            <w:r w:rsidRPr="001D68A7">
              <w:rPr>
                <w:rFonts w:eastAsia="Calibri"/>
                <w:rPrChange w:id="4345" w:author="Binkis Mikas" w:date="2023-03-19T21:43:00Z">
                  <w:rPr>
                    <w:rFonts w:ascii="Times New Roman" w:eastAsia="Calibri" w:hAnsi="Times New Roman"/>
                  </w:rPr>
                </w:rPrChange>
              </w:rPr>
              <w:t>0,693</w:t>
            </w:r>
          </w:p>
        </w:tc>
        <w:tc>
          <w:tcPr>
            <w:tcW w:w="1547" w:type="dxa"/>
            <w:shd w:val="clear" w:color="auto" w:fill="auto"/>
            <w:tcMar>
              <w:top w:w="100" w:type="dxa"/>
              <w:left w:w="100" w:type="dxa"/>
              <w:bottom w:w="100" w:type="dxa"/>
              <w:right w:w="100" w:type="dxa"/>
            </w:tcMar>
          </w:tcPr>
          <w:p w14:paraId="3F9C61AC" w14:textId="77777777" w:rsidR="00456A90" w:rsidRPr="001D68A7" w:rsidRDefault="00456A90">
            <w:pPr>
              <w:spacing w:line="240" w:lineRule="auto"/>
              <w:jc w:val="center"/>
              <w:rPr>
                <w:rFonts w:eastAsia="Calibri"/>
                <w:rPrChange w:id="4346" w:author="Binkis Mikas" w:date="2023-03-19T21:43:00Z">
                  <w:rPr>
                    <w:rFonts w:ascii="Times New Roman" w:eastAsia="Calibri" w:hAnsi="Times New Roman"/>
                  </w:rPr>
                </w:rPrChange>
              </w:rPr>
              <w:pPrChange w:id="4347" w:author="Binkis Mikas" w:date="2023-03-20T00:24:00Z">
                <w:pPr>
                  <w:spacing w:line="240" w:lineRule="auto"/>
                </w:pPr>
              </w:pPrChange>
            </w:pPr>
            <w:r w:rsidRPr="001D68A7">
              <w:rPr>
                <w:rFonts w:eastAsia="Calibri"/>
                <w:rPrChange w:id="4348" w:author="Binkis Mikas" w:date="2023-03-19T21:43:00Z">
                  <w:rPr>
                    <w:rFonts w:ascii="Times New Roman" w:eastAsia="Calibri" w:hAnsi="Times New Roman"/>
                  </w:rPr>
                </w:rPrChange>
              </w:rPr>
              <w:t>0,846</w:t>
            </w:r>
          </w:p>
        </w:tc>
      </w:tr>
      <w:tr w:rsidR="00456A90" w:rsidRPr="001D68A7" w14:paraId="378BA2F5" w14:textId="77777777" w:rsidTr="00456A90">
        <w:trPr>
          <w:trHeight w:val="309"/>
        </w:trPr>
        <w:tc>
          <w:tcPr>
            <w:tcW w:w="2060" w:type="dxa"/>
            <w:shd w:val="clear" w:color="auto" w:fill="auto"/>
            <w:tcMar>
              <w:top w:w="100" w:type="dxa"/>
              <w:left w:w="100" w:type="dxa"/>
              <w:bottom w:w="100" w:type="dxa"/>
              <w:right w:w="100" w:type="dxa"/>
            </w:tcMar>
          </w:tcPr>
          <w:p w14:paraId="560C96DA" w14:textId="05DFCB32" w:rsidR="00456A90" w:rsidRPr="00DF0DC2" w:rsidRDefault="00456A90" w:rsidP="004E777B">
            <w:pPr>
              <w:spacing w:line="240" w:lineRule="auto"/>
              <w:rPr>
                <w:rFonts w:eastAsia="Times New Roman"/>
                <w:b/>
                <w:bCs/>
                <w:rPrChange w:id="4349" w:author="Binkis Mikas" w:date="2023-03-19T23:20:00Z">
                  <w:rPr>
                    <w:rFonts w:ascii="Times New Roman" w:eastAsia="Times New Roman" w:hAnsi="Times New Roman"/>
                  </w:rPr>
                </w:rPrChange>
              </w:rPr>
            </w:pPr>
            <w:r w:rsidRPr="00DF0DC2">
              <w:rPr>
                <w:rFonts w:eastAsia="Times New Roman"/>
                <w:b/>
                <w:bCs/>
                <w:rPrChange w:id="4350" w:author="Binkis Mikas" w:date="2023-03-19T23:20:00Z">
                  <w:rPr>
                    <w:rFonts w:ascii="Times New Roman" w:eastAsia="Times New Roman" w:hAnsi="Times New Roman"/>
                  </w:rPr>
                </w:rPrChange>
              </w:rPr>
              <w:t xml:space="preserve">Two-dimensional, </w:t>
            </w:r>
            <w:del w:id="4351" w:author="Tomas Blazauskas" w:date="2023-03-19T17:01:00Z">
              <w:r w:rsidRPr="00DF0DC2" w:rsidDel="007A1996">
                <w:rPr>
                  <w:rFonts w:eastAsia="Times New Roman"/>
                  <w:b/>
                  <w:bCs/>
                  <w:rPrChange w:id="4352" w:author="Binkis Mikas" w:date="2023-03-19T23:20:00Z">
                    <w:rPr>
                      <w:rFonts w:ascii="Times New Roman" w:eastAsia="Times New Roman" w:hAnsi="Times New Roman"/>
                    </w:rPr>
                  </w:rPrChange>
                </w:rPr>
                <w:delText>displaying a video</w:delText>
              </w:r>
            </w:del>
            <w:ins w:id="4353" w:author="Tomas Blazauskas" w:date="2023-03-19T17:01:00Z">
              <w:r w:rsidR="007A1996" w:rsidRPr="00DF0DC2">
                <w:rPr>
                  <w:rFonts w:eastAsia="Times New Roman"/>
                  <w:b/>
                  <w:bCs/>
                  <w:rPrChange w:id="4354" w:author="Binkis Mikas" w:date="2023-03-19T23:20:00Z">
                    <w:rPr>
                      <w:rFonts w:ascii="Times New Roman" w:eastAsia="Times New Roman" w:hAnsi="Times New Roman"/>
                    </w:rPr>
                  </w:rPrChange>
                </w:rPr>
                <w:t>sequential</w:t>
              </w:r>
            </w:ins>
          </w:p>
        </w:tc>
        <w:tc>
          <w:tcPr>
            <w:tcW w:w="1649" w:type="dxa"/>
            <w:shd w:val="clear" w:color="auto" w:fill="auto"/>
            <w:tcMar>
              <w:top w:w="100" w:type="dxa"/>
              <w:left w:w="100" w:type="dxa"/>
              <w:bottom w:w="100" w:type="dxa"/>
              <w:right w:w="100" w:type="dxa"/>
            </w:tcMar>
          </w:tcPr>
          <w:p w14:paraId="031791A1" w14:textId="77777777" w:rsidR="00456A90" w:rsidRPr="001D68A7" w:rsidRDefault="00456A90">
            <w:pPr>
              <w:spacing w:line="240" w:lineRule="auto"/>
              <w:jc w:val="center"/>
              <w:rPr>
                <w:rFonts w:eastAsia="Calibri"/>
                <w:rPrChange w:id="4355" w:author="Binkis Mikas" w:date="2023-03-19T21:43:00Z">
                  <w:rPr>
                    <w:rFonts w:ascii="Times New Roman" w:eastAsia="Calibri" w:hAnsi="Times New Roman"/>
                  </w:rPr>
                </w:rPrChange>
              </w:rPr>
              <w:pPrChange w:id="4356" w:author="Binkis Mikas" w:date="2023-03-20T00:24:00Z">
                <w:pPr>
                  <w:spacing w:line="240" w:lineRule="auto"/>
                </w:pPr>
              </w:pPrChange>
            </w:pPr>
            <w:r w:rsidRPr="001D68A7">
              <w:rPr>
                <w:rFonts w:eastAsia="Calibri"/>
                <w:rPrChange w:id="4357" w:author="Binkis Mikas" w:date="2023-03-19T21:43:00Z">
                  <w:rPr>
                    <w:rFonts w:ascii="Times New Roman" w:eastAsia="Calibri" w:hAnsi="Times New Roman"/>
                  </w:rPr>
                </w:rPrChange>
              </w:rPr>
              <w:t>0,619</w:t>
            </w:r>
          </w:p>
        </w:tc>
        <w:tc>
          <w:tcPr>
            <w:tcW w:w="1611" w:type="dxa"/>
            <w:shd w:val="clear" w:color="auto" w:fill="auto"/>
            <w:tcMar>
              <w:top w:w="100" w:type="dxa"/>
              <w:left w:w="100" w:type="dxa"/>
              <w:bottom w:w="100" w:type="dxa"/>
              <w:right w:w="100" w:type="dxa"/>
            </w:tcMar>
          </w:tcPr>
          <w:p w14:paraId="52D4EF80" w14:textId="77777777" w:rsidR="00456A90" w:rsidRPr="001D68A7" w:rsidRDefault="00456A90">
            <w:pPr>
              <w:spacing w:line="240" w:lineRule="auto"/>
              <w:jc w:val="center"/>
              <w:rPr>
                <w:rFonts w:eastAsia="Calibri"/>
                <w:rPrChange w:id="4358" w:author="Binkis Mikas" w:date="2023-03-19T21:43:00Z">
                  <w:rPr>
                    <w:rFonts w:ascii="Times New Roman" w:eastAsia="Calibri" w:hAnsi="Times New Roman"/>
                  </w:rPr>
                </w:rPrChange>
              </w:rPr>
              <w:pPrChange w:id="4359" w:author="Binkis Mikas" w:date="2023-03-20T00:24:00Z">
                <w:pPr>
                  <w:spacing w:line="240" w:lineRule="auto"/>
                </w:pPr>
              </w:pPrChange>
            </w:pPr>
            <w:r w:rsidRPr="001D68A7">
              <w:rPr>
                <w:rFonts w:eastAsia="Calibri"/>
                <w:rPrChange w:id="4360" w:author="Binkis Mikas" w:date="2023-03-19T21:43:00Z">
                  <w:rPr>
                    <w:rFonts w:ascii="Times New Roman" w:eastAsia="Calibri" w:hAnsi="Times New Roman"/>
                  </w:rPr>
                </w:rPrChange>
              </w:rPr>
              <w:t>0,808</w:t>
            </w:r>
          </w:p>
        </w:tc>
        <w:tc>
          <w:tcPr>
            <w:tcW w:w="1586" w:type="dxa"/>
            <w:shd w:val="clear" w:color="auto" w:fill="auto"/>
            <w:tcMar>
              <w:top w:w="100" w:type="dxa"/>
              <w:left w:w="100" w:type="dxa"/>
              <w:bottom w:w="100" w:type="dxa"/>
              <w:right w:w="100" w:type="dxa"/>
            </w:tcMar>
          </w:tcPr>
          <w:p w14:paraId="57B5FB66" w14:textId="77777777" w:rsidR="00456A90" w:rsidRPr="001D68A7" w:rsidRDefault="00456A90">
            <w:pPr>
              <w:spacing w:line="240" w:lineRule="auto"/>
              <w:jc w:val="center"/>
              <w:rPr>
                <w:rFonts w:eastAsia="Calibri"/>
                <w:rPrChange w:id="4361" w:author="Binkis Mikas" w:date="2023-03-19T21:43:00Z">
                  <w:rPr>
                    <w:rFonts w:ascii="Times New Roman" w:eastAsia="Calibri" w:hAnsi="Times New Roman"/>
                  </w:rPr>
                </w:rPrChange>
              </w:rPr>
              <w:pPrChange w:id="4362" w:author="Binkis Mikas" w:date="2023-03-20T00:24:00Z">
                <w:pPr>
                  <w:spacing w:line="240" w:lineRule="auto"/>
                </w:pPr>
              </w:pPrChange>
            </w:pPr>
            <w:r w:rsidRPr="001D68A7">
              <w:rPr>
                <w:rFonts w:eastAsia="Calibri"/>
                <w:rPrChange w:id="4363" w:author="Binkis Mikas" w:date="2023-03-19T21:43:00Z">
                  <w:rPr>
                    <w:rFonts w:ascii="Times New Roman" w:eastAsia="Calibri" w:hAnsi="Times New Roman"/>
                  </w:rPr>
                </w:rPrChange>
              </w:rPr>
              <w:t>0,232</w:t>
            </w:r>
          </w:p>
        </w:tc>
        <w:tc>
          <w:tcPr>
            <w:tcW w:w="1547" w:type="dxa"/>
            <w:shd w:val="clear" w:color="auto" w:fill="auto"/>
            <w:tcMar>
              <w:top w:w="100" w:type="dxa"/>
              <w:left w:w="100" w:type="dxa"/>
              <w:bottom w:w="100" w:type="dxa"/>
              <w:right w:w="100" w:type="dxa"/>
            </w:tcMar>
          </w:tcPr>
          <w:p w14:paraId="4B676F88" w14:textId="77777777" w:rsidR="00456A90" w:rsidRPr="001D68A7" w:rsidRDefault="00456A90">
            <w:pPr>
              <w:spacing w:line="240" w:lineRule="auto"/>
              <w:jc w:val="center"/>
              <w:rPr>
                <w:rFonts w:eastAsia="Calibri"/>
                <w:rPrChange w:id="4364" w:author="Binkis Mikas" w:date="2023-03-19T21:43:00Z">
                  <w:rPr>
                    <w:rFonts w:ascii="Times New Roman" w:eastAsia="Calibri" w:hAnsi="Times New Roman"/>
                  </w:rPr>
                </w:rPrChange>
              </w:rPr>
              <w:pPrChange w:id="4365" w:author="Binkis Mikas" w:date="2023-03-20T00:24:00Z">
                <w:pPr>
                  <w:spacing w:line="240" w:lineRule="auto"/>
                </w:pPr>
              </w:pPrChange>
            </w:pPr>
            <w:r w:rsidRPr="001D68A7">
              <w:rPr>
                <w:rFonts w:eastAsia="Calibri"/>
                <w:rPrChange w:id="4366" w:author="Binkis Mikas" w:date="2023-03-19T21:43:00Z">
                  <w:rPr>
                    <w:rFonts w:ascii="Times New Roman" w:eastAsia="Calibri" w:hAnsi="Times New Roman"/>
                  </w:rPr>
                </w:rPrChange>
              </w:rPr>
              <w:t>0,729</w:t>
            </w:r>
          </w:p>
        </w:tc>
      </w:tr>
      <w:tr w:rsidR="00456A90" w:rsidRPr="001D68A7" w14:paraId="67B0A365" w14:textId="77777777" w:rsidTr="00456A90">
        <w:trPr>
          <w:trHeight w:val="163"/>
        </w:trPr>
        <w:tc>
          <w:tcPr>
            <w:tcW w:w="2060" w:type="dxa"/>
            <w:shd w:val="clear" w:color="auto" w:fill="auto"/>
            <w:tcMar>
              <w:top w:w="100" w:type="dxa"/>
              <w:left w:w="100" w:type="dxa"/>
              <w:bottom w:w="100" w:type="dxa"/>
              <w:right w:w="100" w:type="dxa"/>
            </w:tcMar>
          </w:tcPr>
          <w:p w14:paraId="4DB8AC74" w14:textId="77777777" w:rsidR="00456A90" w:rsidRPr="00DF0DC2" w:rsidRDefault="00456A90" w:rsidP="004E777B">
            <w:pPr>
              <w:spacing w:line="240" w:lineRule="auto"/>
              <w:rPr>
                <w:rFonts w:eastAsia="Times New Roman"/>
                <w:b/>
                <w:bCs/>
                <w:rPrChange w:id="4367" w:author="Binkis Mikas" w:date="2023-03-19T23:20:00Z">
                  <w:rPr>
                    <w:rFonts w:ascii="Times New Roman" w:eastAsia="Times New Roman" w:hAnsi="Times New Roman"/>
                  </w:rPr>
                </w:rPrChange>
              </w:rPr>
            </w:pPr>
            <w:r w:rsidRPr="00DF0DC2">
              <w:rPr>
                <w:rFonts w:eastAsia="Times New Roman"/>
                <w:b/>
                <w:bCs/>
                <w:rPrChange w:id="4368" w:author="Binkis Mikas" w:date="2023-03-19T23:20:00Z">
                  <w:rPr>
                    <w:rFonts w:ascii="Times New Roman" w:eastAsia="Times New Roman" w:hAnsi="Times New Roman"/>
                  </w:rPr>
                </w:rPrChange>
              </w:rPr>
              <w:t>Sample of variables</w:t>
            </w:r>
          </w:p>
        </w:tc>
        <w:tc>
          <w:tcPr>
            <w:tcW w:w="1649" w:type="dxa"/>
            <w:shd w:val="clear" w:color="auto" w:fill="auto"/>
            <w:tcMar>
              <w:top w:w="100" w:type="dxa"/>
              <w:left w:w="100" w:type="dxa"/>
              <w:bottom w:w="100" w:type="dxa"/>
              <w:right w:w="100" w:type="dxa"/>
            </w:tcMar>
          </w:tcPr>
          <w:p w14:paraId="78941E47" w14:textId="77777777" w:rsidR="00456A90" w:rsidRPr="001D68A7" w:rsidRDefault="00456A90">
            <w:pPr>
              <w:spacing w:line="240" w:lineRule="auto"/>
              <w:jc w:val="center"/>
              <w:rPr>
                <w:rFonts w:eastAsia="Calibri"/>
                <w:rPrChange w:id="4369" w:author="Binkis Mikas" w:date="2023-03-19T21:43:00Z">
                  <w:rPr>
                    <w:rFonts w:ascii="Times New Roman" w:eastAsia="Calibri" w:hAnsi="Times New Roman"/>
                  </w:rPr>
                </w:rPrChange>
              </w:rPr>
              <w:pPrChange w:id="4370" w:author="Binkis Mikas" w:date="2023-03-20T00:24:00Z">
                <w:pPr>
                  <w:spacing w:line="240" w:lineRule="auto"/>
                </w:pPr>
              </w:pPrChange>
            </w:pPr>
            <w:r w:rsidRPr="001D68A7">
              <w:rPr>
                <w:rFonts w:eastAsia="Calibri"/>
                <w:rPrChange w:id="4371" w:author="Binkis Mikas" w:date="2023-03-19T21:43:00Z">
                  <w:rPr>
                    <w:rFonts w:ascii="Times New Roman" w:eastAsia="Calibri" w:hAnsi="Times New Roman"/>
                  </w:rPr>
                </w:rPrChange>
              </w:rPr>
              <w:t>5</w:t>
            </w:r>
          </w:p>
        </w:tc>
        <w:tc>
          <w:tcPr>
            <w:tcW w:w="1611" w:type="dxa"/>
            <w:shd w:val="clear" w:color="auto" w:fill="auto"/>
            <w:tcMar>
              <w:top w:w="100" w:type="dxa"/>
              <w:left w:w="100" w:type="dxa"/>
              <w:bottom w:w="100" w:type="dxa"/>
              <w:right w:w="100" w:type="dxa"/>
            </w:tcMar>
          </w:tcPr>
          <w:p w14:paraId="2598DEE6" w14:textId="77777777" w:rsidR="00456A90" w:rsidRPr="001D68A7" w:rsidRDefault="00456A90">
            <w:pPr>
              <w:spacing w:line="240" w:lineRule="auto"/>
              <w:jc w:val="center"/>
              <w:rPr>
                <w:rFonts w:eastAsia="Calibri"/>
                <w:rPrChange w:id="4372" w:author="Binkis Mikas" w:date="2023-03-19T21:43:00Z">
                  <w:rPr>
                    <w:rFonts w:ascii="Times New Roman" w:eastAsia="Calibri" w:hAnsi="Times New Roman"/>
                  </w:rPr>
                </w:rPrChange>
              </w:rPr>
              <w:pPrChange w:id="4373" w:author="Binkis Mikas" w:date="2023-03-20T00:24:00Z">
                <w:pPr>
                  <w:spacing w:line="240" w:lineRule="auto"/>
                </w:pPr>
              </w:pPrChange>
            </w:pPr>
            <w:r w:rsidRPr="001D68A7">
              <w:rPr>
                <w:rFonts w:eastAsia="Calibri"/>
                <w:rPrChange w:id="4374" w:author="Binkis Mikas" w:date="2023-03-19T21:43:00Z">
                  <w:rPr>
                    <w:rFonts w:ascii="Times New Roman" w:eastAsia="Calibri" w:hAnsi="Times New Roman"/>
                  </w:rPr>
                </w:rPrChange>
              </w:rPr>
              <w:t>4</w:t>
            </w:r>
          </w:p>
        </w:tc>
        <w:tc>
          <w:tcPr>
            <w:tcW w:w="1586" w:type="dxa"/>
            <w:shd w:val="clear" w:color="auto" w:fill="auto"/>
            <w:tcMar>
              <w:top w:w="100" w:type="dxa"/>
              <w:left w:w="100" w:type="dxa"/>
              <w:bottom w:w="100" w:type="dxa"/>
              <w:right w:w="100" w:type="dxa"/>
            </w:tcMar>
          </w:tcPr>
          <w:p w14:paraId="279935FF" w14:textId="77777777" w:rsidR="00456A90" w:rsidRPr="001D68A7" w:rsidRDefault="00456A90">
            <w:pPr>
              <w:spacing w:line="240" w:lineRule="auto"/>
              <w:jc w:val="center"/>
              <w:rPr>
                <w:rFonts w:eastAsia="Calibri"/>
                <w:rPrChange w:id="4375" w:author="Binkis Mikas" w:date="2023-03-19T21:43:00Z">
                  <w:rPr>
                    <w:rFonts w:ascii="Times New Roman" w:eastAsia="Calibri" w:hAnsi="Times New Roman"/>
                  </w:rPr>
                </w:rPrChange>
              </w:rPr>
              <w:pPrChange w:id="4376" w:author="Binkis Mikas" w:date="2023-03-20T00:24:00Z">
                <w:pPr>
                  <w:spacing w:line="240" w:lineRule="auto"/>
                </w:pPr>
              </w:pPrChange>
            </w:pPr>
            <w:r w:rsidRPr="001D68A7">
              <w:rPr>
                <w:rFonts w:eastAsia="Calibri"/>
                <w:rPrChange w:id="4377" w:author="Binkis Mikas" w:date="2023-03-19T21:43:00Z">
                  <w:rPr>
                    <w:rFonts w:ascii="Times New Roman" w:eastAsia="Calibri" w:hAnsi="Times New Roman"/>
                  </w:rPr>
                </w:rPrChange>
              </w:rPr>
              <w:t>4</w:t>
            </w:r>
          </w:p>
        </w:tc>
        <w:tc>
          <w:tcPr>
            <w:tcW w:w="1547" w:type="dxa"/>
            <w:shd w:val="clear" w:color="auto" w:fill="auto"/>
            <w:tcMar>
              <w:top w:w="100" w:type="dxa"/>
              <w:left w:w="100" w:type="dxa"/>
              <w:bottom w:w="100" w:type="dxa"/>
              <w:right w:w="100" w:type="dxa"/>
            </w:tcMar>
          </w:tcPr>
          <w:p w14:paraId="4E1E336A" w14:textId="77777777" w:rsidR="00456A90" w:rsidRPr="001D68A7" w:rsidRDefault="00456A90">
            <w:pPr>
              <w:spacing w:line="240" w:lineRule="auto"/>
              <w:jc w:val="center"/>
              <w:rPr>
                <w:rFonts w:eastAsia="Calibri"/>
                <w:rPrChange w:id="4378" w:author="Binkis Mikas" w:date="2023-03-19T21:43:00Z">
                  <w:rPr>
                    <w:rFonts w:ascii="Times New Roman" w:eastAsia="Calibri" w:hAnsi="Times New Roman"/>
                  </w:rPr>
                </w:rPrChange>
              </w:rPr>
              <w:pPrChange w:id="4379" w:author="Binkis Mikas" w:date="2023-03-20T00:24:00Z">
                <w:pPr>
                  <w:spacing w:line="240" w:lineRule="auto"/>
                </w:pPr>
              </w:pPrChange>
            </w:pPr>
            <w:r w:rsidRPr="001D68A7">
              <w:rPr>
                <w:rFonts w:eastAsia="Calibri"/>
                <w:rPrChange w:id="4380" w:author="Binkis Mikas" w:date="2023-03-19T21:43:00Z">
                  <w:rPr>
                    <w:rFonts w:ascii="Times New Roman" w:eastAsia="Calibri" w:hAnsi="Times New Roman"/>
                  </w:rPr>
                </w:rPrChange>
              </w:rPr>
              <w:t>14</w:t>
            </w:r>
          </w:p>
        </w:tc>
      </w:tr>
    </w:tbl>
    <w:p w14:paraId="2946DB82" w14:textId="2B17EC0F" w:rsidR="00B95AD6" w:rsidRPr="001D68A7" w:rsidDel="007A1996" w:rsidRDefault="00B95AD6" w:rsidP="008E38FE">
      <w:pPr>
        <w:pStyle w:val="MDPI21heading1"/>
        <w:ind w:firstLine="425"/>
        <w:jc w:val="both"/>
        <w:rPr>
          <w:del w:id="4381" w:author="Tomas Blazauskas" w:date="2023-03-19T17:01:00Z"/>
          <w:b w:val="0"/>
        </w:rPr>
      </w:pPr>
    </w:p>
    <w:p w14:paraId="462E9E0C" w14:textId="2549DDCF" w:rsidR="00B95AD6" w:rsidRPr="001D68A7" w:rsidRDefault="00B95AD6">
      <w:pPr>
        <w:pStyle w:val="MDPI21heading1"/>
        <w:spacing w:after="0"/>
        <w:ind w:firstLine="425"/>
        <w:jc w:val="both"/>
        <w:rPr>
          <w:b w:val="0"/>
        </w:rPr>
        <w:pPrChange w:id="4382" w:author="Binkis Mikas" w:date="2023-03-19T22:47:00Z">
          <w:pPr>
            <w:pStyle w:val="MDPI21heading1"/>
            <w:ind w:firstLine="425"/>
            <w:jc w:val="both"/>
          </w:pPr>
        </w:pPrChange>
      </w:pPr>
      <w:r w:rsidRPr="001D68A7">
        <w:rPr>
          <w:b w:val="0"/>
        </w:rPr>
        <w:t xml:space="preserve">The internal consistency of this survey for the sample of data collected during the experiment is adequate for each </w:t>
      </w:r>
      <w:del w:id="4383" w:author="Tomas Blazauskas" w:date="2023-03-19T17:02:00Z">
        <w:r w:rsidRPr="001D68A7" w:rsidDel="007D304B">
          <w:rPr>
            <w:b w:val="0"/>
          </w:rPr>
          <w:delText xml:space="preserve">mapping </w:delText>
        </w:r>
      </w:del>
      <w:r w:rsidRPr="001D68A7">
        <w:rPr>
          <w:b w:val="0"/>
        </w:rPr>
        <w:t xml:space="preserve">method, with coefficients &gt; 0.5 for a sample of fewer than 10 variables and </w:t>
      </w:r>
      <w:del w:id="4384" w:author="Tomas Blazauskas" w:date="2023-03-19T17:02:00Z">
        <w:r w:rsidRPr="001D68A7" w:rsidDel="007D304B">
          <w:rPr>
            <w:b w:val="0"/>
          </w:rPr>
          <w:delText>&gt;</w:delText>
        </w:r>
      </w:del>
      <w:ins w:id="4385" w:author="Tomas Blazauskas" w:date="2023-03-20T07:25:00Z">
        <w:r w:rsidR="001E2B55">
          <w:rPr>
            <w:b w:val="0"/>
          </w:rPr>
          <w:t>mo</w:t>
        </w:r>
      </w:ins>
      <w:ins w:id="4386" w:author="Tomas Blazauskas" w:date="2023-03-19T17:02:00Z">
        <w:r w:rsidR="007D304B" w:rsidRPr="001D68A7">
          <w:rPr>
            <w:b w:val="0"/>
          </w:rPr>
          <w:t>re than</w:t>
        </w:r>
      </w:ins>
      <w:r w:rsidRPr="001D68A7">
        <w:rPr>
          <w:b w:val="0"/>
        </w:rPr>
        <w:t xml:space="preserve"> 0.7 for a sample of more variables measured. From the coefficients </w:t>
      </w:r>
      <w:del w:id="4387" w:author="Tomas Blazauskas" w:date="2023-03-19T17:02:00Z">
        <w:r w:rsidRPr="001D68A7" w:rsidDel="007D304B">
          <w:rPr>
            <w:b w:val="0"/>
          </w:rPr>
          <w:delText xml:space="preserve">calculated </w:delText>
        </w:r>
      </w:del>
      <w:ins w:id="4388" w:author="Tomas Blazauskas" w:date="2023-03-19T17:02:00Z">
        <w:r w:rsidR="007D304B" w:rsidRPr="001D68A7">
          <w:rPr>
            <w:b w:val="0"/>
          </w:rPr>
          <w:t xml:space="preserve">presented </w:t>
        </w:r>
      </w:ins>
      <w:r w:rsidRPr="001D68A7">
        <w:rPr>
          <w:b w:val="0"/>
        </w:rPr>
        <w:t xml:space="preserve">in Table </w:t>
      </w:r>
      <w:del w:id="4389" w:author="Binkis Mikas" w:date="2023-03-19T23:44:00Z">
        <w:r w:rsidRPr="001D68A7" w:rsidDel="00E50A0B">
          <w:rPr>
            <w:b w:val="0"/>
          </w:rPr>
          <w:delText>8</w:delText>
        </w:r>
      </w:del>
      <w:ins w:id="4390" w:author="Binkis Mikas" w:date="2023-03-19T23:44:00Z">
        <w:r w:rsidR="00E50A0B">
          <w:rPr>
            <w:b w:val="0"/>
          </w:rPr>
          <w:t>10</w:t>
        </w:r>
      </w:ins>
      <w:r w:rsidRPr="001D68A7">
        <w:rPr>
          <w:b w:val="0"/>
        </w:rPr>
        <w:t xml:space="preserve">, </w:t>
      </w:r>
      <w:proofErr w:type="gramStart"/>
      <w:r w:rsidRPr="001D68A7">
        <w:rPr>
          <w:b w:val="0"/>
        </w:rPr>
        <w:t>it can be seen that almost</w:t>
      </w:r>
      <w:proofErr w:type="gramEnd"/>
      <w:r w:rsidRPr="001D68A7">
        <w:rPr>
          <w:b w:val="0"/>
        </w:rPr>
        <w:t xml:space="preserve"> all coefficients indicate internal consistency. The only IPQ variable for which the internal consistency is too low is the realism induced by the proposed two-dimensional method.</w:t>
      </w:r>
    </w:p>
    <w:p w14:paraId="5997CC1D" w14:textId="7846F119" w:rsidR="00456A90" w:rsidRPr="001D68A7" w:rsidRDefault="00456A90">
      <w:pPr>
        <w:pStyle w:val="MDPI21heading1"/>
        <w:rPr>
          <w:b w:val="0"/>
        </w:rPr>
        <w:pPrChange w:id="4391" w:author="Binkis Mikas" w:date="2023-03-20T00:28:00Z">
          <w:pPr>
            <w:pStyle w:val="MDPI21heading1"/>
            <w:ind w:firstLine="425"/>
            <w:jc w:val="center"/>
          </w:pPr>
        </w:pPrChange>
      </w:pPr>
      <w:del w:id="4392" w:author="Binkis Mikas" w:date="2023-03-20T00:15:00Z">
        <w:r w:rsidRPr="001D68A7" w:rsidDel="00125059">
          <w:rPr>
            <w:b w:val="0"/>
            <w:noProof/>
            <w:lang w:eastAsia="en-US" w:bidi="ar-SA"/>
          </w:rPr>
          <w:lastRenderedPageBreak/>
          <w:drawing>
            <wp:inline distT="114300" distB="114300" distL="114300" distR="114300" wp14:anchorId="5AADE70B" wp14:editId="16EFDC56">
              <wp:extent cx="3609141" cy="2028277"/>
              <wp:effectExtent l="0" t="0" r="0" 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609141" cy="2028277"/>
                      </a:xfrm>
                      <a:prstGeom prst="rect">
                        <a:avLst/>
                      </a:prstGeom>
                      <a:ln/>
                    </pic:spPr>
                  </pic:pic>
                </a:graphicData>
              </a:graphic>
            </wp:inline>
          </w:drawing>
        </w:r>
      </w:del>
      <w:ins w:id="4393" w:author="Binkis Mikas" w:date="2023-03-20T00:15:00Z">
        <w:r w:rsidR="00125059">
          <w:rPr>
            <w:b w:val="0"/>
            <w:noProof/>
          </w:rPr>
          <w:drawing>
            <wp:inline distT="0" distB="0" distL="0" distR="0" wp14:anchorId="077EC2CB" wp14:editId="76F0640B">
              <wp:extent cx="3600000"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2743200"/>
                      </a:xfrm>
                      <a:prstGeom prst="rect">
                        <a:avLst/>
                      </a:prstGeom>
                      <a:noFill/>
                      <a:ln>
                        <a:noFill/>
                      </a:ln>
                    </pic:spPr>
                  </pic:pic>
                </a:graphicData>
              </a:graphic>
            </wp:inline>
          </w:drawing>
        </w:r>
      </w:ins>
    </w:p>
    <w:p w14:paraId="2047E1C7" w14:textId="1A75008B" w:rsidR="00456A90" w:rsidRPr="001D68A7" w:rsidRDefault="00456A90">
      <w:pPr>
        <w:pStyle w:val="MDPI21heading1"/>
        <w:spacing w:before="120" w:after="240"/>
        <w:jc w:val="both"/>
        <w:rPr>
          <w:b w:val="0"/>
          <w:sz w:val="18"/>
        </w:rPr>
        <w:pPrChange w:id="4394" w:author="Binkis Mikas" w:date="2023-03-19T22:53:00Z">
          <w:pPr>
            <w:pStyle w:val="MDPI21heading1"/>
            <w:ind w:firstLine="425"/>
            <w:jc w:val="both"/>
          </w:pPr>
        </w:pPrChange>
      </w:pPr>
      <w:r w:rsidRPr="001D68A7">
        <w:rPr>
          <w:sz w:val="18"/>
        </w:rPr>
        <w:t>Figure 2</w:t>
      </w:r>
      <w:ins w:id="4395" w:author="Binkis Mikas" w:date="2023-03-20T00:33:00Z">
        <w:r w:rsidR="00EF02FD">
          <w:rPr>
            <w:sz w:val="18"/>
          </w:rPr>
          <w:t>2</w:t>
        </w:r>
      </w:ins>
      <w:del w:id="4396" w:author="Binkis Mikas" w:date="2023-03-20T00:33:00Z">
        <w:r w:rsidRPr="001D68A7" w:rsidDel="00EF02FD">
          <w:rPr>
            <w:sz w:val="18"/>
          </w:rPr>
          <w:delText>0</w:delText>
        </w:r>
      </w:del>
      <w:r w:rsidRPr="001D68A7">
        <w:rPr>
          <w:b w:val="0"/>
          <w:sz w:val="18"/>
        </w:rPr>
        <w:t>. Sense of presence ratings for different content representation methods</w:t>
      </w:r>
    </w:p>
    <w:p w14:paraId="00EF4430" w14:textId="5C9BD120" w:rsidR="00B95AD6" w:rsidRPr="001D68A7" w:rsidRDefault="00B95AD6">
      <w:pPr>
        <w:pStyle w:val="MDPI21heading1"/>
        <w:spacing w:before="0" w:after="0"/>
        <w:ind w:firstLine="425"/>
        <w:jc w:val="both"/>
        <w:rPr>
          <w:b w:val="0"/>
        </w:rPr>
        <w:pPrChange w:id="4397" w:author="Binkis Mikas" w:date="2023-03-19T22:18:00Z">
          <w:pPr>
            <w:pStyle w:val="MDPI21heading1"/>
            <w:ind w:firstLine="425"/>
            <w:jc w:val="both"/>
          </w:pPr>
        </w:pPrChange>
      </w:pPr>
      <w:r w:rsidRPr="001D68A7">
        <w:rPr>
          <w:b w:val="0"/>
        </w:rPr>
        <w:t xml:space="preserve">The distribution of the data shown in the </w:t>
      </w:r>
      <w:del w:id="4398" w:author="Tomas Blazauskas" w:date="2023-03-19T17:03:00Z">
        <w:r w:rsidRPr="001D68A7" w:rsidDel="00283E0B">
          <w:rPr>
            <w:b w:val="0"/>
          </w:rPr>
          <w:delText xml:space="preserve">graph </w:delText>
        </w:r>
      </w:del>
      <w:ins w:id="4399" w:author="Tomas Blazauskas" w:date="2023-03-19T17:03:00Z">
        <w:r w:rsidR="00283E0B" w:rsidRPr="001D68A7">
          <w:rPr>
            <w:b w:val="0"/>
          </w:rPr>
          <w:t xml:space="preserve">figure </w:t>
        </w:r>
      </w:ins>
      <w:r w:rsidRPr="001D68A7">
        <w:rPr>
          <w:b w:val="0"/>
        </w:rPr>
        <w:t>(</w:t>
      </w:r>
      <w:ins w:id="4400" w:author="Tomas Blazauskas" w:date="2023-03-19T17:03:00Z">
        <w:del w:id="4401" w:author="Binkis Mikas" w:date="2023-03-19T23:39:00Z">
          <w:r w:rsidR="00283E0B" w:rsidRPr="001D68A7" w:rsidDel="006579A6">
            <w:rPr>
              <w:b w:val="0"/>
            </w:rPr>
            <w:delText xml:space="preserve">see </w:delText>
          </w:r>
        </w:del>
      </w:ins>
      <w:r w:rsidRPr="001D68A7">
        <w:rPr>
          <w:b w:val="0"/>
        </w:rPr>
        <w:t>Fig. 2</w:t>
      </w:r>
      <w:del w:id="4402" w:author="Binkis Mikas" w:date="2023-03-20T00:33:00Z">
        <w:r w:rsidRPr="001D68A7" w:rsidDel="00EF02FD">
          <w:rPr>
            <w:b w:val="0"/>
          </w:rPr>
          <w:delText>0</w:delText>
        </w:r>
      </w:del>
      <w:ins w:id="4403" w:author="Binkis Mikas" w:date="2023-03-20T00:33:00Z">
        <w:r w:rsidR="00EF02FD">
          <w:rPr>
            <w:b w:val="0"/>
          </w:rPr>
          <w:t>2</w:t>
        </w:r>
      </w:ins>
      <w:r w:rsidRPr="001D68A7">
        <w:rPr>
          <w:b w:val="0"/>
        </w:rPr>
        <w:t xml:space="preserve">) shows that three-dimensional content in </w:t>
      </w:r>
      <w:del w:id="4404" w:author="Blažauskas Tomas" w:date="2023-01-25T23:21:00Z">
        <w:r w:rsidRPr="001D68A7" w:rsidDel="007C08C3">
          <w:rPr>
            <w:b w:val="0"/>
          </w:rPr>
          <w:delText>virtual reality</w:delText>
        </w:r>
      </w:del>
      <w:ins w:id="4405" w:author="Blažauskas Tomas" w:date="2023-01-25T23:21:00Z">
        <w:r w:rsidR="007C08C3" w:rsidRPr="001D68A7">
          <w:rPr>
            <w:b w:val="0"/>
          </w:rPr>
          <w:t>VR</w:t>
        </w:r>
      </w:ins>
      <w:r w:rsidRPr="001D68A7">
        <w:rPr>
          <w:b w:val="0"/>
        </w:rPr>
        <w:t xml:space="preserve"> produces</w:t>
      </w:r>
      <w:ins w:id="4406" w:author="Tomas Blazauskas" w:date="2023-03-20T07:24:00Z">
        <w:r w:rsidR="001E2B55">
          <w:rPr>
            <w:b w:val="0"/>
          </w:rPr>
          <w:t>,</w:t>
        </w:r>
      </w:ins>
      <w:r w:rsidRPr="001D68A7">
        <w:rPr>
          <w:b w:val="0"/>
        </w:rPr>
        <w:t xml:space="preserve"> on average</w:t>
      </w:r>
      <w:ins w:id="4407" w:author="Tomas Blazauskas" w:date="2023-03-20T07:24:00Z">
        <w:r w:rsidR="001E2B55">
          <w:rPr>
            <w:b w:val="0"/>
          </w:rPr>
          <w:t>,</w:t>
        </w:r>
      </w:ins>
      <w:r w:rsidRPr="001D68A7">
        <w:rPr>
          <w:b w:val="0"/>
        </w:rPr>
        <w:t xml:space="preserve"> the highest sense of </w:t>
      </w:r>
      <w:del w:id="4408" w:author="Tomas Blazauskas" w:date="2023-03-19T17:03:00Z">
        <w:r w:rsidRPr="001D68A7" w:rsidDel="00283E0B">
          <w:rPr>
            <w:b w:val="0"/>
          </w:rPr>
          <w:delText>co-</w:delText>
        </w:r>
      </w:del>
      <w:r w:rsidRPr="001D68A7">
        <w:rPr>
          <w:b w:val="0"/>
        </w:rPr>
        <w:t xml:space="preserve">presence in space (4.56). Among the methods of displaying two-dimensional content, the </w:t>
      </w:r>
      <w:del w:id="4409" w:author="Tomas Blazauskas" w:date="2023-03-19T17:04:00Z">
        <w:r w:rsidRPr="001D68A7" w:rsidDel="00283E0B">
          <w:rPr>
            <w:b w:val="0"/>
          </w:rPr>
          <w:delText xml:space="preserve">video evokes </w:delText>
        </w:r>
      </w:del>
      <w:ins w:id="4410" w:author="Tomas Blazauskas" w:date="2023-03-19T17:04:00Z">
        <w:r w:rsidR="00283E0B" w:rsidRPr="001D68A7">
          <w:rPr>
            <w:b w:val="0"/>
          </w:rPr>
          <w:t xml:space="preserve">sequential transition provides </w:t>
        </w:r>
      </w:ins>
      <w:r w:rsidRPr="001D68A7">
        <w:rPr>
          <w:b w:val="0"/>
        </w:rPr>
        <w:t xml:space="preserve">the greatest sense of presence. It has the lowest range of estimates and the highest mean (4.25). The lowest-scoring method in this category is the blending method, with the </w:t>
      </w:r>
      <w:del w:id="4411" w:author="Tomas Blazauskas" w:date="2023-03-19T17:04:00Z">
        <w:r w:rsidRPr="001D68A7" w:rsidDel="00283E0B">
          <w:rPr>
            <w:b w:val="0"/>
          </w:rPr>
          <w:delText xml:space="preserve">cropping </w:delText>
        </w:r>
      </w:del>
      <w:ins w:id="4412" w:author="Tomas Blazauskas" w:date="2023-03-19T17:04:00Z">
        <w:r w:rsidR="00283E0B" w:rsidRPr="001D68A7">
          <w:rPr>
            <w:b w:val="0"/>
          </w:rPr>
          <w:t xml:space="preserve">clipping </w:t>
        </w:r>
      </w:ins>
      <w:r w:rsidRPr="001D68A7">
        <w:rPr>
          <w:b w:val="0"/>
        </w:rPr>
        <w:t>method scoring slightly better.</w:t>
      </w:r>
    </w:p>
    <w:p w14:paraId="6CB85C8E" w14:textId="652B7ABA" w:rsidR="00B95AD6" w:rsidRPr="001D68A7" w:rsidRDefault="00B95AD6">
      <w:pPr>
        <w:pStyle w:val="MDPI21heading1"/>
        <w:spacing w:before="0" w:after="0"/>
        <w:ind w:firstLine="425"/>
        <w:jc w:val="both"/>
        <w:rPr>
          <w:b w:val="0"/>
        </w:rPr>
        <w:pPrChange w:id="4413" w:author="Binkis Mikas" w:date="2023-03-19T22:18:00Z">
          <w:pPr>
            <w:pStyle w:val="MDPI21heading1"/>
            <w:ind w:firstLine="425"/>
            <w:jc w:val="both"/>
          </w:pPr>
        </w:pPrChange>
      </w:pPr>
      <w:r w:rsidRPr="001D68A7">
        <w:rPr>
          <w:b w:val="0"/>
        </w:rPr>
        <w:t xml:space="preserve">When it comes to the </w:t>
      </w:r>
      <w:del w:id="4414" w:author="Tomas Blazauskas" w:date="2023-03-19T18:19:00Z">
        <w:r w:rsidRPr="001D68A7" w:rsidDel="0068339B">
          <w:rPr>
            <w:b w:val="0"/>
          </w:rPr>
          <w:delText xml:space="preserve">components </w:delText>
        </w:r>
      </w:del>
      <w:ins w:id="4415" w:author="Tomas Blazauskas" w:date="2023-03-19T18:19:00Z">
        <w:r w:rsidR="0068339B" w:rsidRPr="001D68A7">
          <w:rPr>
            <w:b w:val="0"/>
          </w:rPr>
          <w:t xml:space="preserve">elements </w:t>
        </w:r>
      </w:ins>
      <w:r w:rsidRPr="001D68A7">
        <w:rPr>
          <w:b w:val="0"/>
        </w:rPr>
        <w:t xml:space="preserve">of the sense of </w:t>
      </w:r>
      <w:del w:id="4416" w:author="Tomas Blazauskas" w:date="2023-03-19T18:19:00Z">
        <w:r w:rsidRPr="001D68A7" w:rsidDel="0068339B">
          <w:rPr>
            <w:b w:val="0"/>
          </w:rPr>
          <w:delText xml:space="preserve">being </w:delText>
        </w:r>
      </w:del>
      <w:ins w:id="4417" w:author="Tomas Blazauskas" w:date="2023-03-19T18:19:00Z">
        <w:r w:rsidR="0068339B" w:rsidRPr="001D68A7">
          <w:rPr>
            <w:b w:val="0"/>
          </w:rPr>
          <w:t xml:space="preserve">presence </w:t>
        </w:r>
      </w:ins>
      <w:r w:rsidRPr="001D68A7">
        <w:rPr>
          <w:b w:val="0"/>
        </w:rPr>
        <w:t xml:space="preserve">in virtual space (engagement, spatial perception of presence, realism), three-dimensional content scored the highest on average in all categories. Among the two-dimensional methods, </w:t>
      </w:r>
      <w:del w:id="4418" w:author="Tomas Blazauskas" w:date="2023-03-19T18:22:00Z">
        <w:r w:rsidRPr="001D68A7" w:rsidDel="0068339B">
          <w:rPr>
            <w:b w:val="0"/>
          </w:rPr>
          <w:delText xml:space="preserve">engagement </w:delText>
        </w:r>
      </w:del>
      <w:ins w:id="4419" w:author="Tomas Blazauskas" w:date="2023-03-19T18:22:00Z">
        <w:r w:rsidR="0068339B" w:rsidRPr="001D68A7">
          <w:rPr>
            <w:b w:val="0"/>
          </w:rPr>
          <w:t xml:space="preserve">immersion criteria </w:t>
        </w:r>
      </w:ins>
      <w:r w:rsidRPr="001D68A7">
        <w:rPr>
          <w:b w:val="0"/>
        </w:rPr>
        <w:t xml:space="preserve">scored on average highest for the </w:t>
      </w:r>
      <w:del w:id="4420" w:author="Tomas Blazauskas" w:date="2023-03-19T18:22:00Z">
        <w:r w:rsidRPr="001D68A7" w:rsidDel="0068339B">
          <w:rPr>
            <w:b w:val="0"/>
          </w:rPr>
          <w:delText xml:space="preserve">fusion </w:delText>
        </w:r>
      </w:del>
      <w:ins w:id="4421" w:author="Tomas Blazauskas" w:date="2023-03-19T18:22:00Z">
        <w:r w:rsidR="0068339B" w:rsidRPr="001D68A7">
          <w:rPr>
            <w:b w:val="0"/>
          </w:rPr>
          <w:t xml:space="preserve">blending </w:t>
        </w:r>
      </w:ins>
      <w:r w:rsidRPr="001D68A7">
        <w:rPr>
          <w:b w:val="0"/>
        </w:rPr>
        <w:t xml:space="preserve">method, while spatial awareness and realism scored on average higher for the proposed </w:t>
      </w:r>
      <w:del w:id="4422" w:author="Tomas Blazauskas" w:date="2023-03-19T18:23:00Z">
        <w:r w:rsidRPr="001D68A7" w:rsidDel="0068339B">
          <w:rPr>
            <w:b w:val="0"/>
          </w:rPr>
          <w:delText xml:space="preserve">transformation method using </w:delText>
        </w:r>
      </w:del>
      <w:ins w:id="4423" w:author="Tomas Blazauskas" w:date="2023-03-19T18:23:00Z">
        <w:r w:rsidR="0068339B" w:rsidRPr="001D68A7">
          <w:rPr>
            <w:b w:val="0"/>
          </w:rPr>
          <w:t>sequential transition</w:t>
        </w:r>
      </w:ins>
      <w:del w:id="4424" w:author="Tomas Blazauskas" w:date="2023-03-19T18:23:00Z">
        <w:r w:rsidRPr="001D68A7" w:rsidDel="0068339B">
          <w:rPr>
            <w:b w:val="0"/>
          </w:rPr>
          <w:delText>video</w:delText>
        </w:r>
      </w:del>
      <w:ins w:id="4425" w:author="Tomas Blazauskas" w:date="2023-03-19T18:23:00Z">
        <w:r w:rsidR="0068339B" w:rsidRPr="001D68A7">
          <w:rPr>
            <w:b w:val="0"/>
          </w:rPr>
          <w:t xml:space="preserve"> method</w:t>
        </w:r>
      </w:ins>
      <w:r w:rsidRPr="001D68A7">
        <w:rPr>
          <w:b w:val="0"/>
        </w:rPr>
        <w:t xml:space="preserve">. </w:t>
      </w:r>
    </w:p>
    <w:p w14:paraId="219CDDBB" w14:textId="04C2AADE" w:rsidR="00456A90" w:rsidRPr="001D68A7" w:rsidRDefault="00456A90">
      <w:pPr>
        <w:spacing w:before="240" w:after="120" w:line="240" w:lineRule="auto"/>
        <w:ind w:left="2041" w:firstLine="510"/>
        <w:rPr>
          <w:rFonts w:eastAsia="Times New Roman"/>
          <w:sz w:val="18"/>
        </w:rPr>
        <w:pPrChange w:id="4426" w:author="Binkis Mikas" w:date="2023-03-19T23:25:00Z">
          <w:pPr>
            <w:spacing w:line="240" w:lineRule="auto"/>
            <w:ind w:left="2040" w:firstLine="510"/>
          </w:pPr>
        </w:pPrChange>
      </w:pPr>
      <w:r w:rsidRPr="001D68A7">
        <w:rPr>
          <w:rFonts w:eastAsia="Times New Roman"/>
          <w:b/>
          <w:sz w:val="18"/>
        </w:rPr>
        <w:t xml:space="preserve">Table </w:t>
      </w:r>
      <w:del w:id="4427" w:author="Binkis Mikas" w:date="2023-03-19T23:44:00Z">
        <w:r w:rsidRPr="001D68A7" w:rsidDel="00E50A0B">
          <w:rPr>
            <w:rFonts w:eastAsia="Times New Roman"/>
            <w:b/>
            <w:sz w:val="18"/>
          </w:rPr>
          <w:delText>9</w:delText>
        </w:r>
      </w:del>
      <w:ins w:id="4428" w:author="Binkis Mikas" w:date="2023-03-19T23:44:00Z">
        <w:r w:rsidR="00E50A0B">
          <w:rPr>
            <w:rFonts w:eastAsia="Times New Roman"/>
            <w:b/>
            <w:sz w:val="18"/>
          </w:rPr>
          <w:t>11</w:t>
        </w:r>
      </w:ins>
      <w:r w:rsidRPr="001D68A7">
        <w:rPr>
          <w:rFonts w:eastAsia="Times New Roman"/>
          <w:sz w:val="18"/>
        </w:rPr>
        <w:t>. Statistics of the Sense of Presence survey estimates</w:t>
      </w:r>
      <w:del w:id="4429" w:author="Tomas Blazauskas" w:date="2023-03-19T18:23:00Z">
        <w:r w:rsidRPr="001D68A7" w:rsidDel="0068339B">
          <w:rPr>
            <w:rFonts w:eastAsia="Times New Roman"/>
            <w:sz w:val="18"/>
          </w:rPr>
          <w:delText xml:space="preserve"> for content with different rendering methods</w:delText>
        </w:r>
      </w:del>
    </w:p>
    <w:tbl>
      <w:tblPr>
        <w:tblW w:w="9081"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Change w:id="4430" w:author="Binkis Mikas" w:date="2023-03-20T00:38:00Z">
          <w:tblPr>
            <w:tblW w:w="8995" w:type="dxa"/>
            <w:tblInd w:w="1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PrChange>
      </w:tblPr>
      <w:tblGrid>
        <w:gridCol w:w="1701"/>
        <w:gridCol w:w="2126"/>
        <w:gridCol w:w="1276"/>
        <w:gridCol w:w="1134"/>
        <w:gridCol w:w="1417"/>
        <w:gridCol w:w="1427"/>
        <w:tblGridChange w:id="4431">
          <w:tblGrid>
            <w:gridCol w:w="1680"/>
            <w:gridCol w:w="1620"/>
            <w:gridCol w:w="1290"/>
            <w:gridCol w:w="1275"/>
            <w:gridCol w:w="1425"/>
            <w:gridCol w:w="1705"/>
          </w:tblGrid>
        </w:tblGridChange>
      </w:tblGrid>
      <w:tr w:rsidR="00456A90" w:rsidRPr="001D68A7" w14:paraId="46E15D10" w14:textId="77777777" w:rsidTr="0057556F">
        <w:trPr>
          <w:trHeight w:val="295"/>
          <w:tblHeader/>
          <w:trPrChange w:id="4432" w:author="Binkis Mikas" w:date="2023-03-20T00:38:00Z">
            <w:trPr>
              <w:trHeight w:val="295"/>
            </w:trPr>
          </w:trPrChange>
        </w:trPr>
        <w:tc>
          <w:tcPr>
            <w:tcW w:w="1701" w:type="dxa"/>
            <w:shd w:val="clear" w:color="auto" w:fill="auto"/>
            <w:tcMar>
              <w:top w:w="100" w:type="dxa"/>
              <w:left w:w="100" w:type="dxa"/>
              <w:bottom w:w="100" w:type="dxa"/>
              <w:right w:w="100" w:type="dxa"/>
            </w:tcMar>
            <w:tcPrChange w:id="4433" w:author="Binkis Mikas" w:date="2023-03-20T00:38:00Z">
              <w:tcPr>
                <w:tcW w:w="1680" w:type="dxa"/>
                <w:shd w:val="clear" w:color="auto" w:fill="auto"/>
                <w:tcMar>
                  <w:top w:w="100" w:type="dxa"/>
                  <w:left w:w="100" w:type="dxa"/>
                  <w:bottom w:w="100" w:type="dxa"/>
                  <w:right w:w="100" w:type="dxa"/>
                </w:tcMar>
              </w:tcPr>
            </w:tcPrChange>
          </w:tcPr>
          <w:p w14:paraId="12F40E89" w14:textId="77777777" w:rsidR="00456A90" w:rsidRPr="001D68A7" w:rsidRDefault="00456A90" w:rsidP="004E777B">
            <w:pPr>
              <w:spacing w:line="240" w:lineRule="auto"/>
              <w:ind w:left="140" w:right="140"/>
              <w:rPr>
                <w:rFonts w:eastAsia="Times New Roman"/>
                <w:rPrChange w:id="4434" w:author="Binkis Mikas" w:date="2023-03-19T21:43:00Z">
                  <w:rPr>
                    <w:rFonts w:ascii="Times New Roman" w:eastAsia="Times New Roman" w:hAnsi="Times New Roman"/>
                  </w:rPr>
                </w:rPrChange>
              </w:rPr>
            </w:pPr>
            <w:r w:rsidRPr="001D68A7">
              <w:rPr>
                <w:rFonts w:eastAsia="Times New Roman"/>
                <w:rPrChange w:id="4435" w:author="Binkis Mikas" w:date="2023-03-19T21:43:00Z">
                  <w:rPr>
                    <w:rFonts w:ascii="Times New Roman" w:eastAsia="Times New Roman" w:hAnsi="Times New Roman"/>
                  </w:rPr>
                </w:rPrChange>
              </w:rPr>
              <w:t xml:space="preserve"> </w:t>
            </w:r>
          </w:p>
        </w:tc>
        <w:tc>
          <w:tcPr>
            <w:tcW w:w="2126" w:type="dxa"/>
            <w:shd w:val="clear" w:color="auto" w:fill="auto"/>
            <w:tcMar>
              <w:top w:w="100" w:type="dxa"/>
              <w:left w:w="100" w:type="dxa"/>
              <w:bottom w:w="100" w:type="dxa"/>
              <w:right w:w="100" w:type="dxa"/>
            </w:tcMar>
            <w:tcPrChange w:id="4436" w:author="Binkis Mikas" w:date="2023-03-20T00:38:00Z">
              <w:tcPr>
                <w:tcW w:w="1620" w:type="dxa"/>
                <w:shd w:val="clear" w:color="auto" w:fill="auto"/>
                <w:tcMar>
                  <w:top w:w="100" w:type="dxa"/>
                  <w:left w:w="100" w:type="dxa"/>
                  <w:bottom w:w="100" w:type="dxa"/>
                  <w:right w:w="100" w:type="dxa"/>
                </w:tcMar>
              </w:tcPr>
            </w:tcPrChange>
          </w:tcPr>
          <w:p w14:paraId="608DEACE" w14:textId="77777777" w:rsidR="00456A90" w:rsidRPr="001D68A7" w:rsidRDefault="00456A90" w:rsidP="004E777B">
            <w:pPr>
              <w:spacing w:line="240" w:lineRule="auto"/>
              <w:ind w:left="140" w:right="140"/>
              <w:rPr>
                <w:rFonts w:eastAsia="Times New Roman"/>
                <w:rPrChange w:id="4437" w:author="Binkis Mikas" w:date="2023-03-19T21:43:00Z">
                  <w:rPr>
                    <w:rFonts w:ascii="Times New Roman" w:eastAsia="Times New Roman" w:hAnsi="Times New Roman"/>
                  </w:rPr>
                </w:rPrChange>
              </w:rPr>
            </w:pPr>
            <w:r w:rsidRPr="001D68A7">
              <w:rPr>
                <w:rFonts w:eastAsia="Times New Roman"/>
                <w:rPrChange w:id="4438" w:author="Binkis Mikas" w:date="2023-03-19T21:43:00Z">
                  <w:rPr>
                    <w:rFonts w:ascii="Times New Roman" w:eastAsia="Times New Roman" w:hAnsi="Times New Roman"/>
                  </w:rPr>
                </w:rPrChange>
              </w:rPr>
              <w:t xml:space="preserve"> </w:t>
            </w:r>
          </w:p>
        </w:tc>
        <w:tc>
          <w:tcPr>
            <w:tcW w:w="1276" w:type="dxa"/>
            <w:shd w:val="clear" w:color="auto" w:fill="auto"/>
            <w:tcMar>
              <w:top w:w="100" w:type="dxa"/>
              <w:left w:w="100" w:type="dxa"/>
              <w:bottom w:w="100" w:type="dxa"/>
              <w:right w:w="100" w:type="dxa"/>
            </w:tcMar>
            <w:tcPrChange w:id="4439" w:author="Binkis Mikas" w:date="2023-03-20T00:38:00Z">
              <w:tcPr>
                <w:tcW w:w="1290" w:type="dxa"/>
                <w:shd w:val="clear" w:color="auto" w:fill="auto"/>
                <w:tcMar>
                  <w:top w:w="100" w:type="dxa"/>
                  <w:left w:w="100" w:type="dxa"/>
                  <w:bottom w:w="100" w:type="dxa"/>
                  <w:right w:w="100" w:type="dxa"/>
                </w:tcMar>
              </w:tcPr>
            </w:tcPrChange>
          </w:tcPr>
          <w:p w14:paraId="48B01D79" w14:textId="77777777" w:rsidR="00456A90" w:rsidRPr="00DF0DC2" w:rsidRDefault="00456A90" w:rsidP="004E777B">
            <w:pPr>
              <w:spacing w:line="240" w:lineRule="auto"/>
              <w:ind w:left="140" w:right="140"/>
              <w:rPr>
                <w:rFonts w:eastAsia="Times New Roman"/>
                <w:b/>
                <w:bCs/>
                <w:rPrChange w:id="4440" w:author="Binkis Mikas" w:date="2023-03-19T23:20:00Z">
                  <w:rPr>
                    <w:rFonts w:ascii="Times New Roman" w:eastAsia="Times New Roman" w:hAnsi="Times New Roman"/>
                  </w:rPr>
                </w:rPrChange>
              </w:rPr>
            </w:pPr>
            <w:r w:rsidRPr="00DF0DC2">
              <w:rPr>
                <w:rFonts w:eastAsia="Times New Roman"/>
                <w:b/>
                <w:bCs/>
                <w:rPrChange w:id="4441" w:author="Binkis Mikas" w:date="2023-03-19T23:20:00Z">
                  <w:rPr>
                    <w:rFonts w:ascii="Times New Roman" w:eastAsia="Times New Roman" w:hAnsi="Times New Roman"/>
                  </w:rPr>
                </w:rPrChange>
              </w:rPr>
              <w:t>Average</w:t>
            </w:r>
          </w:p>
        </w:tc>
        <w:tc>
          <w:tcPr>
            <w:tcW w:w="1134" w:type="dxa"/>
            <w:shd w:val="clear" w:color="auto" w:fill="auto"/>
            <w:tcMar>
              <w:top w:w="100" w:type="dxa"/>
              <w:left w:w="100" w:type="dxa"/>
              <w:bottom w:w="100" w:type="dxa"/>
              <w:right w:w="100" w:type="dxa"/>
            </w:tcMar>
            <w:tcPrChange w:id="4442" w:author="Binkis Mikas" w:date="2023-03-20T00:38:00Z">
              <w:tcPr>
                <w:tcW w:w="1275" w:type="dxa"/>
                <w:shd w:val="clear" w:color="auto" w:fill="auto"/>
                <w:tcMar>
                  <w:top w:w="100" w:type="dxa"/>
                  <w:left w:w="100" w:type="dxa"/>
                  <w:bottom w:w="100" w:type="dxa"/>
                  <w:right w:w="100" w:type="dxa"/>
                </w:tcMar>
              </w:tcPr>
            </w:tcPrChange>
          </w:tcPr>
          <w:p w14:paraId="6841BD67" w14:textId="77777777" w:rsidR="00456A90" w:rsidRPr="00DF0DC2" w:rsidRDefault="00456A90" w:rsidP="004E777B">
            <w:pPr>
              <w:spacing w:line="240" w:lineRule="auto"/>
              <w:ind w:left="140" w:right="140"/>
              <w:rPr>
                <w:rFonts w:eastAsia="Times New Roman"/>
                <w:b/>
                <w:bCs/>
                <w:rPrChange w:id="4443" w:author="Binkis Mikas" w:date="2023-03-19T23:20:00Z">
                  <w:rPr>
                    <w:rFonts w:ascii="Times New Roman" w:eastAsia="Times New Roman" w:hAnsi="Times New Roman"/>
                  </w:rPr>
                </w:rPrChange>
              </w:rPr>
            </w:pPr>
            <w:r w:rsidRPr="00DF0DC2">
              <w:rPr>
                <w:rFonts w:eastAsia="Times New Roman"/>
                <w:b/>
                <w:bCs/>
                <w:rPrChange w:id="4444" w:author="Binkis Mikas" w:date="2023-03-19T23:20:00Z">
                  <w:rPr>
                    <w:rFonts w:ascii="Times New Roman" w:eastAsia="Times New Roman" w:hAnsi="Times New Roman"/>
                  </w:rPr>
                </w:rPrChange>
              </w:rPr>
              <w:t>Stand. Error</w:t>
            </w:r>
          </w:p>
        </w:tc>
        <w:tc>
          <w:tcPr>
            <w:tcW w:w="1417" w:type="dxa"/>
            <w:shd w:val="clear" w:color="auto" w:fill="auto"/>
            <w:tcMar>
              <w:top w:w="100" w:type="dxa"/>
              <w:left w:w="100" w:type="dxa"/>
              <w:bottom w:w="100" w:type="dxa"/>
              <w:right w:w="100" w:type="dxa"/>
            </w:tcMar>
            <w:tcPrChange w:id="4445" w:author="Binkis Mikas" w:date="2023-03-20T00:38:00Z">
              <w:tcPr>
                <w:tcW w:w="1425" w:type="dxa"/>
                <w:shd w:val="clear" w:color="auto" w:fill="auto"/>
                <w:tcMar>
                  <w:top w:w="100" w:type="dxa"/>
                  <w:left w:w="100" w:type="dxa"/>
                  <w:bottom w:w="100" w:type="dxa"/>
                  <w:right w:w="100" w:type="dxa"/>
                </w:tcMar>
              </w:tcPr>
            </w:tcPrChange>
          </w:tcPr>
          <w:p w14:paraId="4B224A93" w14:textId="77777777" w:rsidR="00456A90" w:rsidRPr="00DF0DC2" w:rsidRDefault="00456A90" w:rsidP="004E777B">
            <w:pPr>
              <w:spacing w:line="240" w:lineRule="auto"/>
              <w:ind w:left="140" w:right="140"/>
              <w:rPr>
                <w:rFonts w:eastAsia="Times New Roman"/>
                <w:b/>
                <w:bCs/>
                <w:rPrChange w:id="4446" w:author="Binkis Mikas" w:date="2023-03-19T23:20:00Z">
                  <w:rPr>
                    <w:rFonts w:ascii="Times New Roman" w:eastAsia="Times New Roman" w:hAnsi="Times New Roman"/>
                  </w:rPr>
                </w:rPrChange>
              </w:rPr>
            </w:pPr>
            <w:r w:rsidRPr="00DF0DC2">
              <w:rPr>
                <w:rFonts w:eastAsia="Times New Roman"/>
                <w:b/>
                <w:bCs/>
                <w:rPrChange w:id="4447" w:author="Binkis Mikas" w:date="2023-03-19T23:20:00Z">
                  <w:rPr>
                    <w:rFonts w:ascii="Times New Roman" w:eastAsia="Times New Roman" w:hAnsi="Times New Roman"/>
                  </w:rPr>
                </w:rPrChange>
              </w:rPr>
              <w:t>Stand. Deviation</w:t>
            </w:r>
          </w:p>
        </w:tc>
        <w:tc>
          <w:tcPr>
            <w:tcW w:w="1427" w:type="dxa"/>
            <w:shd w:val="clear" w:color="auto" w:fill="auto"/>
            <w:tcMar>
              <w:top w:w="100" w:type="dxa"/>
              <w:left w:w="100" w:type="dxa"/>
              <w:bottom w:w="100" w:type="dxa"/>
              <w:right w:w="100" w:type="dxa"/>
            </w:tcMar>
            <w:tcPrChange w:id="4448" w:author="Binkis Mikas" w:date="2023-03-20T00:38:00Z">
              <w:tcPr>
                <w:tcW w:w="1705" w:type="dxa"/>
                <w:shd w:val="clear" w:color="auto" w:fill="auto"/>
                <w:tcMar>
                  <w:top w:w="100" w:type="dxa"/>
                  <w:left w:w="100" w:type="dxa"/>
                  <w:bottom w:w="100" w:type="dxa"/>
                  <w:right w:w="100" w:type="dxa"/>
                </w:tcMar>
              </w:tcPr>
            </w:tcPrChange>
          </w:tcPr>
          <w:p w14:paraId="67C29D52" w14:textId="77777777" w:rsidR="00456A90" w:rsidRPr="00DF0DC2" w:rsidRDefault="00456A90" w:rsidP="004E777B">
            <w:pPr>
              <w:spacing w:line="240" w:lineRule="auto"/>
              <w:ind w:left="140" w:right="140"/>
              <w:rPr>
                <w:rFonts w:eastAsia="Times New Roman"/>
                <w:b/>
                <w:bCs/>
                <w:rPrChange w:id="4449" w:author="Binkis Mikas" w:date="2023-03-19T23:20:00Z">
                  <w:rPr>
                    <w:rFonts w:ascii="Times New Roman" w:eastAsia="Times New Roman" w:hAnsi="Times New Roman"/>
                  </w:rPr>
                </w:rPrChange>
              </w:rPr>
            </w:pPr>
            <w:r w:rsidRPr="00DF0DC2">
              <w:rPr>
                <w:rFonts w:eastAsia="Times New Roman"/>
                <w:b/>
                <w:bCs/>
                <w:rPrChange w:id="4450" w:author="Binkis Mikas" w:date="2023-03-19T23:20:00Z">
                  <w:rPr>
                    <w:rFonts w:ascii="Times New Roman" w:eastAsia="Times New Roman" w:hAnsi="Times New Roman"/>
                  </w:rPr>
                </w:rPrChange>
              </w:rPr>
              <w:t>Variation</w:t>
            </w:r>
          </w:p>
        </w:tc>
      </w:tr>
      <w:tr w:rsidR="00456A90" w:rsidRPr="001D68A7" w14:paraId="0F3CEFF9" w14:textId="77777777" w:rsidTr="0057556F">
        <w:trPr>
          <w:trHeight w:val="250"/>
          <w:trPrChange w:id="4451" w:author="Binkis Mikas" w:date="2023-03-20T00:38:00Z">
            <w:trPr>
              <w:trHeight w:val="250"/>
            </w:trPr>
          </w:trPrChange>
        </w:trPr>
        <w:tc>
          <w:tcPr>
            <w:tcW w:w="1701" w:type="dxa"/>
            <w:vMerge w:val="restart"/>
            <w:shd w:val="clear" w:color="auto" w:fill="auto"/>
            <w:tcMar>
              <w:top w:w="100" w:type="dxa"/>
              <w:left w:w="100" w:type="dxa"/>
              <w:bottom w:w="100" w:type="dxa"/>
              <w:right w:w="100" w:type="dxa"/>
            </w:tcMar>
            <w:tcPrChange w:id="4452" w:author="Binkis Mikas" w:date="2023-03-20T00:38:00Z">
              <w:tcPr>
                <w:tcW w:w="1680" w:type="dxa"/>
                <w:vMerge w:val="restart"/>
                <w:shd w:val="clear" w:color="auto" w:fill="auto"/>
                <w:tcMar>
                  <w:top w:w="100" w:type="dxa"/>
                  <w:left w:w="100" w:type="dxa"/>
                  <w:bottom w:w="100" w:type="dxa"/>
                  <w:right w:w="100" w:type="dxa"/>
                </w:tcMar>
              </w:tcPr>
            </w:tcPrChange>
          </w:tcPr>
          <w:p w14:paraId="59805E5C" w14:textId="1662D28B" w:rsidR="00456A90" w:rsidRPr="00DF0DC2" w:rsidRDefault="00456A90" w:rsidP="004E777B">
            <w:pPr>
              <w:spacing w:line="240" w:lineRule="auto"/>
              <w:ind w:left="140" w:right="140"/>
              <w:rPr>
                <w:rFonts w:eastAsia="Times New Roman"/>
                <w:b/>
                <w:bCs/>
                <w:rPrChange w:id="4453" w:author="Binkis Mikas" w:date="2023-03-19T23:20:00Z">
                  <w:rPr>
                    <w:rFonts w:ascii="Times New Roman" w:eastAsia="Times New Roman" w:hAnsi="Times New Roman"/>
                  </w:rPr>
                </w:rPrChange>
              </w:rPr>
            </w:pPr>
            <w:del w:id="4454" w:author="Tomas Blazauskas" w:date="2023-03-19T18:21:00Z">
              <w:r w:rsidRPr="00DF0DC2" w:rsidDel="0068339B">
                <w:rPr>
                  <w:rFonts w:eastAsia="Times New Roman"/>
                  <w:b/>
                  <w:bCs/>
                  <w:rPrChange w:id="4455" w:author="Binkis Mikas" w:date="2023-03-19T23:20:00Z">
                    <w:rPr>
                      <w:rFonts w:ascii="Times New Roman" w:eastAsia="Times New Roman" w:hAnsi="Times New Roman"/>
                    </w:rPr>
                  </w:rPrChange>
                </w:rPr>
                <w:delText>Video surface</w:delText>
              </w:r>
            </w:del>
            <w:ins w:id="4456" w:author="Tomas Blazauskas" w:date="2023-03-19T18:21:00Z">
              <w:r w:rsidR="0068339B" w:rsidRPr="00DF0DC2">
                <w:rPr>
                  <w:rFonts w:eastAsia="Times New Roman"/>
                  <w:b/>
                  <w:bCs/>
                  <w:rPrChange w:id="4457" w:author="Binkis Mikas" w:date="2023-03-19T23:20:00Z">
                    <w:rPr>
                      <w:rFonts w:ascii="Times New Roman" w:eastAsia="Times New Roman" w:hAnsi="Times New Roman"/>
                    </w:rPr>
                  </w:rPrChange>
                </w:rPr>
                <w:t>Sequential transition</w:t>
              </w:r>
            </w:ins>
          </w:p>
        </w:tc>
        <w:tc>
          <w:tcPr>
            <w:tcW w:w="2126" w:type="dxa"/>
            <w:shd w:val="clear" w:color="auto" w:fill="auto"/>
            <w:tcMar>
              <w:top w:w="100" w:type="dxa"/>
              <w:left w:w="100" w:type="dxa"/>
              <w:bottom w:w="100" w:type="dxa"/>
              <w:right w:w="100" w:type="dxa"/>
            </w:tcMar>
            <w:tcPrChange w:id="4458" w:author="Binkis Mikas" w:date="2023-03-20T00:38:00Z">
              <w:tcPr>
                <w:tcW w:w="1620" w:type="dxa"/>
                <w:shd w:val="clear" w:color="auto" w:fill="auto"/>
                <w:tcMar>
                  <w:top w:w="100" w:type="dxa"/>
                  <w:left w:w="100" w:type="dxa"/>
                  <w:bottom w:w="100" w:type="dxa"/>
                  <w:right w:w="100" w:type="dxa"/>
                </w:tcMar>
              </w:tcPr>
            </w:tcPrChange>
          </w:tcPr>
          <w:p w14:paraId="7C7F3E6C" w14:textId="216B84C9" w:rsidR="00456A90" w:rsidRPr="00DF0DC2" w:rsidRDefault="00456A90" w:rsidP="004E777B">
            <w:pPr>
              <w:spacing w:line="240" w:lineRule="auto"/>
              <w:ind w:left="140" w:right="140"/>
              <w:rPr>
                <w:rFonts w:eastAsia="Times New Roman"/>
                <w:b/>
                <w:bCs/>
                <w:rPrChange w:id="4459" w:author="Binkis Mikas" w:date="2023-03-19T23:20:00Z">
                  <w:rPr>
                    <w:rFonts w:ascii="Times New Roman" w:eastAsia="Times New Roman" w:hAnsi="Times New Roman"/>
                  </w:rPr>
                </w:rPrChange>
              </w:rPr>
            </w:pPr>
            <w:del w:id="4460" w:author="Tomas Blazauskas" w:date="2023-03-19T18:20:00Z">
              <w:r w:rsidRPr="00DF0DC2" w:rsidDel="0068339B">
                <w:rPr>
                  <w:rFonts w:eastAsia="Times New Roman"/>
                  <w:b/>
                  <w:bCs/>
                  <w:rPrChange w:id="4461" w:author="Binkis Mikas" w:date="2023-03-19T23:20:00Z">
                    <w:rPr>
                      <w:rFonts w:ascii="Times New Roman" w:eastAsia="Times New Roman" w:hAnsi="Times New Roman"/>
                    </w:rPr>
                  </w:rPrChange>
                </w:rPr>
                <w:delText>Get involved</w:delText>
              </w:r>
            </w:del>
            <w:ins w:id="4462" w:author="Tomas Blazauskas" w:date="2023-03-19T18:20:00Z">
              <w:r w:rsidR="0068339B" w:rsidRPr="00DF0DC2">
                <w:rPr>
                  <w:rFonts w:eastAsia="Times New Roman"/>
                  <w:b/>
                  <w:bCs/>
                  <w:rPrChange w:id="4463" w:author="Binkis Mikas" w:date="2023-03-19T23:20:00Z">
                    <w:rPr>
                      <w:rFonts w:ascii="Times New Roman" w:eastAsia="Times New Roman" w:hAnsi="Times New Roman"/>
                    </w:rPr>
                  </w:rPrChange>
                </w:rPr>
                <w:t>Immersion</w:t>
              </w:r>
            </w:ins>
          </w:p>
        </w:tc>
        <w:tc>
          <w:tcPr>
            <w:tcW w:w="1276" w:type="dxa"/>
            <w:shd w:val="clear" w:color="auto" w:fill="auto"/>
            <w:tcMar>
              <w:top w:w="100" w:type="dxa"/>
              <w:left w:w="100" w:type="dxa"/>
              <w:bottom w:w="100" w:type="dxa"/>
              <w:right w:w="100" w:type="dxa"/>
            </w:tcMar>
            <w:tcPrChange w:id="4464" w:author="Binkis Mikas" w:date="2023-03-20T00:38:00Z">
              <w:tcPr>
                <w:tcW w:w="1290" w:type="dxa"/>
                <w:shd w:val="clear" w:color="auto" w:fill="auto"/>
                <w:tcMar>
                  <w:top w:w="100" w:type="dxa"/>
                  <w:left w:w="100" w:type="dxa"/>
                  <w:bottom w:w="100" w:type="dxa"/>
                  <w:right w:w="100" w:type="dxa"/>
                </w:tcMar>
              </w:tcPr>
            </w:tcPrChange>
          </w:tcPr>
          <w:p w14:paraId="66A55045" w14:textId="77777777" w:rsidR="00456A90" w:rsidRPr="001D68A7" w:rsidRDefault="00456A90">
            <w:pPr>
              <w:spacing w:line="240" w:lineRule="auto"/>
              <w:ind w:left="140" w:right="140"/>
              <w:jc w:val="center"/>
              <w:rPr>
                <w:rFonts w:eastAsia="Times New Roman"/>
                <w:rPrChange w:id="4465" w:author="Binkis Mikas" w:date="2023-03-19T21:43:00Z">
                  <w:rPr>
                    <w:rFonts w:ascii="Times New Roman" w:eastAsia="Times New Roman" w:hAnsi="Times New Roman"/>
                  </w:rPr>
                </w:rPrChange>
              </w:rPr>
              <w:pPrChange w:id="4466" w:author="Binkis Mikas" w:date="2023-03-20T00:25:00Z">
                <w:pPr>
                  <w:spacing w:line="240" w:lineRule="auto"/>
                  <w:ind w:left="140" w:right="140"/>
                </w:pPr>
              </w:pPrChange>
            </w:pPr>
            <w:r w:rsidRPr="001D68A7">
              <w:rPr>
                <w:rFonts w:eastAsia="Times New Roman"/>
                <w:rPrChange w:id="4467" w:author="Binkis Mikas" w:date="2023-03-19T21:43:00Z">
                  <w:rPr>
                    <w:rFonts w:ascii="Times New Roman" w:eastAsia="Times New Roman" w:hAnsi="Times New Roman"/>
                  </w:rPr>
                </w:rPrChange>
              </w:rPr>
              <w:t>12,94</w:t>
            </w:r>
          </w:p>
        </w:tc>
        <w:tc>
          <w:tcPr>
            <w:tcW w:w="1134" w:type="dxa"/>
            <w:shd w:val="clear" w:color="auto" w:fill="auto"/>
            <w:tcMar>
              <w:top w:w="100" w:type="dxa"/>
              <w:left w:w="100" w:type="dxa"/>
              <w:bottom w:w="100" w:type="dxa"/>
              <w:right w:w="100" w:type="dxa"/>
            </w:tcMar>
            <w:tcPrChange w:id="4468" w:author="Binkis Mikas" w:date="2023-03-20T00:38:00Z">
              <w:tcPr>
                <w:tcW w:w="1275" w:type="dxa"/>
                <w:shd w:val="clear" w:color="auto" w:fill="auto"/>
                <w:tcMar>
                  <w:top w:w="100" w:type="dxa"/>
                  <w:left w:w="100" w:type="dxa"/>
                  <w:bottom w:w="100" w:type="dxa"/>
                  <w:right w:w="100" w:type="dxa"/>
                </w:tcMar>
              </w:tcPr>
            </w:tcPrChange>
          </w:tcPr>
          <w:p w14:paraId="7A64C935" w14:textId="77777777" w:rsidR="00456A90" w:rsidRPr="001D68A7" w:rsidRDefault="00456A90">
            <w:pPr>
              <w:spacing w:line="240" w:lineRule="auto"/>
              <w:ind w:left="140" w:right="140"/>
              <w:jc w:val="center"/>
              <w:rPr>
                <w:rFonts w:eastAsia="Times New Roman"/>
                <w:rPrChange w:id="4469" w:author="Binkis Mikas" w:date="2023-03-19T21:43:00Z">
                  <w:rPr>
                    <w:rFonts w:ascii="Times New Roman" w:eastAsia="Times New Roman" w:hAnsi="Times New Roman"/>
                  </w:rPr>
                </w:rPrChange>
              </w:rPr>
              <w:pPrChange w:id="4470" w:author="Binkis Mikas" w:date="2023-03-20T00:25:00Z">
                <w:pPr>
                  <w:spacing w:line="240" w:lineRule="auto"/>
                  <w:ind w:left="140" w:right="140"/>
                </w:pPr>
              </w:pPrChange>
            </w:pPr>
            <w:r w:rsidRPr="001D68A7">
              <w:rPr>
                <w:rFonts w:eastAsia="Times New Roman"/>
                <w:rPrChange w:id="4471" w:author="Binkis Mikas" w:date="2023-03-19T21:43:00Z">
                  <w:rPr>
                    <w:rFonts w:ascii="Times New Roman" w:eastAsia="Times New Roman" w:hAnsi="Times New Roman"/>
                  </w:rPr>
                </w:rPrChange>
              </w:rPr>
              <w:t>0,755</w:t>
            </w:r>
          </w:p>
        </w:tc>
        <w:tc>
          <w:tcPr>
            <w:tcW w:w="1417" w:type="dxa"/>
            <w:shd w:val="clear" w:color="auto" w:fill="auto"/>
            <w:tcMar>
              <w:top w:w="100" w:type="dxa"/>
              <w:left w:w="100" w:type="dxa"/>
              <w:bottom w:w="100" w:type="dxa"/>
              <w:right w:w="100" w:type="dxa"/>
            </w:tcMar>
            <w:tcPrChange w:id="4472" w:author="Binkis Mikas" w:date="2023-03-20T00:38:00Z">
              <w:tcPr>
                <w:tcW w:w="1425" w:type="dxa"/>
                <w:shd w:val="clear" w:color="auto" w:fill="auto"/>
                <w:tcMar>
                  <w:top w:w="100" w:type="dxa"/>
                  <w:left w:w="100" w:type="dxa"/>
                  <w:bottom w:w="100" w:type="dxa"/>
                  <w:right w:w="100" w:type="dxa"/>
                </w:tcMar>
              </w:tcPr>
            </w:tcPrChange>
          </w:tcPr>
          <w:p w14:paraId="686DDB9B" w14:textId="77777777" w:rsidR="00456A90" w:rsidRPr="001D68A7" w:rsidRDefault="00456A90">
            <w:pPr>
              <w:spacing w:line="240" w:lineRule="auto"/>
              <w:ind w:left="140" w:right="140"/>
              <w:jc w:val="center"/>
              <w:rPr>
                <w:rFonts w:eastAsia="Times New Roman"/>
                <w:rPrChange w:id="4473" w:author="Binkis Mikas" w:date="2023-03-19T21:43:00Z">
                  <w:rPr>
                    <w:rFonts w:ascii="Times New Roman" w:eastAsia="Times New Roman" w:hAnsi="Times New Roman"/>
                  </w:rPr>
                </w:rPrChange>
              </w:rPr>
              <w:pPrChange w:id="4474" w:author="Binkis Mikas" w:date="2023-03-20T00:25:00Z">
                <w:pPr>
                  <w:spacing w:line="240" w:lineRule="auto"/>
                  <w:ind w:left="140" w:right="140"/>
                </w:pPr>
              </w:pPrChange>
            </w:pPr>
            <w:r w:rsidRPr="001D68A7">
              <w:rPr>
                <w:rFonts w:eastAsia="Times New Roman"/>
                <w:rPrChange w:id="4475" w:author="Binkis Mikas" w:date="2023-03-19T21:43:00Z">
                  <w:rPr>
                    <w:rFonts w:ascii="Times New Roman" w:eastAsia="Times New Roman" w:hAnsi="Times New Roman"/>
                  </w:rPr>
                </w:rPrChange>
              </w:rPr>
              <w:t>3,021</w:t>
            </w:r>
          </w:p>
        </w:tc>
        <w:tc>
          <w:tcPr>
            <w:tcW w:w="1427" w:type="dxa"/>
            <w:shd w:val="clear" w:color="auto" w:fill="auto"/>
            <w:tcMar>
              <w:top w:w="100" w:type="dxa"/>
              <w:left w:w="100" w:type="dxa"/>
              <w:bottom w:w="100" w:type="dxa"/>
              <w:right w:w="100" w:type="dxa"/>
            </w:tcMar>
            <w:tcPrChange w:id="4476" w:author="Binkis Mikas" w:date="2023-03-20T00:38:00Z">
              <w:tcPr>
                <w:tcW w:w="1705" w:type="dxa"/>
                <w:shd w:val="clear" w:color="auto" w:fill="auto"/>
                <w:tcMar>
                  <w:top w:w="100" w:type="dxa"/>
                  <w:left w:w="100" w:type="dxa"/>
                  <w:bottom w:w="100" w:type="dxa"/>
                  <w:right w:w="100" w:type="dxa"/>
                </w:tcMar>
              </w:tcPr>
            </w:tcPrChange>
          </w:tcPr>
          <w:p w14:paraId="4D3CC18A" w14:textId="77777777" w:rsidR="00456A90" w:rsidRPr="001D68A7" w:rsidRDefault="00456A90">
            <w:pPr>
              <w:spacing w:line="240" w:lineRule="auto"/>
              <w:ind w:left="140" w:right="140"/>
              <w:jc w:val="center"/>
              <w:rPr>
                <w:rFonts w:eastAsia="Times New Roman"/>
                <w:rPrChange w:id="4477" w:author="Binkis Mikas" w:date="2023-03-19T21:43:00Z">
                  <w:rPr>
                    <w:rFonts w:ascii="Times New Roman" w:eastAsia="Times New Roman" w:hAnsi="Times New Roman"/>
                  </w:rPr>
                </w:rPrChange>
              </w:rPr>
              <w:pPrChange w:id="4478" w:author="Binkis Mikas" w:date="2023-03-20T00:25:00Z">
                <w:pPr>
                  <w:spacing w:line="240" w:lineRule="auto"/>
                  <w:ind w:left="140" w:right="140"/>
                </w:pPr>
              </w:pPrChange>
            </w:pPr>
            <w:r w:rsidRPr="001D68A7">
              <w:rPr>
                <w:rFonts w:eastAsia="Times New Roman"/>
                <w:rPrChange w:id="4479" w:author="Binkis Mikas" w:date="2023-03-19T21:43:00Z">
                  <w:rPr>
                    <w:rFonts w:ascii="Times New Roman" w:eastAsia="Times New Roman" w:hAnsi="Times New Roman"/>
                  </w:rPr>
                </w:rPrChange>
              </w:rPr>
              <w:t>9,129</w:t>
            </w:r>
          </w:p>
        </w:tc>
      </w:tr>
      <w:tr w:rsidR="00456A90" w:rsidRPr="001D68A7" w14:paraId="74D1D231" w14:textId="77777777" w:rsidTr="0057556F">
        <w:trPr>
          <w:trHeight w:val="340"/>
          <w:trPrChange w:id="4480" w:author="Binkis Mikas" w:date="2023-03-20T00:38:00Z">
            <w:trPr>
              <w:trHeight w:val="340"/>
            </w:trPr>
          </w:trPrChange>
        </w:trPr>
        <w:tc>
          <w:tcPr>
            <w:tcW w:w="1701" w:type="dxa"/>
            <w:vMerge/>
            <w:shd w:val="clear" w:color="auto" w:fill="auto"/>
            <w:tcMar>
              <w:top w:w="100" w:type="dxa"/>
              <w:left w:w="100" w:type="dxa"/>
              <w:bottom w:w="100" w:type="dxa"/>
              <w:right w:w="100" w:type="dxa"/>
            </w:tcMar>
            <w:tcPrChange w:id="4481" w:author="Binkis Mikas" w:date="2023-03-20T00:38:00Z">
              <w:tcPr>
                <w:tcW w:w="1680" w:type="dxa"/>
                <w:vMerge/>
                <w:shd w:val="clear" w:color="auto" w:fill="auto"/>
                <w:tcMar>
                  <w:top w:w="100" w:type="dxa"/>
                  <w:left w:w="100" w:type="dxa"/>
                  <w:bottom w:w="100" w:type="dxa"/>
                  <w:right w:w="100" w:type="dxa"/>
                </w:tcMar>
              </w:tcPr>
            </w:tcPrChange>
          </w:tcPr>
          <w:p w14:paraId="110FFD37" w14:textId="77777777" w:rsidR="00456A90" w:rsidRPr="00DF0DC2" w:rsidRDefault="00456A90" w:rsidP="004E777B">
            <w:pPr>
              <w:widowControl w:val="0"/>
              <w:pBdr>
                <w:top w:val="nil"/>
                <w:left w:val="nil"/>
                <w:bottom w:val="nil"/>
                <w:right w:val="nil"/>
                <w:between w:val="nil"/>
              </w:pBdr>
              <w:spacing w:line="240" w:lineRule="auto"/>
              <w:rPr>
                <w:rFonts w:eastAsia="Times New Roman"/>
                <w:b/>
                <w:bCs/>
                <w:rPrChange w:id="4482" w:author="Binkis Mikas" w:date="2023-03-19T23:20: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483" w:author="Binkis Mikas" w:date="2023-03-20T00:38:00Z">
              <w:tcPr>
                <w:tcW w:w="1620" w:type="dxa"/>
                <w:shd w:val="clear" w:color="auto" w:fill="auto"/>
                <w:tcMar>
                  <w:top w:w="100" w:type="dxa"/>
                  <w:left w:w="100" w:type="dxa"/>
                  <w:bottom w:w="100" w:type="dxa"/>
                  <w:right w:w="100" w:type="dxa"/>
                </w:tcMar>
              </w:tcPr>
            </w:tcPrChange>
          </w:tcPr>
          <w:p w14:paraId="524038EA" w14:textId="4AF5560C" w:rsidR="00456A90" w:rsidRPr="00DF0DC2" w:rsidRDefault="0068339B" w:rsidP="004E777B">
            <w:pPr>
              <w:spacing w:line="240" w:lineRule="auto"/>
              <w:ind w:left="140" w:right="140"/>
              <w:rPr>
                <w:rFonts w:eastAsia="Times New Roman"/>
                <w:b/>
                <w:bCs/>
                <w:rPrChange w:id="4484" w:author="Binkis Mikas" w:date="2023-03-19T23:20:00Z">
                  <w:rPr>
                    <w:rFonts w:ascii="Times New Roman" w:eastAsia="Times New Roman" w:hAnsi="Times New Roman"/>
                  </w:rPr>
                </w:rPrChange>
              </w:rPr>
            </w:pPr>
            <w:ins w:id="4485" w:author="Tomas Blazauskas" w:date="2023-03-19T18:20:00Z">
              <w:r w:rsidRPr="00DF0DC2">
                <w:rPr>
                  <w:rFonts w:eastAsia="Times New Roman"/>
                  <w:b/>
                  <w:bCs/>
                  <w:rPrChange w:id="4486" w:author="Binkis Mikas" w:date="2023-03-19T23:20:00Z">
                    <w:rPr>
                      <w:rFonts w:ascii="Times New Roman" w:eastAsia="Times New Roman" w:hAnsi="Times New Roman"/>
                    </w:rPr>
                  </w:rPrChange>
                </w:rPr>
                <w:t>Spatial awareness</w:t>
              </w:r>
            </w:ins>
            <w:del w:id="4487" w:author="Tomas Blazauskas" w:date="2023-03-19T18:20:00Z">
              <w:r w:rsidR="00456A90" w:rsidRPr="00DF0DC2" w:rsidDel="0068339B">
                <w:rPr>
                  <w:rFonts w:eastAsia="Times New Roman"/>
                  <w:b/>
                  <w:bCs/>
                  <w:rPrChange w:id="4488" w:author="Binkis Mikas" w:date="2023-03-19T23:20:00Z">
                    <w:rPr>
                      <w:rFonts w:ascii="Times New Roman" w:eastAsia="Times New Roman" w:hAnsi="Times New Roman"/>
                    </w:rPr>
                  </w:rPrChange>
                </w:rPr>
                <w:delText>Spatial judgement</w:delText>
              </w:r>
            </w:del>
          </w:p>
        </w:tc>
        <w:tc>
          <w:tcPr>
            <w:tcW w:w="1276" w:type="dxa"/>
            <w:shd w:val="clear" w:color="auto" w:fill="auto"/>
            <w:tcMar>
              <w:top w:w="100" w:type="dxa"/>
              <w:left w:w="100" w:type="dxa"/>
              <w:bottom w:w="100" w:type="dxa"/>
              <w:right w:w="100" w:type="dxa"/>
            </w:tcMar>
            <w:tcPrChange w:id="4489" w:author="Binkis Mikas" w:date="2023-03-20T00:38:00Z">
              <w:tcPr>
                <w:tcW w:w="1290" w:type="dxa"/>
                <w:shd w:val="clear" w:color="auto" w:fill="auto"/>
                <w:tcMar>
                  <w:top w:w="100" w:type="dxa"/>
                  <w:left w:w="100" w:type="dxa"/>
                  <w:bottom w:w="100" w:type="dxa"/>
                  <w:right w:w="100" w:type="dxa"/>
                </w:tcMar>
              </w:tcPr>
            </w:tcPrChange>
          </w:tcPr>
          <w:p w14:paraId="57B13DA0" w14:textId="77777777" w:rsidR="00456A90" w:rsidRPr="001D68A7" w:rsidRDefault="00456A90">
            <w:pPr>
              <w:spacing w:line="240" w:lineRule="auto"/>
              <w:ind w:left="140" w:right="140"/>
              <w:jc w:val="center"/>
              <w:rPr>
                <w:rFonts w:eastAsia="Times New Roman"/>
                <w:rPrChange w:id="4490" w:author="Binkis Mikas" w:date="2023-03-19T21:43:00Z">
                  <w:rPr>
                    <w:rFonts w:ascii="Times New Roman" w:eastAsia="Times New Roman" w:hAnsi="Times New Roman"/>
                  </w:rPr>
                </w:rPrChange>
              </w:rPr>
              <w:pPrChange w:id="4491" w:author="Binkis Mikas" w:date="2023-03-20T00:25:00Z">
                <w:pPr>
                  <w:spacing w:line="240" w:lineRule="auto"/>
                  <w:ind w:left="140" w:right="140"/>
                </w:pPr>
              </w:pPrChange>
            </w:pPr>
            <w:r w:rsidRPr="001D68A7">
              <w:rPr>
                <w:rFonts w:eastAsia="Times New Roman"/>
                <w:rPrChange w:id="4492" w:author="Binkis Mikas" w:date="2023-03-19T21:43:00Z">
                  <w:rPr>
                    <w:rFonts w:ascii="Times New Roman" w:eastAsia="Times New Roman" w:hAnsi="Times New Roman"/>
                  </w:rPr>
                </w:rPrChange>
              </w:rPr>
              <w:t>17,69</w:t>
            </w:r>
          </w:p>
        </w:tc>
        <w:tc>
          <w:tcPr>
            <w:tcW w:w="1134" w:type="dxa"/>
            <w:shd w:val="clear" w:color="auto" w:fill="auto"/>
            <w:tcMar>
              <w:top w:w="100" w:type="dxa"/>
              <w:left w:w="100" w:type="dxa"/>
              <w:bottom w:w="100" w:type="dxa"/>
              <w:right w:w="100" w:type="dxa"/>
            </w:tcMar>
            <w:tcPrChange w:id="4493" w:author="Binkis Mikas" w:date="2023-03-20T00:38:00Z">
              <w:tcPr>
                <w:tcW w:w="1275" w:type="dxa"/>
                <w:shd w:val="clear" w:color="auto" w:fill="auto"/>
                <w:tcMar>
                  <w:top w:w="100" w:type="dxa"/>
                  <w:left w:w="100" w:type="dxa"/>
                  <w:bottom w:w="100" w:type="dxa"/>
                  <w:right w:w="100" w:type="dxa"/>
                </w:tcMar>
              </w:tcPr>
            </w:tcPrChange>
          </w:tcPr>
          <w:p w14:paraId="30F0754E" w14:textId="77777777" w:rsidR="00456A90" w:rsidRPr="001D68A7" w:rsidRDefault="00456A90">
            <w:pPr>
              <w:spacing w:line="240" w:lineRule="auto"/>
              <w:ind w:left="140" w:right="140"/>
              <w:jc w:val="center"/>
              <w:rPr>
                <w:rFonts w:eastAsia="Times New Roman"/>
                <w:rPrChange w:id="4494" w:author="Binkis Mikas" w:date="2023-03-19T21:43:00Z">
                  <w:rPr>
                    <w:rFonts w:ascii="Times New Roman" w:eastAsia="Times New Roman" w:hAnsi="Times New Roman"/>
                  </w:rPr>
                </w:rPrChange>
              </w:rPr>
              <w:pPrChange w:id="4495" w:author="Binkis Mikas" w:date="2023-03-20T00:25:00Z">
                <w:pPr>
                  <w:spacing w:line="240" w:lineRule="auto"/>
                  <w:ind w:left="140" w:right="140"/>
                </w:pPr>
              </w:pPrChange>
            </w:pPr>
            <w:r w:rsidRPr="001D68A7">
              <w:rPr>
                <w:rFonts w:eastAsia="Times New Roman"/>
                <w:rPrChange w:id="4496" w:author="Binkis Mikas" w:date="2023-03-19T21:43:00Z">
                  <w:rPr>
                    <w:rFonts w:ascii="Times New Roman" w:eastAsia="Times New Roman" w:hAnsi="Times New Roman"/>
                  </w:rPr>
                </w:rPrChange>
              </w:rPr>
              <w:t>0,902</w:t>
            </w:r>
          </w:p>
        </w:tc>
        <w:tc>
          <w:tcPr>
            <w:tcW w:w="1417" w:type="dxa"/>
            <w:shd w:val="clear" w:color="auto" w:fill="auto"/>
            <w:tcMar>
              <w:top w:w="100" w:type="dxa"/>
              <w:left w:w="100" w:type="dxa"/>
              <w:bottom w:w="100" w:type="dxa"/>
              <w:right w:w="100" w:type="dxa"/>
            </w:tcMar>
            <w:tcPrChange w:id="4497" w:author="Binkis Mikas" w:date="2023-03-20T00:38:00Z">
              <w:tcPr>
                <w:tcW w:w="1425" w:type="dxa"/>
                <w:shd w:val="clear" w:color="auto" w:fill="auto"/>
                <w:tcMar>
                  <w:top w:w="100" w:type="dxa"/>
                  <w:left w:w="100" w:type="dxa"/>
                  <w:bottom w:w="100" w:type="dxa"/>
                  <w:right w:w="100" w:type="dxa"/>
                </w:tcMar>
              </w:tcPr>
            </w:tcPrChange>
          </w:tcPr>
          <w:p w14:paraId="035027DC" w14:textId="77777777" w:rsidR="00456A90" w:rsidRPr="001D68A7" w:rsidRDefault="00456A90">
            <w:pPr>
              <w:spacing w:line="240" w:lineRule="auto"/>
              <w:ind w:left="140" w:right="140"/>
              <w:jc w:val="center"/>
              <w:rPr>
                <w:rFonts w:eastAsia="Times New Roman"/>
                <w:rPrChange w:id="4498" w:author="Binkis Mikas" w:date="2023-03-19T21:43:00Z">
                  <w:rPr>
                    <w:rFonts w:ascii="Times New Roman" w:eastAsia="Times New Roman" w:hAnsi="Times New Roman"/>
                  </w:rPr>
                </w:rPrChange>
              </w:rPr>
              <w:pPrChange w:id="4499" w:author="Binkis Mikas" w:date="2023-03-20T00:25:00Z">
                <w:pPr>
                  <w:spacing w:line="240" w:lineRule="auto"/>
                  <w:ind w:left="140" w:right="140"/>
                </w:pPr>
              </w:pPrChange>
            </w:pPr>
            <w:r w:rsidRPr="001D68A7">
              <w:rPr>
                <w:rFonts w:eastAsia="Times New Roman"/>
                <w:rPrChange w:id="4500" w:author="Binkis Mikas" w:date="2023-03-19T21:43:00Z">
                  <w:rPr>
                    <w:rFonts w:ascii="Times New Roman" w:eastAsia="Times New Roman" w:hAnsi="Times New Roman"/>
                  </w:rPr>
                </w:rPrChange>
              </w:rPr>
              <w:t>3,610</w:t>
            </w:r>
          </w:p>
        </w:tc>
        <w:tc>
          <w:tcPr>
            <w:tcW w:w="1427" w:type="dxa"/>
            <w:shd w:val="clear" w:color="auto" w:fill="auto"/>
            <w:tcMar>
              <w:top w:w="100" w:type="dxa"/>
              <w:left w:w="100" w:type="dxa"/>
              <w:bottom w:w="100" w:type="dxa"/>
              <w:right w:w="100" w:type="dxa"/>
            </w:tcMar>
            <w:tcPrChange w:id="4501" w:author="Binkis Mikas" w:date="2023-03-20T00:38:00Z">
              <w:tcPr>
                <w:tcW w:w="1705" w:type="dxa"/>
                <w:shd w:val="clear" w:color="auto" w:fill="auto"/>
                <w:tcMar>
                  <w:top w:w="100" w:type="dxa"/>
                  <w:left w:w="100" w:type="dxa"/>
                  <w:bottom w:w="100" w:type="dxa"/>
                  <w:right w:w="100" w:type="dxa"/>
                </w:tcMar>
              </w:tcPr>
            </w:tcPrChange>
          </w:tcPr>
          <w:p w14:paraId="4503F469" w14:textId="77777777" w:rsidR="00456A90" w:rsidRPr="001D68A7" w:rsidRDefault="00456A90">
            <w:pPr>
              <w:spacing w:line="240" w:lineRule="auto"/>
              <w:ind w:left="140" w:right="140"/>
              <w:jc w:val="center"/>
              <w:rPr>
                <w:rFonts w:eastAsia="Times New Roman"/>
                <w:rPrChange w:id="4502" w:author="Binkis Mikas" w:date="2023-03-19T21:43:00Z">
                  <w:rPr>
                    <w:rFonts w:ascii="Times New Roman" w:eastAsia="Times New Roman" w:hAnsi="Times New Roman"/>
                  </w:rPr>
                </w:rPrChange>
              </w:rPr>
              <w:pPrChange w:id="4503" w:author="Binkis Mikas" w:date="2023-03-20T00:25:00Z">
                <w:pPr>
                  <w:spacing w:line="240" w:lineRule="auto"/>
                  <w:ind w:left="140" w:right="140"/>
                </w:pPr>
              </w:pPrChange>
            </w:pPr>
            <w:r w:rsidRPr="001D68A7">
              <w:rPr>
                <w:rFonts w:eastAsia="Times New Roman"/>
                <w:rPrChange w:id="4504" w:author="Binkis Mikas" w:date="2023-03-19T21:43:00Z">
                  <w:rPr>
                    <w:rFonts w:ascii="Times New Roman" w:eastAsia="Times New Roman" w:hAnsi="Times New Roman"/>
                  </w:rPr>
                </w:rPrChange>
              </w:rPr>
              <w:t>13,029</w:t>
            </w:r>
          </w:p>
        </w:tc>
      </w:tr>
      <w:tr w:rsidR="00456A90" w:rsidRPr="001D68A7" w14:paraId="21964C81" w14:textId="77777777" w:rsidTr="0057556F">
        <w:trPr>
          <w:trHeight w:val="205"/>
          <w:trPrChange w:id="4505" w:author="Binkis Mikas" w:date="2023-03-20T00:38:00Z">
            <w:trPr>
              <w:trHeight w:val="205"/>
            </w:trPr>
          </w:trPrChange>
        </w:trPr>
        <w:tc>
          <w:tcPr>
            <w:tcW w:w="1701" w:type="dxa"/>
            <w:vMerge/>
            <w:shd w:val="clear" w:color="auto" w:fill="auto"/>
            <w:tcMar>
              <w:top w:w="100" w:type="dxa"/>
              <w:left w:w="100" w:type="dxa"/>
              <w:bottom w:w="100" w:type="dxa"/>
              <w:right w:w="100" w:type="dxa"/>
            </w:tcMar>
            <w:tcPrChange w:id="4506" w:author="Binkis Mikas" w:date="2023-03-20T00:38:00Z">
              <w:tcPr>
                <w:tcW w:w="1680" w:type="dxa"/>
                <w:vMerge/>
                <w:shd w:val="clear" w:color="auto" w:fill="auto"/>
                <w:tcMar>
                  <w:top w:w="100" w:type="dxa"/>
                  <w:left w:w="100" w:type="dxa"/>
                  <w:bottom w:w="100" w:type="dxa"/>
                  <w:right w:w="100" w:type="dxa"/>
                </w:tcMar>
              </w:tcPr>
            </w:tcPrChange>
          </w:tcPr>
          <w:p w14:paraId="6B699379" w14:textId="77777777" w:rsidR="00456A90" w:rsidRPr="00DF0DC2" w:rsidRDefault="00456A90" w:rsidP="004E777B">
            <w:pPr>
              <w:widowControl w:val="0"/>
              <w:pBdr>
                <w:top w:val="nil"/>
                <w:left w:val="nil"/>
                <w:bottom w:val="nil"/>
                <w:right w:val="nil"/>
                <w:between w:val="nil"/>
              </w:pBdr>
              <w:spacing w:line="240" w:lineRule="auto"/>
              <w:rPr>
                <w:rFonts w:eastAsia="Times New Roman"/>
                <w:b/>
                <w:bCs/>
                <w:rPrChange w:id="4507" w:author="Binkis Mikas" w:date="2023-03-19T23:20: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508" w:author="Binkis Mikas" w:date="2023-03-20T00:38:00Z">
              <w:tcPr>
                <w:tcW w:w="1620" w:type="dxa"/>
                <w:shd w:val="clear" w:color="auto" w:fill="auto"/>
                <w:tcMar>
                  <w:top w:w="100" w:type="dxa"/>
                  <w:left w:w="100" w:type="dxa"/>
                  <w:bottom w:w="100" w:type="dxa"/>
                  <w:right w:w="100" w:type="dxa"/>
                </w:tcMar>
              </w:tcPr>
            </w:tcPrChange>
          </w:tcPr>
          <w:p w14:paraId="325F5077" w14:textId="3BD54A2D" w:rsidR="00456A90" w:rsidRPr="00DF0DC2" w:rsidRDefault="00456A90" w:rsidP="004E777B">
            <w:pPr>
              <w:spacing w:line="240" w:lineRule="auto"/>
              <w:ind w:left="140" w:right="140"/>
              <w:rPr>
                <w:rFonts w:eastAsia="Times New Roman"/>
                <w:b/>
                <w:bCs/>
                <w:rPrChange w:id="4509" w:author="Binkis Mikas" w:date="2023-03-19T23:20:00Z">
                  <w:rPr>
                    <w:rFonts w:ascii="Times New Roman" w:eastAsia="Times New Roman" w:hAnsi="Times New Roman"/>
                  </w:rPr>
                </w:rPrChange>
              </w:rPr>
            </w:pPr>
            <w:del w:id="4510" w:author="Tomas Blazauskas" w:date="2023-03-19T18:20:00Z">
              <w:r w:rsidRPr="00DF0DC2" w:rsidDel="0068339B">
                <w:rPr>
                  <w:rFonts w:eastAsia="Times New Roman"/>
                  <w:b/>
                  <w:bCs/>
                  <w:rPrChange w:id="4511" w:author="Binkis Mikas" w:date="2023-03-19T23:20:00Z">
                    <w:rPr>
                      <w:rFonts w:ascii="Times New Roman" w:eastAsia="Times New Roman" w:hAnsi="Times New Roman"/>
                    </w:rPr>
                  </w:rPrChange>
                </w:rPr>
                <w:delText>Reality</w:delText>
              </w:r>
            </w:del>
            <w:ins w:id="4512" w:author="Tomas Blazauskas" w:date="2023-03-19T18:20:00Z">
              <w:r w:rsidR="0068339B" w:rsidRPr="00DF0DC2">
                <w:rPr>
                  <w:rFonts w:eastAsia="Times New Roman"/>
                  <w:b/>
                  <w:bCs/>
                  <w:rPrChange w:id="4513" w:author="Binkis Mikas" w:date="2023-03-19T23:20:00Z">
                    <w:rPr>
                      <w:rFonts w:ascii="Times New Roman" w:eastAsia="Times New Roman" w:hAnsi="Times New Roman"/>
                    </w:rPr>
                  </w:rPrChange>
                </w:rPr>
                <w:t>Realism</w:t>
              </w:r>
            </w:ins>
          </w:p>
        </w:tc>
        <w:tc>
          <w:tcPr>
            <w:tcW w:w="1276" w:type="dxa"/>
            <w:shd w:val="clear" w:color="auto" w:fill="auto"/>
            <w:tcMar>
              <w:top w:w="100" w:type="dxa"/>
              <w:left w:w="100" w:type="dxa"/>
              <w:bottom w:w="100" w:type="dxa"/>
              <w:right w:w="100" w:type="dxa"/>
            </w:tcMar>
            <w:tcPrChange w:id="4514" w:author="Binkis Mikas" w:date="2023-03-20T00:38:00Z">
              <w:tcPr>
                <w:tcW w:w="1290" w:type="dxa"/>
                <w:shd w:val="clear" w:color="auto" w:fill="auto"/>
                <w:tcMar>
                  <w:top w:w="100" w:type="dxa"/>
                  <w:left w:w="100" w:type="dxa"/>
                  <w:bottom w:w="100" w:type="dxa"/>
                  <w:right w:w="100" w:type="dxa"/>
                </w:tcMar>
              </w:tcPr>
            </w:tcPrChange>
          </w:tcPr>
          <w:p w14:paraId="6CD5E7AE" w14:textId="77777777" w:rsidR="00456A90" w:rsidRPr="001D68A7" w:rsidRDefault="00456A90">
            <w:pPr>
              <w:spacing w:line="240" w:lineRule="auto"/>
              <w:ind w:left="140" w:right="140"/>
              <w:jc w:val="center"/>
              <w:rPr>
                <w:rFonts w:eastAsia="Times New Roman"/>
                <w:rPrChange w:id="4515" w:author="Binkis Mikas" w:date="2023-03-19T21:43:00Z">
                  <w:rPr>
                    <w:rFonts w:ascii="Times New Roman" w:eastAsia="Times New Roman" w:hAnsi="Times New Roman"/>
                  </w:rPr>
                </w:rPrChange>
              </w:rPr>
              <w:pPrChange w:id="4516" w:author="Binkis Mikas" w:date="2023-03-20T00:25:00Z">
                <w:pPr>
                  <w:spacing w:line="240" w:lineRule="auto"/>
                  <w:ind w:left="140" w:right="140"/>
                </w:pPr>
              </w:pPrChange>
            </w:pPr>
            <w:r w:rsidRPr="001D68A7">
              <w:rPr>
                <w:rFonts w:eastAsia="Times New Roman"/>
                <w:rPrChange w:id="4517" w:author="Binkis Mikas" w:date="2023-03-19T21:43:00Z">
                  <w:rPr>
                    <w:rFonts w:ascii="Times New Roman" w:eastAsia="Times New Roman" w:hAnsi="Times New Roman"/>
                  </w:rPr>
                </w:rPrChange>
              </w:rPr>
              <w:t>10,69</w:t>
            </w:r>
          </w:p>
        </w:tc>
        <w:tc>
          <w:tcPr>
            <w:tcW w:w="1134" w:type="dxa"/>
            <w:shd w:val="clear" w:color="auto" w:fill="auto"/>
            <w:tcMar>
              <w:top w:w="100" w:type="dxa"/>
              <w:left w:w="100" w:type="dxa"/>
              <w:bottom w:w="100" w:type="dxa"/>
              <w:right w:w="100" w:type="dxa"/>
            </w:tcMar>
            <w:tcPrChange w:id="4518" w:author="Binkis Mikas" w:date="2023-03-20T00:38:00Z">
              <w:tcPr>
                <w:tcW w:w="1275" w:type="dxa"/>
                <w:shd w:val="clear" w:color="auto" w:fill="auto"/>
                <w:tcMar>
                  <w:top w:w="100" w:type="dxa"/>
                  <w:left w:w="100" w:type="dxa"/>
                  <w:bottom w:w="100" w:type="dxa"/>
                  <w:right w:w="100" w:type="dxa"/>
                </w:tcMar>
              </w:tcPr>
            </w:tcPrChange>
          </w:tcPr>
          <w:p w14:paraId="27777932" w14:textId="77777777" w:rsidR="00456A90" w:rsidRPr="001D68A7" w:rsidRDefault="00456A90">
            <w:pPr>
              <w:spacing w:line="240" w:lineRule="auto"/>
              <w:ind w:left="140" w:right="140"/>
              <w:jc w:val="center"/>
              <w:rPr>
                <w:rFonts w:eastAsia="Times New Roman"/>
                <w:rPrChange w:id="4519" w:author="Binkis Mikas" w:date="2023-03-19T21:43:00Z">
                  <w:rPr>
                    <w:rFonts w:ascii="Times New Roman" w:eastAsia="Times New Roman" w:hAnsi="Times New Roman"/>
                  </w:rPr>
                </w:rPrChange>
              </w:rPr>
              <w:pPrChange w:id="4520" w:author="Binkis Mikas" w:date="2023-03-20T00:25:00Z">
                <w:pPr>
                  <w:spacing w:line="240" w:lineRule="auto"/>
                  <w:ind w:left="140" w:right="140"/>
                </w:pPr>
              </w:pPrChange>
            </w:pPr>
            <w:r w:rsidRPr="001D68A7">
              <w:rPr>
                <w:rFonts w:eastAsia="Times New Roman"/>
                <w:rPrChange w:id="4521" w:author="Binkis Mikas" w:date="2023-03-19T21:43:00Z">
                  <w:rPr>
                    <w:rFonts w:ascii="Times New Roman" w:eastAsia="Times New Roman" w:hAnsi="Times New Roman"/>
                  </w:rPr>
                </w:rPrChange>
              </w:rPr>
              <w:t>0,700</w:t>
            </w:r>
          </w:p>
        </w:tc>
        <w:tc>
          <w:tcPr>
            <w:tcW w:w="1417" w:type="dxa"/>
            <w:shd w:val="clear" w:color="auto" w:fill="auto"/>
            <w:tcMar>
              <w:top w:w="100" w:type="dxa"/>
              <w:left w:w="100" w:type="dxa"/>
              <w:bottom w:w="100" w:type="dxa"/>
              <w:right w:w="100" w:type="dxa"/>
            </w:tcMar>
            <w:tcPrChange w:id="4522" w:author="Binkis Mikas" w:date="2023-03-20T00:38:00Z">
              <w:tcPr>
                <w:tcW w:w="1425" w:type="dxa"/>
                <w:shd w:val="clear" w:color="auto" w:fill="auto"/>
                <w:tcMar>
                  <w:top w:w="100" w:type="dxa"/>
                  <w:left w:w="100" w:type="dxa"/>
                  <w:bottom w:w="100" w:type="dxa"/>
                  <w:right w:w="100" w:type="dxa"/>
                </w:tcMar>
              </w:tcPr>
            </w:tcPrChange>
          </w:tcPr>
          <w:p w14:paraId="1939DDD1" w14:textId="77777777" w:rsidR="00456A90" w:rsidRPr="001D68A7" w:rsidRDefault="00456A90">
            <w:pPr>
              <w:spacing w:line="240" w:lineRule="auto"/>
              <w:ind w:left="140" w:right="140"/>
              <w:jc w:val="center"/>
              <w:rPr>
                <w:rFonts w:eastAsia="Times New Roman"/>
                <w:rPrChange w:id="4523" w:author="Binkis Mikas" w:date="2023-03-19T21:43:00Z">
                  <w:rPr>
                    <w:rFonts w:ascii="Times New Roman" w:eastAsia="Times New Roman" w:hAnsi="Times New Roman"/>
                  </w:rPr>
                </w:rPrChange>
              </w:rPr>
              <w:pPrChange w:id="4524" w:author="Binkis Mikas" w:date="2023-03-20T00:25:00Z">
                <w:pPr>
                  <w:spacing w:line="240" w:lineRule="auto"/>
                  <w:ind w:left="140" w:right="140"/>
                </w:pPr>
              </w:pPrChange>
            </w:pPr>
            <w:r w:rsidRPr="001D68A7">
              <w:rPr>
                <w:rFonts w:eastAsia="Times New Roman"/>
                <w:rPrChange w:id="4525" w:author="Binkis Mikas" w:date="2023-03-19T21:43:00Z">
                  <w:rPr>
                    <w:rFonts w:ascii="Times New Roman" w:eastAsia="Times New Roman" w:hAnsi="Times New Roman"/>
                  </w:rPr>
                </w:rPrChange>
              </w:rPr>
              <w:t>2,798</w:t>
            </w:r>
          </w:p>
        </w:tc>
        <w:tc>
          <w:tcPr>
            <w:tcW w:w="1427" w:type="dxa"/>
            <w:shd w:val="clear" w:color="auto" w:fill="auto"/>
            <w:tcMar>
              <w:top w:w="100" w:type="dxa"/>
              <w:left w:w="100" w:type="dxa"/>
              <w:bottom w:w="100" w:type="dxa"/>
              <w:right w:w="100" w:type="dxa"/>
            </w:tcMar>
            <w:tcPrChange w:id="4526" w:author="Binkis Mikas" w:date="2023-03-20T00:38:00Z">
              <w:tcPr>
                <w:tcW w:w="1705" w:type="dxa"/>
                <w:shd w:val="clear" w:color="auto" w:fill="auto"/>
                <w:tcMar>
                  <w:top w:w="100" w:type="dxa"/>
                  <w:left w:w="100" w:type="dxa"/>
                  <w:bottom w:w="100" w:type="dxa"/>
                  <w:right w:w="100" w:type="dxa"/>
                </w:tcMar>
              </w:tcPr>
            </w:tcPrChange>
          </w:tcPr>
          <w:p w14:paraId="4B01C5E8" w14:textId="77777777" w:rsidR="00456A90" w:rsidRPr="001D68A7" w:rsidRDefault="00456A90">
            <w:pPr>
              <w:spacing w:line="240" w:lineRule="auto"/>
              <w:ind w:left="140" w:right="140"/>
              <w:jc w:val="center"/>
              <w:rPr>
                <w:rFonts w:eastAsia="Times New Roman"/>
                <w:rPrChange w:id="4527" w:author="Binkis Mikas" w:date="2023-03-19T21:43:00Z">
                  <w:rPr>
                    <w:rFonts w:ascii="Times New Roman" w:eastAsia="Times New Roman" w:hAnsi="Times New Roman"/>
                  </w:rPr>
                </w:rPrChange>
              </w:rPr>
              <w:pPrChange w:id="4528" w:author="Binkis Mikas" w:date="2023-03-20T00:25:00Z">
                <w:pPr>
                  <w:spacing w:line="240" w:lineRule="auto"/>
                  <w:ind w:left="140" w:right="140"/>
                </w:pPr>
              </w:pPrChange>
            </w:pPr>
            <w:r w:rsidRPr="001D68A7">
              <w:rPr>
                <w:rFonts w:eastAsia="Times New Roman"/>
                <w:rPrChange w:id="4529" w:author="Binkis Mikas" w:date="2023-03-19T21:43:00Z">
                  <w:rPr>
                    <w:rFonts w:ascii="Times New Roman" w:eastAsia="Times New Roman" w:hAnsi="Times New Roman"/>
                  </w:rPr>
                </w:rPrChange>
              </w:rPr>
              <w:t>7,829</w:t>
            </w:r>
          </w:p>
        </w:tc>
      </w:tr>
      <w:tr w:rsidR="00456A90" w:rsidRPr="001D68A7" w14:paraId="2F593B8A" w14:textId="77777777" w:rsidTr="0057556F">
        <w:trPr>
          <w:trHeight w:val="133"/>
          <w:trPrChange w:id="4530" w:author="Binkis Mikas" w:date="2023-03-20T00:38:00Z">
            <w:trPr>
              <w:trHeight w:val="133"/>
            </w:trPr>
          </w:trPrChange>
        </w:trPr>
        <w:tc>
          <w:tcPr>
            <w:tcW w:w="1701" w:type="dxa"/>
            <w:vMerge w:val="restart"/>
            <w:shd w:val="clear" w:color="auto" w:fill="auto"/>
            <w:tcMar>
              <w:top w:w="100" w:type="dxa"/>
              <w:left w:w="100" w:type="dxa"/>
              <w:bottom w:w="100" w:type="dxa"/>
              <w:right w:w="100" w:type="dxa"/>
            </w:tcMar>
            <w:tcPrChange w:id="4531" w:author="Binkis Mikas" w:date="2023-03-20T00:38:00Z">
              <w:tcPr>
                <w:tcW w:w="1680" w:type="dxa"/>
                <w:vMerge w:val="restart"/>
                <w:shd w:val="clear" w:color="auto" w:fill="auto"/>
                <w:tcMar>
                  <w:top w:w="100" w:type="dxa"/>
                  <w:left w:w="100" w:type="dxa"/>
                  <w:bottom w:w="100" w:type="dxa"/>
                  <w:right w:w="100" w:type="dxa"/>
                </w:tcMar>
              </w:tcPr>
            </w:tcPrChange>
          </w:tcPr>
          <w:p w14:paraId="633383FB" w14:textId="5A70D58E" w:rsidR="00456A90" w:rsidRPr="00DF0DC2" w:rsidRDefault="00456A90" w:rsidP="004E777B">
            <w:pPr>
              <w:spacing w:line="240" w:lineRule="auto"/>
              <w:ind w:left="140" w:right="140"/>
              <w:rPr>
                <w:rFonts w:eastAsia="Times New Roman"/>
                <w:b/>
                <w:bCs/>
                <w:rPrChange w:id="4532" w:author="Binkis Mikas" w:date="2023-03-19T23:20:00Z">
                  <w:rPr>
                    <w:rFonts w:ascii="Times New Roman" w:eastAsia="Times New Roman" w:hAnsi="Times New Roman"/>
                  </w:rPr>
                </w:rPrChange>
              </w:rPr>
            </w:pPr>
            <w:del w:id="4533" w:author="Tomas Blazauskas" w:date="2023-03-19T18:21:00Z">
              <w:r w:rsidRPr="00DF0DC2" w:rsidDel="0068339B">
                <w:rPr>
                  <w:rFonts w:eastAsia="Times New Roman"/>
                  <w:b/>
                  <w:bCs/>
                  <w:rPrChange w:id="4534" w:author="Binkis Mikas" w:date="2023-03-19T23:20:00Z">
                    <w:rPr>
                      <w:rFonts w:ascii="Times New Roman" w:eastAsia="Times New Roman" w:hAnsi="Times New Roman"/>
                    </w:rPr>
                  </w:rPrChange>
                </w:rPr>
                <w:delText>Topping by cutting off</w:delText>
              </w:r>
            </w:del>
            <w:ins w:id="4535" w:author="Tomas Blazauskas" w:date="2023-03-19T18:21:00Z">
              <w:r w:rsidR="0068339B" w:rsidRPr="00DF0DC2">
                <w:rPr>
                  <w:rFonts w:eastAsia="Times New Roman"/>
                  <w:b/>
                  <w:bCs/>
                  <w:rPrChange w:id="4536" w:author="Binkis Mikas" w:date="2023-03-19T23:20:00Z">
                    <w:rPr>
                      <w:rFonts w:ascii="Times New Roman" w:eastAsia="Times New Roman" w:hAnsi="Times New Roman"/>
                    </w:rPr>
                  </w:rPrChange>
                </w:rPr>
                <w:t>Clipping</w:t>
              </w:r>
            </w:ins>
          </w:p>
        </w:tc>
        <w:tc>
          <w:tcPr>
            <w:tcW w:w="2126" w:type="dxa"/>
            <w:shd w:val="clear" w:color="auto" w:fill="auto"/>
            <w:tcMar>
              <w:top w:w="100" w:type="dxa"/>
              <w:left w:w="100" w:type="dxa"/>
              <w:bottom w:w="100" w:type="dxa"/>
              <w:right w:w="100" w:type="dxa"/>
            </w:tcMar>
            <w:tcPrChange w:id="4537" w:author="Binkis Mikas" w:date="2023-03-20T00:38:00Z">
              <w:tcPr>
                <w:tcW w:w="1620" w:type="dxa"/>
                <w:shd w:val="clear" w:color="auto" w:fill="auto"/>
                <w:tcMar>
                  <w:top w:w="100" w:type="dxa"/>
                  <w:left w:w="100" w:type="dxa"/>
                  <w:bottom w:w="100" w:type="dxa"/>
                  <w:right w:w="100" w:type="dxa"/>
                </w:tcMar>
              </w:tcPr>
            </w:tcPrChange>
          </w:tcPr>
          <w:p w14:paraId="45B08665" w14:textId="52B87797" w:rsidR="00456A90" w:rsidRPr="00DF0DC2" w:rsidRDefault="0068339B" w:rsidP="004E777B">
            <w:pPr>
              <w:spacing w:line="240" w:lineRule="auto"/>
              <w:ind w:left="140" w:right="140"/>
              <w:rPr>
                <w:rFonts w:eastAsia="Times New Roman"/>
                <w:b/>
                <w:bCs/>
                <w:rPrChange w:id="4538" w:author="Binkis Mikas" w:date="2023-03-19T23:20:00Z">
                  <w:rPr>
                    <w:rFonts w:ascii="Times New Roman" w:eastAsia="Times New Roman" w:hAnsi="Times New Roman"/>
                  </w:rPr>
                </w:rPrChange>
              </w:rPr>
            </w:pPr>
            <w:ins w:id="4539" w:author="Tomas Blazauskas" w:date="2023-03-19T18:20:00Z">
              <w:r w:rsidRPr="00DF0DC2">
                <w:rPr>
                  <w:rFonts w:eastAsia="Times New Roman"/>
                  <w:b/>
                  <w:bCs/>
                  <w:rPrChange w:id="4540" w:author="Binkis Mikas" w:date="2023-03-19T23:20:00Z">
                    <w:rPr>
                      <w:rFonts w:ascii="Times New Roman" w:eastAsia="Times New Roman" w:hAnsi="Times New Roman"/>
                    </w:rPr>
                  </w:rPrChange>
                </w:rPr>
                <w:t>Immersion</w:t>
              </w:r>
            </w:ins>
            <w:del w:id="4541" w:author="Tomas Blazauskas" w:date="2023-03-19T18:20:00Z">
              <w:r w:rsidR="00456A90" w:rsidRPr="00DF0DC2" w:rsidDel="0068339B">
                <w:rPr>
                  <w:rFonts w:eastAsia="Times New Roman"/>
                  <w:b/>
                  <w:bCs/>
                  <w:rPrChange w:id="4542" w:author="Binkis Mikas" w:date="2023-03-19T23:20:00Z">
                    <w:rPr>
                      <w:rFonts w:ascii="Times New Roman" w:eastAsia="Times New Roman" w:hAnsi="Times New Roman"/>
                    </w:rPr>
                  </w:rPrChange>
                </w:rPr>
                <w:delText>Get involved</w:delText>
              </w:r>
            </w:del>
          </w:p>
        </w:tc>
        <w:tc>
          <w:tcPr>
            <w:tcW w:w="1276" w:type="dxa"/>
            <w:shd w:val="clear" w:color="auto" w:fill="auto"/>
            <w:tcMar>
              <w:top w:w="100" w:type="dxa"/>
              <w:left w:w="100" w:type="dxa"/>
              <w:bottom w:w="100" w:type="dxa"/>
              <w:right w:w="100" w:type="dxa"/>
            </w:tcMar>
            <w:tcPrChange w:id="4543" w:author="Binkis Mikas" w:date="2023-03-20T00:38:00Z">
              <w:tcPr>
                <w:tcW w:w="1290" w:type="dxa"/>
                <w:shd w:val="clear" w:color="auto" w:fill="auto"/>
                <w:tcMar>
                  <w:top w:w="100" w:type="dxa"/>
                  <w:left w:w="100" w:type="dxa"/>
                  <w:bottom w:w="100" w:type="dxa"/>
                  <w:right w:w="100" w:type="dxa"/>
                </w:tcMar>
              </w:tcPr>
            </w:tcPrChange>
          </w:tcPr>
          <w:p w14:paraId="76738E64" w14:textId="77777777" w:rsidR="00456A90" w:rsidRPr="001D68A7" w:rsidRDefault="00456A90">
            <w:pPr>
              <w:spacing w:line="240" w:lineRule="auto"/>
              <w:ind w:left="140" w:right="140"/>
              <w:jc w:val="center"/>
              <w:rPr>
                <w:rFonts w:eastAsia="Times New Roman"/>
                <w:rPrChange w:id="4544" w:author="Binkis Mikas" w:date="2023-03-19T21:43:00Z">
                  <w:rPr>
                    <w:rFonts w:ascii="Times New Roman" w:eastAsia="Times New Roman" w:hAnsi="Times New Roman"/>
                  </w:rPr>
                </w:rPrChange>
              </w:rPr>
              <w:pPrChange w:id="4545" w:author="Binkis Mikas" w:date="2023-03-20T00:25:00Z">
                <w:pPr>
                  <w:spacing w:line="240" w:lineRule="auto"/>
                  <w:ind w:left="140" w:right="140"/>
                </w:pPr>
              </w:pPrChange>
            </w:pPr>
            <w:r w:rsidRPr="001D68A7">
              <w:rPr>
                <w:rFonts w:eastAsia="Times New Roman"/>
                <w:rPrChange w:id="4546" w:author="Binkis Mikas" w:date="2023-03-19T21:43:00Z">
                  <w:rPr>
                    <w:rFonts w:ascii="Times New Roman" w:eastAsia="Times New Roman" w:hAnsi="Times New Roman"/>
                  </w:rPr>
                </w:rPrChange>
              </w:rPr>
              <w:t>11,83</w:t>
            </w:r>
          </w:p>
        </w:tc>
        <w:tc>
          <w:tcPr>
            <w:tcW w:w="1134" w:type="dxa"/>
            <w:shd w:val="clear" w:color="auto" w:fill="auto"/>
            <w:tcMar>
              <w:top w:w="100" w:type="dxa"/>
              <w:left w:w="100" w:type="dxa"/>
              <w:bottom w:w="100" w:type="dxa"/>
              <w:right w:w="100" w:type="dxa"/>
            </w:tcMar>
            <w:tcPrChange w:id="4547" w:author="Binkis Mikas" w:date="2023-03-20T00:38:00Z">
              <w:tcPr>
                <w:tcW w:w="1275" w:type="dxa"/>
                <w:shd w:val="clear" w:color="auto" w:fill="auto"/>
                <w:tcMar>
                  <w:top w:w="100" w:type="dxa"/>
                  <w:left w:w="100" w:type="dxa"/>
                  <w:bottom w:w="100" w:type="dxa"/>
                  <w:right w:w="100" w:type="dxa"/>
                </w:tcMar>
              </w:tcPr>
            </w:tcPrChange>
          </w:tcPr>
          <w:p w14:paraId="577FD34D" w14:textId="77777777" w:rsidR="00456A90" w:rsidRPr="001D68A7" w:rsidRDefault="00456A90">
            <w:pPr>
              <w:spacing w:line="240" w:lineRule="auto"/>
              <w:ind w:left="140" w:right="140"/>
              <w:jc w:val="center"/>
              <w:rPr>
                <w:rFonts w:eastAsia="Times New Roman"/>
                <w:rPrChange w:id="4548" w:author="Binkis Mikas" w:date="2023-03-19T21:43:00Z">
                  <w:rPr>
                    <w:rFonts w:ascii="Times New Roman" w:eastAsia="Times New Roman" w:hAnsi="Times New Roman"/>
                  </w:rPr>
                </w:rPrChange>
              </w:rPr>
              <w:pPrChange w:id="4549" w:author="Binkis Mikas" w:date="2023-03-20T00:25:00Z">
                <w:pPr>
                  <w:spacing w:line="240" w:lineRule="auto"/>
                  <w:ind w:left="140" w:right="140"/>
                </w:pPr>
              </w:pPrChange>
            </w:pPr>
            <w:r w:rsidRPr="001D68A7">
              <w:rPr>
                <w:rFonts w:eastAsia="Times New Roman"/>
                <w:rPrChange w:id="4550" w:author="Binkis Mikas" w:date="2023-03-19T21:43:00Z">
                  <w:rPr>
                    <w:rFonts w:ascii="Times New Roman" w:eastAsia="Times New Roman" w:hAnsi="Times New Roman"/>
                  </w:rPr>
                </w:rPrChange>
              </w:rPr>
              <w:t>0,825</w:t>
            </w:r>
          </w:p>
        </w:tc>
        <w:tc>
          <w:tcPr>
            <w:tcW w:w="1417" w:type="dxa"/>
            <w:shd w:val="clear" w:color="auto" w:fill="auto"/>
            <w:tcMar>
              <w:top w:w="100" w:type="dxa"/>
              <w:left w:w="100" w:type="dxa"/>
              <w:bottom w:w="100" w:type="dxa"/>
              <w:right w:w="100" w:type="dxa"/>
            </w:tcMar>
            <w:tcPrChange w:id="4551" w:author="Binkis Mikas" w:date="2023-03-20T00:38:00Z">
              <w:tcPr>
                <w:tcW w:w="1425" w:type="dxa"/>
                <w:shd w:val="clear" w:color="auto" w:fill="auto"/>
                <w:tcMar>
                  <w:top w:w="100" w:type="dxa"/>
                  <w:left w:w="100" w:type="dxa"/>
                  <w:bottom w:w="100" w:type="dxa"/>
                  <w:right w:w="100" w:type="dxa"/>
                </w:tcMar>
              </w:tcPr>
            </w:tcPrChange>
          </w:tcPr>
          <w:p w14:paraId="1C9818D5" w14:textId="77777777" w:rsidR="00456A90" w:rsidRPr="001D68A7" w:rsidRDefault="00456A90">
            <w:pPr>
              <w:spacing w:line="240" w:lineRule="auto"/>
              <w:ind w:left="140" w:right="140"/>
              <w:jc w:val="center"/>
              <w:rPr>
                <w:rFonts w:eastAsia="Times New Roman"/>
                <w:rPrChange w:id="4552" w:author="Binkis Mikas" w:date="2023-03-19T21:43:00Z">
                  <w:rPr>
                    <w:rFonts w:ascii="Times New Roman" w:eastAsia="Times New Roman" w:hAnsi="Times New Roman"/>
                  </w:rPr>
                </w:rPrChange>
              </w:rPr>
              <w:pPrChange w:id="4553" w:author="Binkis Mikas" w:date="2023-03-20T00:25:00Z">
                <w:pPr>
                  <w:spacing w:line="240" w:lineRule="auto"/>
                  <w:ind w:left="140" w:right="140"/>
                </w:pPr>
              </w:pPrChange>
            </w:pPr>
            <w:r w:rsidRPr="001D68A7">
              <w:rPr>
                <w:rFonts w:eastAsia="Times New Roman"/>
                <w:rPrChange w:id="4554" w:author="Binkis Mikas" w:date="2023-03-19T21:43:00Z">
                  <w:rPr>
                    <w:rFonts w:ascii="Times New Roman" w:eastAsia="Times New Roman" w:hAnsi="Times New Roman"/>
                  </w:rPr>
                </w:rPrChange>
              </w:rPr>
              <w:t>3,502</w:t>
            </w:r>
          </w:p>
        </w:tc>
        <w:tc>
          <w:tcPr>
            <w:tcW w:w="1427" w:type="dxa"/>
            <w:shd w:val="clear" w:color="auto" w:fill="auto"/>
            <w:tcMar>
              <w:top w:w="100" w:type="dxa"/>
              <w:left w:w="100" w:type="dxa"/>
              <w:bottom w:w="100" w:type="dxa"/>
              <w:right w:w="100" w:type="dxa"/>
            </w:tcMar>
            <w:tcPrChange w:id="4555" w:author="Binkis Mikas" w:date="2023-03-20T00:38:00Z">
              <w:tcPr>
                <w:tcW w:w="1705" w:type="dxa"/>
                <w:shd w:val="clear" w:color="auto" w:fill="auto"/>
                <w:tcMar>
                  <w:top w:w="100" w:type="dxa"/>
                  <w:left w:w="100" w:type="dxa"/>
                  <w:bottom w:w="100" w:type="dxa"/>
                  <w:right w:w="100" w:type="dxa"/>
                </w:tcMar>
              </w:tcPr>
            </w:tcPrChange>
          </w:tcPr>
          <w:p w14:paraId="397E8ED6" w14:textId="77777777" w:rsidR="00456A90" w:rsidRPr="001D68A7" w:rsidRDefault="00456A90">
            <w:pPr>
              <w:spacing w:line="240" w:lineRule="auto"/>
              <w:ind w:left="140" w:right="140"/>
              <w:jc w:val="center"/>
              <w:rPr>
                <w:rFonts w:eastAsia="Times New Roman"/>
                <w:rPrChange w:id="4556" w:author="Binkis Mikas" w:date="2023-03-19T21:43:00Z">
                  <w:rPr>
                    <w:rFonts w:ascii="Times New Roman" w:eastAsia="Times New Roman" w:hAnsi="Times New Roman"/>
                  </w:rPr>
                </w:rPrChange>
              </w:rPr>
              <w:pPrChange w:id="4557" w:author="Binkis Mikas" w:date="2023-03-20T00:25:00Z">
                <w:pPr>
                  <w:spacing w:line="240" w:lineRule="auto"/>
                  <w:ind w:left="140" w:right="140"/>
                </w:pPr>
              </w:pPrChange>
            </w:pPr>
            <w:r w:rsidRPr="001D68A7">
              <w:rPr>
                <w:rFonts w:eastAsia="Times New Roman"/>
                <w:rPrChange w:id="4558" w:author="Binkis Mikas" w:date="2023-03-19T21:43:00Z">
                  <w:rPr>
                    <w:rFonts w:ascii="Times New Roman" w:eastAsia="Times New Roman" w:hAnsi="Times New Roman"/>
                  </w:rPr>
                </w:rPrChange>
              </w:rPr>
              <w:t>12,265</w:t>
            </w:r>
          </w:p>
        </w:tc>
      </w:tr>
      <w:tr w:rsidR="00456A90" w:rsidRPr="001D68A7" w14:paraId="5FF832E3" w14:textId="77777777" w:rsidTr="0057556F">
        <w:trPr>
          <w:trHeight w:val="403"/>
          <w:trPrChange w:id="4559" w:author="Binkis Mikas" w:date="2023-03-20T00:38:00Z">
            <w:trPr>
              <w:trHeight w:val="403"/>
            </w:trPr>
          </w:trPrChange>
        </w:trPr>
        <w:tc>
          <w:tcPr>
            <w:tcW w:w="1701" w:type="dxa"/>
            <w:vMerge/>
            <w:shd w:val="clear" w:color="auto" w:fill="auto"/>
            <w:tcMar>
              <w:top w:w="100" w:type="dxa"/>
              <w:left w:w="100" w:type="dxa"/>
              <w:bottom w:w="100" w:type="dxa"/>
              <w:right w:w="100" w:type="dxa"/>
            </w:tcMar>
            <w:tcPrChange w:id="4560" w:author="Binkis Mikas" w:date="2023-03-20T00:38:00Z">
              <w:tcPr>
                <w:tcW w:w="1680" w:type="dxa"/>
                <w:vMerge/>
                <w:shd w:val="clear" w:color="auto" w:fill="auto"/>
                <w:tcMar>
                  <w:top w:w="100" w:type="dxa"/>
                  <w:left w:w="100" w:type="dxa"/>
                  <w:bottom w:w="100" w:type="dxa"/>
                  <w:right w:w="100" w:type="dxa"/>
                </w:tcMar>
              </w:tcPr>
            </w:tcPrChange>
          </w:tcPr>
          <w:p w14:paraId="3FE9F23F" w14:textId="77777777" w:rsidR="00456A90" w:rsidRPr="00DF0DC2" w:rsidRDefault="00456A90" w:rsidP="004E777B">
            <w:pPr>
              <w:widowControl w:val="0"/>
              <w:pBdr>
                <w:top w:val="nil"/>
                <w:left w:val="nil"/>
                <w:bottom w:val="nil"/>
                <w:right w:val="nil"/>
                <w:between w:val="nil"/>
              </w:pBdr>
              <w:spacing w:line="240" w:lineRule="auto"/>
              <w:rPr>
                <w:rFonts w:eastAsia="Times New Roman"/>
                <w:b/>
                <w:bCs/>
                <w:rPrChange w:id="4561" w:author="Binkis Mikas" w:date="2023-03-19T23:20: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562" w:author="Binkis Mikas" w:date="2023-03-20T00:38:00Z">
              <w:tcPr>
                <w:tcW w:w="1620" w:type="dxa"/>
                <w:shd w:val="clear" w:color="auto" w:fill="auto"/>
                <w:tcMar>
                  <w:top w:w="100" w:type="dxa"/>
                  <w:left w:w="100" w:type="dxa"/>
                  <w:bottom w:w="100" w:type="dxa"/>
                  <w:right w:w="100" w:type="dxa"/>
                </w:tcMar>
              </w:tcPr>
            </w:tcPrChange>
          </w:tcPr>
          <w:p w14:paraId="5FD3F28F" w14:textId="0A70E87B" w:rsidR="00456A90" w:rsidRPr="00DF0DC2" w:rsidRDefault="00456A90" w:rsidP="004E777B">
            <w:pPr>
              <w:spacing w:line="240" w:lineRule="auto"/>
              <w:ind w:left="140" w:right="140"/>
              <w:rPr>
                <w:rFonts w:eastAsia="Times New Roman"/>
                <w:b/>
                <w:bCs/>
                <w:rPrChange w:id="4563" w:author="Binkis Mikas" w:date="2023-03-19T23:20:00Z">
                  <w:rPr>
                    <w:rFonts w:ascii="Times New Roman" w:eastAsia="Times New Roman" w:hAnsi="Times New Roman"/>
                  </w:rPr>
                </w:rPrChange>
              </w:rPr>
            </w:pPr>
            <w:r w:rsidRPr="00DF0DC2">
              <w:rPr>
                <w:rFonts w:eastAsia="Times New Roman"/>
                <w:b/>
                <w:bCs/>
                <w:rPrChange w:id="4564" w:author="Binkis Mikas" w:date="2023-03-19T23:20:00Z">
                  <w:rPr>
                    <w:rFonts w:ascii="Times New Roman" w:eastAsia="Times New Roman" w:hAnsi="Times New Roman"/>
                  </w:rPr>
                </w:rPrChange>
              </w:rPr>
              <w:t xml:space="preserve">Spatial </w:t>
            </w:r>
            <w:ins w:id="4565" w:author="Tomas Blazauskas" w:date="2023-03-19T18:20:00Z">
              <w:r w:rsidR="0068339B" w:rsidRPr="00DF0DC2">
                <w:rPr>
                  <w:rFonts w:eastAsia="Times New Roman"/>
                  <w:b/>
                  <w:bCs/>
                  <w:rPrChange w:id="4566" w:author="Binkis Mikas" w:date="2023-03-19T23:20:00Z">
                    <w:rPr>
                      <w:rFonts w:ascii="Times New Roman" w:eastAsia="Times New Roman" w:hAnsi="Times New Roman"/>
                    </w:rPr>
                  </w:rPrChange>
                </w:rPr>
                <w:t>awareness</w:t>
              </w:r>
            </w:ins>
            <w:del w:id="4567" w:author="Tomas Blazauskas" w:date="2023-03-19T18:20:00Z">
              <w:r w:rsidRPr="00DF0DC2" w:rsidDel="0068339B">
                <w:rPr>
                  <w:rFonts w:eastAsia="Times New Roman"/>
                  <w:b/>
                  <w:bCs/>
                  <w:rPrChange w:id="4568" w:author="Binkis Mikas" w:date="2023-03-19T23:20:00Z">
                    <w:rPr>
                      <w:rFonts w:ascii="Times New Roman" w:eastAsia="Times New Roman" w:hAnsi="Times New Roman"/>
                    </w:rPr>
                  </w:rPrChange>
                </w:rPr>
                <w:delText>judgement</w:delText>
              </w:r>
            </w:del>
          </w:p>
        </w:tc>
        <w:tc>
          <w:tcPr>
            <w:tcW w:w="1276" w:type="dxa"/>
            <w:shd w:val="clear" w:color="auto" w:fill="auto"/>
            <w:tcMar>
              <w:top w:w="100" w:type="dxa"/>
              <w:left w:w="100" w:type="dxa"/>
              <w:bottom w:w="100" w:type="dxa"/>
              <w:right w:w="100" w:type="dxa"/>
            </w:tcMar>
            <w:tcPrChange w:id="4569" w:author="Binkis Mikas" w:date="2023-03-20T00:38:00Z">
              <w:tcPr>
                <w:tcW w:w="1290" w:type="dxa"/>
                <w:shd w:val="clear" w:color="auto" w:fill="auto"/>
                <w:tcMar>
                  <w:top w:w="100" w:type="dxa"/>
                  <w:left w:w="100" w:type="dxa"/>
                  <w:bottom w:w="100" w:type="dxa"/>
                  <w:right w:w="100" w:type="dxa"/>
                </w:tcMar>
              </w:tcPr>
            </w:tcPrChange>
          </w:tcPr>
          <w:p w14:paraId="71DD0BA8" w14:textId="77777777" w:rsidR="00456A90" w:rsidRPr="001D68A7" w:rsidRDefault="00456A90">
            <w:pPr>
              <w:spacing w:line="240" w:lineRule="auto"/>
              <w:ind w:left="140" w:right="140"/>
              <w:jc w:val="center"/>
              <w:rPr>
                <w:rFonts w:eastAsia="Times New Roman"/>
                <w:rPrChange w:id="4570" w:author="Binkis Mikas" w:date="2023-03-19T21:43:00Z">
                  <w:rPr>
                    <w:rFonts w:ascii="Times New Roman" w:eastAsia="Times New Roman" w:hAnsi="Times New Roman"/>
                  </w:rPr>
                </w:rPrChange>
              </w:rPr>
              <w:pPrChange w:id="4571" w:author="Binkis Mikas" w:date="2023-03-20T00:25:00Z">
                <w:pPr>
                  <w:spacing w:line="240" w:lineRule="auto"/>
                  <w:ind w:left="140" w:right="140"/>
                </w:pPr>
              </w:pPrChange>
            </w:pPr>
            <w:r w:rsidRPr="001D68A7">
              <w:rPr>
                <w:rFonts w:eastAsia="Times New Roman"/>
                <w:rPrChange w:id="4572" w:author="Binkis Mikas" w:date="2023-03-19T21:43:00Z">
                  <w:rPr>
                    <w:rFonts w:ascii="Times New Roman" w:eastAsia="Times New Roman" w:hAnsi="Times New Roman"/>
                  </w:rPr>
                </w:rPrChange>
              </w:rPr>
              <w:t>16,72</w:t>
            </w:r>
          </w:p>
        </w:tc>
        <w:tc>
          <w:tcPr>
            <w:tcW w:w="1134" w:type="dxa"/>
            <w:shd w:val="clear" w:color="auto" w:fill="auto"/>
            <w:tcMar>
              <w:top w:w="100" w:type="dxa"/>
              <w:left w:w="100" w:type="dxa"/>
              <w:bottom w:w="100" w:type="dxa"/>
              <w:right w:w="100" w:type="dxa"/>
            </w:tcMar>
            <w:tcPrChange w:id="4573" w:author="Binkis Mikas" w:date="2023-03-20T00:38:00Z">
              <w:tcPr>
                <w:tcW w:w="1275" w:type="dxa"/>
                <w:shd w:val="clear" w:color="auto" w:fill="auto"/>
                <w:tcMar>
                  <w:top w:w="100" w:type="dxa"/>
                  <w:left w:w="100" w:type="dxa"/>
                  <w:bottom w:w="100" w:type="dxa"/>
                  <w:right w:w="100" w:type="dxa"/>
                </w:tcMar>
              </w:tcPr>
            </w:tcPrChange>
          </w:tcPr>
          <w:p w14:paraId="14EFF6AA" w14:textId="77777777" w:rsidR="00456A90" w:rsidRPr="001D68A7" w:rsidRDefault="00456A90">
            <w:pPr>
              <w:spacing w:line="240" w:lineRule="auto"/>
              <w:ind w:left="140" w:right="140"/>
              <w:jc w:val="center"/>
              <w:rPr>
                <w:rFonts w:eastAsia="Times New Roman"/>
                <w:rPrChange w:id="4574" w:author="Binkis Mikas" w:date="2023-03-19T21:43:00Z">
                  <w:rPr>
                    <w:rFonts w:ascii="Times New Roman" w:eastAsia="Times New Roman" w:hAnsi="Times New Roman"/>
                  </w:rPr>
                </w:rPrChange>
              </w:rPr>
              <w:pPrChange w:id="4575" w:author="Binkis Mikas" w:date="2023-03-20T00:25:00Z">
                <w:pPr>
                  <w:spacing w:line="240" w:lineRule="auto"/>
                  <w:ind w:left="140" w:right="140"/>
                </w:pPr>
              </w:pPrChange>
            </w:pPr>
            <w:r w:rsidRPr="001D68A7">
              <w:rPr>
                <w:rFonts w:eastAsia="Times New Roman"/>
                <w:rPrChange w:id="4576" w:author="Binkis Mikas" w:date="2023-03-19T21:43:00Z">
                  <w:rPr>
                    <w:rFonts w:ascii="Times New Roman" w:eastAsia="Times New Roman" w:hAnsi="Times New Roman"/>
                  </w:rPr>
                </w:rPrChange>
              </w:rPr>
              <w:t>0,803</w:t>
            </w:r>
          </w:p>
        </w:tc>
        <w:tc>
          <w:tcPr>
            <w:tcW w:w="1417" w:type="dxa"/>
            <w:shd w:val="clear" w:color="auto" w:fill="auto"/>
            <w:tcMar>
              <w:top w:w="100" w:type="dxa"/>
              <w:left w:w="100" w:type="dxa"/>
              <w:bottom w:w="100" w:type="dxa"/>
              <w:right w:w="100" w:type="dxa"/>
            </w:tcMar>
            <w:tcPrChange w:id="4577" w:author="Binkis Mikas" w:date="2023-03-20T00:38:00Z">
              <w:tcPr>
                <w:tcW w:w="1425" w:type="dxa"/>
                <w:shd w:val="clear" w:color="auto" w:fill="auto"/>
                <w:tcMar>
                  <w:top w:w="100" w:type="dxa"/>
                  <w:left w:w="100" w:type="dxa"/>
                  <w:bottom w:w="100" w:type="dxa"/>
                  <w:right w:w="100" w:type="dxa"/>
                </w:tcMar>
              </w:tcPr>
            </w:tcPrChange>
          </w:tcPr>
          <w:p w14:paraId="30E921D2" w14:textId="77777777" w:rsidR="00456A90" w:rsidRPr="001D68A7" w:rsidRDefault="00456A90">
            <w:pPr>
              <w:spacing w:line="240" w:lineRule="auto"/>
              <w:ind w:left="140" w:right="140"/>
              <w:jc w:val="center"/>
              <w:rPr>
                <w:rFonts w:eastAsia="Times New Roman"/>
                <w:rPrChange w:id="4578" w:author="Binkis Mikas" w:date="2023-03-19T21:43:00Z">
                  <w:rPr>
                    <w:rFonts w:ascii="Times New Roman" w:eastAsia="Times New Roman" w:hAnsi="Times New Roman"/>
                  </w:rPr>
                </w:rPrChange>
              </w:rPr>
              <w:pPrChange w:id="4579" w:author="Binkis Mikas" w:date="2023-03-20T00:25:00Z">
                <w:pPr>
                  <w:spacing w:line="240" w:lineRule="auto"/>
                  <w:ind w:left="140" w:right="140"/>
                </w:pPr>
              </w:pPrChange>
            </w:pPr>
            <w:r w:rsidRPr="001D68A7">
              <w:rPr>
                <w:rFonts w:eastAsia="Times New Roman"/>
                <w:rPrChange w:id="4580" w:author="Binkis Mikas" w:date="2023-03-19T21:43:00Z">
                  <w:rPr>
                    <w:rFonts w:ascii="Times New Roman" w:eastAsia="Times New Roman" w:hAnsi="Times New Roman"/>
                  </w:rPr>
                </w:rPrChange>
              </w:rPr>
              <w:t>3,409</w:t>
            </w:r>
          </w:p>
        </w:tc>
        <w:tc>
          <w:tcPr>
            <w:tcW w:w="1427" w:type="dxa"/>
            <w:shd w:val="clear" w:color="auto" w:fill="auto"/>
            <w:tcMar>
              <w:top w:w="100" w:type="dxa"/>
              <w:left w:w="100" w:type="dxa"/>
              <w:bottom w:w="100" w:type="dxa"/>
              <w:right w:w="100" w:type="dxa"/>
            </w:tcMar>
            <w:tcPrChange w:id="4581" w:author="Binkis Mikas" w:date="2023-03-20T00:38:00Z">
              <w:tcPr>
                <w:tcW w:w="1705" w:type="dxa"/>
                <w:shd w:val="clear" w:color="auto" w:fill="auto"/>
                <w:tcMar>
                  <w:top w:w="100" w:type="dxa"/>
                  <w:left w:w="100" w:type="dxa"/>
                  <w:bottom w:w="100" w:type="dxa"/>
                  <w:right w:w="100" w:type="dxa"/>
                </w:tcMar>
              </w:tcPr>
            </w:tcPrChange>
          </w:tcPr>
          <w:p w14:paraId="07AA1132" w14:textId="77777777" w:rsidR="00456A90" w:rsidRPr="001D68A7" w:rsidRDefault="00456A90">
            <w:pPr>
              <w:spacing w:line="240" w:lineRule="auto"/>
              <w:ind w:left="140" w:right="140"/>
              <w:jc w:val="center"/>
              <w:rPr>
                <w:rFonts w:eastAsia="Times New Roman"/>
                <w:rPrChange w:id="4582" w:author="Binkis Mikas" w:date="2023-03-19T21:43:00Z">
                  <w:rPr>
                    <w:rFonts w:ascii="Times New Roman" w:eastAsia="Times New Roman" w:hAnsi="Times New Roman"/>
                  </w:rPr>
                </w:rPrChange>
              </w:rPr>
              <w:pPrChange w:id="4583" w:author="Binkis Mikas" w:date="2023-03-20T00:25:00Z">
                <w:pPr>
                  <w:spacing w:line="240" w:lineRule="auto"/>
                  <w:ind w:left="140" w:right="140"/>
                </w:pPr>
              </w:pPrChange>
            </w:pPr>
            <w:r w:rsidRPr="001D68A7">
              <w:rPr>
                <w:rFonts w:eastAsia="Times New Roman"/>
                <w:rPrChange w:id="4584" w:author="Binkis Mikas" w:date="2023-03-19T21:43:00Z">
                  <w:rPr>
                    <w:rFonts w:ascii="Times New Roman" w:eastAsia="Times New Roman" w:hAnsi="Times New Roman"/>
                  </w:rPr>
                </w:rPrChange>
              </w:rPr>
              <w:t>11,624</w:t>
            </w:r>
          </w:p>
        </w:tc>
      </w:tr>
      <w:tr w:rsidR="00456A90" w:rsidRPr="001D68A7" w14:paraId="68A49EDB" w14:textId="77777777" w:rsidTr="0057556F">
        <w:trPr>
          <w:trHeight w:val="97"/>
          <w:trPrChange w:id="4585" w:author="Binkis Mikas" w:date="2023-03-20T00:38:00Z">
            <w:trPr>
              <w:trHeight w:val="97"/>
            </w:trPr>
          </w:trPrChange>
        </w:trPr>
        <w:tc>
          <w:tcPr>
            <w:tcW w:w="1701" w:type="dxa"/>
            <w:vMerge/>
            <w:shd w:val="clear" w:color="auto" w:fill="auto"/>
            <w:tcMar>
              <w:top w:w="100" w:type="dxa"/>
              <w:left w:w="100" w:type="dxa"/>
              <w:bottom w:w="100" w:type="dxa"/>
              <w:right w:w="100" w:type="dxa"/>
            </w:tcMar>
            <w:tcPrChange w:id="4586" w:author="Binkis Mikas" w:date="2023-03-20T00:38:00Z">
              <w:tcPr>
                <w:tcW w:w="1680" w:type="dxa"/>
                <w:vMerge/>
                <w:shd w:val="clear" w:color="auto" w:fill="auto"/>
                <w:tcMar>
                  <w:top w:w="100" w:type="dxa"/>
                  <w:left w:w="100" w:type="dxa"/>
                  <w:bottom w:w="100" w:type="dxa"/>
                  <w:right w:w="100" w:type="dxa"/>
                </w:tcMar>
              </w:tcPr>
            </w:tcPrChange>
          </w:tcPr>
          <w:p w14:paraId="1F72F646" w14:textId="77777777" w:rsidR="00456A90" w:rsidRPr="001D68A7" w:rsidRDefault="00456A90" w:rsidP="004E777B">
            <w:pPr>
              <w:widowControl w:val="0"/>
              <w:pBdr>
                <w:top w:val="nil"/>
                <w:left w:val="nil"/>
                <w:bottom w:val="nil"/>
                <w:right w:val="nil"/>
                <w:between w:val="nil"/>
              </w:pBdr>
              <w:spacing w:line="240" w:lineRule="auto"/>
              <w:rPr>
                <w:rFonts w:eastAsia="Times New Roman"/>
                <w:rPrChange w:id="4587" w:author="Binkis Mikas" w:date="2023-03-19T21:43: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588" w:author="Binkis Mikas" w:date="2023-03-20T00:38:00Z">
              <w:tcPr>
                <w:tcW w:w="1620" w:type="dxa"/>
                <w:shd w:val="clear" w:color="auto" w:fill="auto"/>
                <w:tcMar>
                  <w:top w:w="100" w:type="dxa"/>
                  <w:left w:w="100" w:type="dxa"/>
                  <w:bottom w:w="100" w:type="dxa"/>
                  <w:right w:w="100" w:type="dxa"/>
                </w:tcMar>
              </w:tcPr>
            </w:tcPrChange>
          </w:tcPr>
          <w:p w14:paraId="6CC18CAB" w14:textId="4A9496D3" w:rsidR="00456A90" w:rsidRPr="00DF0DC2" w:rsidRDefault="0068339B" w:rsidP="004E777B">
            <w:pPr>
              <w:spacing w:line="240" w:lineRule="auto"/>
              <w:ind w:left="140" w:right="140"/>
              <w:rPr>
                <w:rFonts w:eastAsia="Times New Roman"/>
                <w:b/>
                <w:bCs/>
                <w:rPrChange w:id="4589" w:author="Binkis Mikas" w:date="2023-03-19T23:20:00Z">
                  <w:rPr>
                    <w:rFonts w:ascii="Times New Roman" w:eastAsia="Times New Roman" w:hAnsi="Times New Roman"/>
                  </w:rPr>
                </w:rPrChange>
              </w:rPr>
            </w:pPr>
            <w:ins w:id="4590" w:author="Tomas Blazauskas" w:date="2023-03-19T18:20:00Z">
              <w:r w:rsidRPr="00DF0DC2">
                <w:rPr>
                  <w:rFonts w:eastAsia="Times New Roman"/>
                  <w:b/>
                  <w:bCs/>
                  <w:rPrChange w:id="4591" w:author="Binkis Mikas" w:date="2023-03-19T23:20:00Z">
                    <w:rPr>
                      <w:rFonts w:ascii="Times New Roman" w:eastAsia="Times New Roman" w:hAnsi="Times New Roman"/>
                    </w:rPr>
                  </w:rPrChange>
                </w:rPr>
                <w:t>Realism</w:t>
              </w:r>
            </w:ins>
            <w:del w:id="4592" w:author="Tomas Blazauskas" w:date="2023-03-19T18:20:00Z">
              <w:r w:rsidR="00456A90" w:rsidRPr="00DF0DC2" w:rsidDel="0068339B">
                <w:rPr>
                  <w:rFonts w:eastAsia="Times New Roman"/>
                  <w:b/>
                  <w:bCs/>
                  <w:rPrChange w:id="4593" w:author="Binkis Mikas" w:date="2023-03-19T23:20:00Z">
                    <w:rPr>
                      <w:rFonts w:ascii="Times New Roman" w:eastAsia="Times New Roman" w:hAnsi="Times New Roman"/>
                    </w:rPr>
                  </w:rPrChange>
                </w:rPr>
                <w:delText>Reality</w:delText>
              </w:r>
            </w:del>
          </w:p>
        </w:tc>
        <w:tc>
          <w:tcPr>
            <w:tcW w:w="1276" w:type="dxa"/>
            <w:shd w:val="clear" w:color="auto" w:fill="auto"/>
            <w:tcMar>
              <w:top w:w="100" w:type="dxa"/>
              <w:left w:w="100" w:type="dxa"/>
              <w:bottom w:w="100" w:type="dxa"/>
              <w:right w:w="100" w:type="dxa"/>
            </w:tcMar>
            <w:tcPrChange w:id="4594" w:author="Binkis Mikas" w:date="2023-03-20T00:38:00Z">
              <w:tcPr>
                <w:tcW w:w="1290" w:type="dxa"/>
                <w:shd w:val="clear" w:color="auto" w:fill="auto"/>
                <w:tcMar>
                  <w:top w:w="100" w:type="dxa"/>
                  <w:left w:w="100" w:type="dxa"/>
                  <w:bottom w:w="100" w:type="dxa"/>
                  <w:right w:w="100" w:type="dxa"/>
                </w:tcMar>
              </w:tcPr>
            </w:tcPrChange>
          </w:tcPr>
          <w:p w14:paraId="38B7620D" w14:textId="77777777" w:rsidR="00456A90" w:rsidRPr="001D68A7" w:rsidRDefault="00456A90">
            <w:pPr>
              <w:spacing w:line="240" w:lineRule="auto"/>
              <w:ind w:left="140" w:right="140"/>
              <w:jc w:val="center"/>
              <w:rPr>
                <w:rFonts w:eastAsia="Times New Roman"/>
                <w:rPrChange w:id="4595" w:author="Binkis Mikas" w:date="2023-03-19T21:43:00Z">
                  <w:rPr>
                    <w:rFonts w:ascii="Times New Roman" w:eastAsia="Times New Roman" w:hAnsi="Times New Roman"/>
                  </w:rPr>
                </w:rPrChange>
              </w:rPr>
              <w:pPrChange w:id="4596" w:author="Binkis Mikas" w:date="2023-03-20T00:25:00Z">
                <w:pPr>
                  <w:spacing w:line="240" w:lineRule="auto"/>
                  <w:ind w:left="140" w:right="140"/>
                </w:pPr>
              </w:pPrChange>
            </w:pPr>
            <w:r w:rsidRPr="001D68A7">
              <w:rPr>
                <w:rFonts w:eastAsia="Times New Roman"/>
                <w:rPrChange w:id="4597" w:author="Binkis Mikas" w:date="2023-03-19T21:43:00Z">
                  <w:rPr>
                    <w:rFonts w:ascii="Times New Roman" w:eastAsia="Times New Roman" w:hAnsi="Times New Roman"/>
                  </w:rPr>
                </w:rPrChange>
              </w:rPr>
              <w:t>10,11</w:t>
            </w:r>
          </w:p>
        </w:tc>
        <w:tc>
          <w:tcPr>
            <w:tcW w:w="1134" w:type="dxa"/>
            <w:shd w:val="clear" w:color="auto" w:fill="auto"/>
            <w:tcMar>
              <w:top w:w="100" w:type="dxa"/>
              <w:left w:w="100" w:type="dxa"/>
              <w:bottom w:w="100" w:type="dxa"/>
              <w:right w:w="100" w:type="dxa"/>
            </w:tcMar>
            <w:tcPrChange w:id="4598" w:author="Binkis Mikas" w:date="2023-03-20T00:38:00Z">
              <w:tcPr>
                <w:tcW w:w="1275" w:type="dxa"/>
                <w:shd w:val="clear" w:color="auto" w:fill="auto"/>
                <w:tcMar>
                  <w:top w:w="100" w:type="dxa"/>
                  <w:left w:w="100" w:type="dxa"/>
                  <w:bottom w:w="100" w:type="dxa"/>
                  <w:right w:w="100" w:type="dxa"/>
                </w:tcMar>
              </w:tcPr>
            </w:tcPrChange>
          </w:tcPr>
          <w:p w14:paraId="0C4DB728" w14:textId="77777777" w:rsidR="00456A90" w:rsidRPr="001D68A7" w:rsidRDefault="00456A90">
            <w:pPr>
              <w:spacing w:line="240" w:lineRule="auto"/>
              <w:ind w:left="140" w:right="140"/>
              <w:jc w:val="center"/>
              <w:rPr>
                <w:rFonts w:eastAsia="Times New Roman"/>
                <w:rPrChange w:id="4599" w:author="Binkis Mikas" w:date="2023-03-19T21:43:00Z">
                  <w:rPr>
                    <w:rFonts w:ascii="Times New Roman" w:eastAsia="Times New Roman" w:hAnsi="Times New Roman"/>
                  </w:rPr>
                </w:rPrChange>
              </w:rPr>
              <w:pPrChange w:id="4600" w:author="Binkis Mikas" w:date="2023-03-20T00:25:00Z">
                <w:pPr>
                  <w:spacing w:line="240" w:lineRule="auto"/>
                  <w:ind w:left="140" w:right="140"/>
                </w:pPr>
              </w:pPrChange>
            </w:pPr>
            <w:r w:rsidRPr="001D68A7">
              <w:rPr>
                <w:rFonts w:eastAsia="Times New Roman"/>
                <w:rPrChange w:id="4601" w:author="Binkis Mikas" w:date="2023-03-19T21:43:00Z">
                  <w:rPr>
                    <w:rFonts w:ascii="Times New Roman" w:eastAsia="Times New Roman" w:hAnsi="Times New Roman"/>
                  </w:rPr>
                </w:rPrChange>
              </w:rPr>
              <w:t>0,449</w:t>
            </w:r>
          </w:p>
        </w:tc>
        <w:tc>
          <w:tcPr>
            <w:tcW w:w="1417" w:type="dxa"/>
            <w:shd w:val="clear" w:color="auto" w:fill="auto"/>
            <w:tcMar>
              <w:top w:w="100" w:type="dxa"/>
              <w:left w:w="100" w:type="dxa"/>
              <w:bottom w:w="100" w:type="dxa"/>
              <w:right w:w="100" w:type="dxa"/>
            </w:tcMar>
            <w:tcPrChange w:id="4602" w:author="Binkis Mikas" w:date="2023-03-20T00:38:00Z">
              <w:tcPr>
                <w:tcW w:w="1425" w:type="dxa"/>
                <w:shd w:val="clear" w:color="auto" w:fill="auto"/>
                <w:tcMar>
                  <w:top w:w="100" w:type="dxa"/>
                  <w:left w:w="100" w:type="dxa"/>
                  <w:bottom w:w="100" w:type="dxa"/>
                  <w:right w:w="100" w:type="dxa"/>
                </w:tcMar>
              </w:tcPr>
            </w:tcPrChange>
          </w:tcPr>
          <w:p w14:paraId="155554E8" w14:textId="77777777" w:rsidR="00456A90" w:rsidRPr="001D68A7" w:rsidRDefault="00456A90">
            <w:pPr>
              <w:spacing w:line="240" w:lineRule="auto"/>
              <w:ind w:left="140" w:right="140"/>
              <w:jc w:val="center"/>
              <w:rPr>
                <w:rFonts w:eastAsia="Times New Roman"/>
                <w:rPrChange w:id="4603" w:author="Binkis Mikas" w:date="2023-03-19T21:43:00Z">
                  <w:rPr>
                    <w:rFonts w:ascii="Times New Roman" w:eastAsia="Times New Roman" w:hAnsi="Times New Roman"/>
                  </w:rPr>
                </w:rPrChange>
              </w:rPr>
              <w:pPrChange w:id="4604" w:author="Binkis Mikas" w:date="2023-03-20T00:25:00Z">
                <w:pPr>
                  <w:spacing w:line="240" w:lineRule="auto"/>
                  <w:ind w:left="140" w:right="140"/>
                </w:pPr>
              </w:pPrChange>
            </w:pPr>
            <w:r w:rsidRPr="001D68A7">
              <w:rPr>
                <w:rFonts w:eastAsia="Times New Roman"/>
                <w:rPrChange w:id="4605" w:author="Binkis Mikas" w:date="2023-03-19T21:43:00Z">
                  <w:rPr>
                    <w:rFonts w:ascii="Times New Roman" w:eastAsia="Times New Roman" w:hAnsi="Times New Roman"/>
                  </w:rPr>
                </w:rPrChange>
              </w:rPr>
              <w:t>1,906</w:t>
            </w:r>
          </w:p>
        </w:tc>
        <w:tc>
          <w:tcPr>
            <w:tcW w:w="1427" w:type="dxa"/>
            <w:shd w:val="clear" w:color="auto" w:fill="auto"/>
            <w:tcMar>
              <w:top w:w="100" w:type="dxa"/>
              <w:left w:w="100" w:type="dxa"/>
              <w:bottom w:w="100" w:type="dxa"/>
              <w:right w:w="100" w:type="dxa"/>
            </w:tcMar>
            <w:tcPrChange w:id="4606" w:author="Binkis Mikas" w:date="2023-03-20T00:38:00Z">
              <w:tcPr>
                <w:tcW w:w="1705" w:type="dxa"/>
                <w:shd w:val="clear" w:color="auto" w:fill="auto"/>
                <w:tcMar>
                  <w:top w:w="100" w:type="dxa"/>
                  <w:left w:w="100" w:type="dxa"/>
                  <w:bottom w:w="100" w:type="dxa"/>
                  <w:right w:w="100" w:type="dxa"/>
                </w:tcMar>
              </w:tcPr>
            </w:tcPrChange>
          </w:tcPr>
          <w:p w14:paraId="34D3F407" w14:textId="77777777" w:rsidR="00456A90" w:rsidRPr="001D68A7" w:rsidRDefault="00456A90">
            <w:pPr>
              <w:spacing w:line="240" w:lineRule="auto"/>
              <w:ind w:left="140" w:right="140"/>
              <w:jc w:val="center"/>
              <w:rPr>
                <w:rFonts w:eastAsia="Times New Roman"/>
                <w:rPrChange w:id="4607" w:author="Binkis Mikas" w:date="2023-03-19T21:43:00Z">
                  <w:rPr>
                    <w:rFonts w:ascii="Times New Roman" w:eastAsia="Times New Roman" w:hAnsi="Times New Roman"/>
                  </w:rPr>
                </w:rPrChange>
              </w:rPr>
              <w:pPrChange w:id="4608" w:author="Binkis Mikas" w:date="2023-03-20T00:25:00Z">
                <w:pPr>
                  <w:spacing w:line="240" w:lineRule="auto"/>
                  <w:ind w:left="140" w:right="140"/>
                </w:pPr>
              </w:pPrChange>
            </w:pPr>
            <w:r w:rsidRPr="001D68A7">
              <w:rPr>
                <w:rFonts w:eastAsia="Times New Roman"/>
                <w:rPrChange w:id="4609" w:author="Binkis Mikas" w:date="2023-03-19T21:43:00Z">
                  <w:rPr>
                    <w:rFonts w:ascii="Times New Roman" w:eastAsia="Times New Roman" w:hAnsi="Times New Roman"/>
                  </w:rPr>
                </w:rPrChange>
              </w:rPr>
              <w:t>3,634</w:t>
            </w:r>
          </w:p>
        </w:tc>
      </w:tr>
      <w:tr w:rsidR="00456A90" w:rsidRPr="001D68A7" w14:paraId="6F39D879" w14:textId="77777777" w:rsidTr="0057556F">
        <w:trPr>
          <w:trHeight w:val="277"/>
          <w:trPrChange w:id="4610" w:author="Binkis Mikas" w:date="2023-03-20T00:38:00Z">
            <w:trPr>
              <w:trHeight w:val="277"/>
            </w:trPr>
          </w:trPrChange>
        </w:trPr>
        <w:tc>
          <w:tcPr>
            <w:tcW w:w="1701" w:type="dxa"/>
            <w:vMerge w:val="restart"/>
            <w:shd w:val="clear" w:color="auto" w:fill="auto"/>
            <w:tcMar>
              <w:top w:w="100" w:type="dxa"/>
              <w:left w:w="100" w:type="dxa"/>
              <w:bottom w:w="100" w:type="dxa"/>
              <w:right w:w="100" w:type="dxa"/>
            </w:tcMar>
            <w:tcPrChange w:id="4611" w:author="Binkis Mikas" w:date="2023-03-20T00:38:00Z">
              <w:tcPr>
                <w:tcW w:w="1680" w:type="dxa"/>
                <w:vMerge w:val="restart"/>
                <w:shd w:val="clear" w:color="auto" w:fill="auto"/>
                <w:tcMar>
                  <w:top w:w="100" w:type="dxa"/>
                  <w:left w:w="100" w:type="dxa"/>
                  <w:bottom w:w="100" w:type="dxa"/>
                  <w:right w:w="100" w:type="dxa"/>
                </w:tcMar>
              </w:tcPr>
            </w:tcPrChange>
          </w:tcPr>
          <w:p w14:paraId="417887D0" w14:textId="21A4A766" w:rsidR="00456A90" w:rsidRPr="00DF0DC2" w:rsidRDefault="00456A90" w:rsidP="004E777B">
            <w:pPr>
              <w:spacing w:line="240" w:lineRule="auto"/>
              <w:ind w:left="140" w:right="140"/>
              <w:rPr>
                <w:rFonts w:eastAsia="Times New Roman"/>
                <w:b/>
                <w:bCs/>
                <w:rPrChange w:id="4612" w:author="Binkis Mikas" w:date="2023-03-19T23:20:00Z">
                  <w:rPr>
                    <w:rFonts w:ascii="Times New Roman" w:eastAsia="Times New Roman" w:hAnsi="Times New Roman"/>
                  </w:rPr>
                </w:rPrChange>
              </w:rPr>
            </w:pPr>
            <w:del w:id="4613" w:author="Tomas Blazauskas" w:date="2023-03-19T18:22:00Z">
              <w:r w:rsidRPr="00DF0DC2" w:rsidDel="0068339B">
                <w:rPr>
                  <w:rFonts w:eastAsia="Times New Roman"/>
                  <w:b/>
                  <w:bCs/>
                  <w:rPrChange w:id="4614" w:author="Binkis Mikas" w:date="2023-03-19T23:20:00Z">
                    <w:rPr>
                      <w:rFonts w:ascii="Times New Roman" w:eastAsia="Times New Roman" w:hAnsi="Times New Roman"/>
                    </w:rPr>
                  </w:rPrChange>
                </w:rPr>
                <w:delText>Surface by blending</w:delText>
              </w:r>
            </w:del>
            <w:ins w:id="4615" w:author="Tomas Blazauskas" w:date="2023-03-19T18:22:00Z">
              <w:r w:rsidR="0068339B" w:rsidRPr="00DF0DC2">
                <w:rPr>
                  <w:rFonts w:eastAsia="Times New Roman"/>
                  <w:b/>
                  <w:bCs/>
                  <w:rPrChange w:id="4616" w:author="Binkis Mikas" w:date="2023-03-19T23:20:00Z">
                    <w:rPr>
                      <w:rFonts w:ascii="Times New Roman" w:eastAsia="Times New Roman" w:hAnsi="Times New Roman"/>
                    </w:rPr>
                  </w:rPrChange>
                </w:rPr>
                <w:t>Blending</w:t>
              </w:r>
            </w:ins>
          </w:p>
        </w:tc>
        <w:tc>
          <w:tcPr>
            <w:tcW w:w="2126" w:type="dxa"/>
            <w:shd w:val="clear" w:color="auto" w:fill="auto"/>
            <w:tcMar>
              <w:top w:w="100" w:type="dxa"/>
              <w:left w:w="100" w:type="dxa"/>
              <w:bottom w:w="100" w:type="dxa"/>
              <w:right w:w="100" w:type="dxa"/>
            </w:tcMar>
            <w:tcPrChange w:id="4617" w:author="Binkis Mikas" w:date="2023-03-20T00:38:00Z">
              <w:tcPr>
                <w:tcW w:w="1620" w:type="dxa"/>
                <w:shd w:val="clear" w:color="auto" w:fill="auto"/>
                <w:tcMar>
                  <w:top w:w="100" w:type="dxa"/>
                  <w:left w:w="100" w:type="dxa"/>
                  <w:bottom w:w="100" w:type="dxa"/>
                  <w:right w:w="100" w:type="dxa"/>
                </w:tcMar>
              </w:tcPr>
            </w:tcPrChange>
          </w:tcPr>
          <w:p w14:paraId="24F9EE36" w14:textId="024B3133" w:rsidR="00456A90" w:rsidRPr="00DF0DC2" w:rsidRDefault="0068339B" w:rsidP="004E777B">
            <w:pPr>
              <w:spacing w:line="240" w:lineRule="auto"/>
              <w:ind w:left="140" w:right="140"/>
              <w:rPr>
                <w:rFonts w:eastAsia="Times New Roman"/>
                <w:b/>
                <w:bCs/>
                <w:rPrChange w:id="4618" w:author="Binkis Mikas" w:date="2023-03-19T23:20:00Z">
                  <w:rPr>
                    <w:rFonts w:ascii="Times New Roman" w:eastAsia="Times New Roman" w:hAnsi="Times New Roman"/>
                  </w:rPr>
                </w:rPrChange>
              </w:rPr>
            </w:pPr>
            <w:ins w:id="4619" w:author="Tomas Blazauskas" w:date="2023-03-19T18:21:00Z">
              <w:r w:rsidRPr="00DF0DC2">
                <w:rPr>
                  <w:rFonts w:eastAsia="Times New Roman"/>
                  <w:b/>
                  <w:bCs/>
                  <w:rPrChange w:id="4620" w:author="Binkis Mikas" w:date="2023-03-19T23:20:00Z">
                    <w:rPr>
                      <w:rFonts w:ascii="Times New Roman" w:eastAsia="Times New Roman" w:hAnsi="Times New Roman"/>
                    </w:rPr>
                  </w:rPrChange>
                </w:rPr>
                <w:t>Immersion</w:t>
              </w:r>
            </w:ins>
            <w:del w:id="4621" w:author="Tomas Blazauskas" w:date="2023-03-19T18:21:00Z">
              <w:r w:rsidR="00456A90" w:rsidRPr="00DF0DC2" w:rsidDel="0068339B">
                <w:rPr>
                  <w:rFonts w:eastAsia="Times New Roman"/>
                  <w:b/>
                  <w:bCs/>
                  <w:rPrChange w:id="4622" w:author="Binkis Mikas" w:date="2023-03-19T23:20:00Z">
                    <w:rPr>
                      <w:rFonts w:ascii="Times New Roman" w:eastAsia="Times New Roman" w:hAnsi="Times New Roman"/>
                    </w:rPr>
                  </w:rPrChange>
                </w:rPr>
                <w:delText>Get involved</w:delText>
              </w:r>
            </w:del>
          </w:p>
        </w:tc>
        <w:tc>
          <w:tcPr>
            <w:tcW w:w="1276" w:type="dxa"/>
            <w:shd w:val="clear" w:color="auto" w:fill="auto"/>
            <w:tcMar>
              <w:top w:w="100" w:type="dxa"/>
              <w:left w:w="100" w:type="dxa"/>
              <w:bottom w:w="100" w:type="dxa"/>
              <w:right w:w="100" w:type="dxa"/>
            </w:tcMar>
            <w:tcPrChange w:id="4623" w:author="Binkis Mikas" w:date="2023-03-20T00:38:00Z">
              <w:tcPr>
                <w:tcW w:w="1290" w:type="dxa"/>
                <w:shd w:val="clear" w:color="auto" w:fill="auto"/>
                <w:tcMar>
                  <w:top w:w="100" w:type="dxa"/>
                  <w:left w:w="100" w:type="dxa"/>
                  <w:bottom w:w="100" w:type="dxa"/>
                  <w:right w:w="100" w:type="dxa"/>
                </w:tcMar>
              </w:tcPr>
            </w:tcPrChange>
          </w:tcPr>
          <w:p w14:paraId="38871719" w14:textId="77777777" w:rsidR="00456A90" w:rsidRPr="001D68A7" w:rsidRDefault="00456A90">
            <w:pPr>
              <w:spacing w:line="240" w:lineRule="auto"/>
              <w:ind w:left="140" w:right="140"/>
              <w:jc w:val="center"/>
              <w:rPr>
                <w:rFonts w:eastAsia="Times New Roman"/>
                <w:rPrChange w:id="4624" w:author="Binkis Mikas" w:date="2023-03-19T21:43:00Z">
                  <w:rPr>
                    <w:rFonts w:ascii="Times New Roman" w:eastAsia="Times New Roman" w:hAnsi="Times New Roman"/>
                  </w:rPr>
                </w:rPrChange>
              </w:rPr>
              <w:pPrChange w:id="4625" w:author="Binkis Mikas" w:date="2023-03-20T00:25:00Z">
                <w:pPr>
                  <w:spacing w:line="240" w:lineRule="auto"/>
                  <w:ind w:left="140" w:right="140"/>
                </w:pPr>
              </w:pPrChange>
            </w:pPr>
            <w:r w:rsidRPr="001D68A7">
              <w:rPr>
                <w:rFonts w:eastAsia="Times New Roman"/>
                <w:rPrChange w:id="4626" w:author="Binkis Mikas" w:date="2023-03-19T21:43:00Z">
                  <w:rPr>
                    <w:rFonts w:ascii="Times New Roman" w:eastAsia="Times New Roman" w:hAnsi="Times New Roman"/>
                  </w:rPr>
                </w:rPrChange>
              </w:rPr>
              <w:t>13,44</w:t>
            </w:r>
          </w:p>
        </w:tc>
        <w:tc>
          <w:tcPr>
            <w:tcW w:w="1134" w:type="dxa"/>
            <w:shd w:val="clear" w:color="auto" w:fill="auto"/>
            <w:tcMar>
              <w:top w:w="100" w:type="dxa"/>
              <w:left w:w="100" w:type="dxa"/>
              <w:bottom w:w="100" w:type="dxa"/>
              <w:right w:w="100" w:type="dxa"/>
            </w:tcMar>
            <w:tcPrChange w:id="4627" w:author="Binkis Mikas" w:date="2023-03-20T00:38:00Z">
              <w:tcPr>
                <w:tcW w:w="1275" w:type="dxa"/>
                <w:shd w:val="clear" w:color="auto" w:fill="auto"/>
                <w:tcMar>
                  <w:top w:w="100" w:type="dxa"/>
                  <w:left w:w="100" w:type="dxa"/>
                  <w:bottom w:w="100" w:type="dxa"/>
                  <w:right w:w="100" w:type="dxa"/>
                </w:tcMar>
              </w:tcPr>
            </w:tcPrChange>
          </w:tcPr>
          <w:p w14:paraId="555BCAD5" w14:textId="77777777" w:rsidR="00456A90" w:rsidRPr="001D68A7" w:rsidRDefault="00456A90">
            <w:pPr>
              <w:spacing w:line="240" w:lineRule="auto"/>
              <w:ind w:left="140" w:right="140"/>
              <w:jc w:val="center"/>
              <w:rPr>
                <w:rFonts w:eastAsia="Times New Roman"/>
                <w:rPrChange w:id="4628" w:author="Binkis Mikas" w:date="2023-03-19T21:43:00Z">
                  <w:rPr>
                    <w:rFonts w:ascii="Times New Roman" w:eastAsia="Times New Roman" w:hAnsi="Times New Roman"/>
                  </w:rPr>
                </w:rPrChange>
              </w:rPr>
              <w:pPrChange w:id="4629" w:author="Binkis Mikas" w:date="2023-03-20T00:25:00Z">
                <w:pPr>
                  <w:spacing w:line="240" w:lineRule="auto"/>
                  <w:ind w:left="140" w:right="140"/>
                </w:pPr>
              </w:pPrChange>
            </w:pPr>
            <w:r w:rsidRPr="001D68A7">
              <w:rPr>
                <w:rFonts w:eastAsia="Times New Roman"/>
                <w:rPrChange w:id="4630" w:author="Binkis Mikas" w:date="2023-03-19T21:43:00Z">
                  <w:rPr>
                    <w:rFonts w:ascii="Times New Roman" w:eastAsia="Times New Roman" w:hAnsi="Times New Roman"/>
                  </w:rPr>
                </w:rPrChange>
              </w:rPr>
              <w:t>0,525</w:t>
            </w:r>
          </w:p>
        </w:tc>
        <w:tc>
          <w:tcPr>
            <w:tcW w:w="1417" w:type="dxa"/>
            <w:shd w:val="clear" w:color="auto" w:fill="auto"/>
            <w:tcMar>
              <w:top w:w="100" w:type="dxa"/>
              <w:left w:w="100" w:type="dxa"/>
              <w:bottom w:w="100" w:type="dxa"/>
              <w:right w:w="100" w:type="dxa"/>
            </w:tcMar>
            <w:tcPrChange w:id="4631" w:author="Binkis Mikas" w:date="2023-03-20T00:38:00Z">
              <w:tcPr>
                <w:tcW w:w="1425" w:type="dxa"/>
                <w:shd w:val="clear" w:color="auto" w:fill="auto"/>
                <w:tcMar>
                  <w:top w:w="100" w:type="dxa"/>
                  <w:left w:w="100" w:type="dxa"/>
                  <w:bottom w:w="100" w:type="dxa"/>
                  <w:right w:w="100" w:type="dxa"/>
                </w:tcMar>
              </w:tcPr>
            </w:tcPrChange>
          </w:tcPr>
          <w:p w14:paraId="68D9B5A8" w14:textId="77777777" w:rsidR="00456A90" w:rsidRPr="001D68A7" w:rsidRDefault="00456A90">
            <w:pPr>
              <w:spacing w:line="240" w:lineRule="auto"/>
              <w:ind w:left="140" w:right="140"/>
              <w:jc w:val="center"/>
              <w:rPr>
                <w:rFonts w:eastAsia="Times New Roman"/>
                <w:rPrChange w:id="4632" w:author="Binkis Mikas" w:date="2023-03-19T21:43:00Z">
                  <w:rPr>
                    <w:rFonts w:ascii="Times New Roman" w:eastAsia="Times New Roman" w:hAnsi="Times New Roman"/>
                  </w:rPr>
                </w:rPrChange>
              </w:rPr>
              <w:pPrChange w:id="4633" w:author="Binkis Mikas" w:date="2023-03-20T00:25:00Z">
                <w:pPr>
                  <w:spacing w:line="240" w:lineRule="auto"/>
                  <w:ind w:left="140" w:right="140"/>
                </w:pPr>
              </w:pPrChange>
            </w:pPr>
            <w:r w:rsidRPr="001D68A7">
              <w:rPr>
                <w:rFonts w:eastAsia="Times New Roman"/>
                <w:rPrChange w:id="4634" w:author="Binkis Mikas" w:date="2023-03-19T21:43:00Z">
                  <w:rPr>
                    <w:rFonts w:ascii="Times New Roman" w:eastAsia="Times New Roman" w:hAnsi="Times New Roman"/>
                  </w:rPr>
                </w:rPrChange>
              </w:rPr>
              <w:t>2,228</w:t>
            </w:r>
          </w:p>
        </w:tc>
        <w:tc>
          <w:tcPr>
            <w:tcW w:w="1427" w:type="dxa"/>
            <w:shd w:val="clear" w:color="auto" w:fill="auto"/>
            <w:tcMar>
              <w:top w:w="100" w:type="dxa"/>
              <w:left w:w="100" w:type="dxa"/>
              <w:bottom w:w="100" w:type="dxa"/>
              <w:right w:w="100" w:type="dxa"/>
            </w:tcMar>
            <w:tcPrChange w:id="4635" w:author="Binkis Mikas" w:date="2023-03-20T00:38:00Z">
              <w:tcPr>
                <w:tcW w:w="1705" w:type="dxa"/>
                <w:shd w:val="clear" w:color="auto" w:fill="auto"/>
                <w:tcMar>
                  <w:top w:w="100" w:type="dxa"/>
                  <w:left w:w="100" w:type="dxa"/>
                  <w:bottom w:w="100" w:type="dxa"/>
                  <w:right w:w="100" w:type="dxa"/>
                </w:tcMar>
              </w:tcPr>
            </w:tcPrChange>
          </w:tcPr>
          <w:p w14:paraId="405AC30A" w14:textId="77777777" w:rsidR="00456A90" w:rsidRPr="001D68A7" w:rsidRDefault="00456A90">
            <w:pPr>
              <w:spacing w:line="240" w:lineRule="auto"/>
              <w:ind w:left="140" w:right="140"/>
              <w:jc w:val="center"/>
              <w:rPr>
                <w:rFonts w:eastAsia="Times New Roman"/>
                <w:rPrChange w:id="4636" w:author="Binkis Mikas" w:date="2023-03-19T21:43:00Z">
                  <w:rPr>
                    <w:rFonts w:ascii="Times New Roman" w:eastAsia="Times New Roman" w:hAnsi="Times New Roman"/>
                  </w:rPr>
                </w:rPrChange>
              </w:rPr>
              <w:pPrChange w:id="4637" w:author="Binkis Mikas" w:date="2023-03-20T00:25:00Z">
                <w:pPr>
                  <w:spacing w:line="240" w:lineRule="auto"/>
                  <w:ind w:left="140" w:right="140"/>
                </w:pPr>
              </w:pPrChange>
            </w:pPr>
            <w:r w:rsidRPr="001D68A7">
              <w:rPr>
                <w:rFonts w:eastAsia="Times New Roman"/>
                <w:rPrChange w:id="4638" w:author="Binkis Mikas" w:date="2023-03-19T21:43:00Z">
                  <w:rPr>
                    <w:rFonts w:ascii="Times New Roman" w:eastAsia="Times New Roman" w:hAnsi="Times New Roman"/>
                  </w:rPr>
                </w:rPrChange>
              </w:rPr>
              <w:t>4,967</w:t>
            </w:r>
          </w:p>
        </w:tc>
      </w:tr>
      <w:tr w:rsidR="00456A90" w:rsidRPr="001D68A7" w14:paraId="1FCCA31A" w14:textId="77777777" w:rsidTr="0057556F">
        <w:trPr>
          <w:trHeight w:val="430"/>
          <w:trPrChange w:id="4639" w:author="Binkis Mikas" w:date="2023-03-20T00:38:00Z">
            <w:trPr>
              <w:trHeight w:val="430"/>
            </w:trPr>
          </w:trPrChange>
        </w:trPr>
        <w:tc>
          <w:tcPr>
            <w:tcW w:w="1701" w:type="dxa"/>
            <w:vMerge/>
            <w:shd w:val="clear" w:color="auto" w:fill="auto"/>
            <w:tcMar>
              <w:top w:w="100" w:type="dxa"/>
              <w:left w:w="100" w:type="dxa"/>
              <w:bottom w:w="100" w:type="dxa"/>
              <w:right w:w="100" w:type="dxa"/>
            </w:tcMar>
            <w:tcPrChange w:id="4640" w:author="Binkis Mikas" w:date="2023-03-20T00:38:00Z">
              <w:tcPr>
                <w:tcW w:w="1680" w:type="dxa"/>
                <w:vMerge/>
                <w:shd w:val="clear" w:color="auto" w:fill="auto"/>
                <w:tcMar>
                  <w:top w:w="100" w:type="dxa"/>
                  <w:left w:w="100" w:type="dxa"/>
                  <w:bottom w:w="100" w:type="dxa"/>
                  <w:right w:w="100" w:type="dxa"/>
                </w:tcMar>
              </w:tcPr>
            </w:tcPrChange>
          </w:tcPr>
          <w:p w14:paraId="08CE6F91" w14:textId="77777777" w:rsidR="00456A90" w:rsidRPr="00DF0DC2" w:rsidRDefault="00456A90" w:rsidP="004E777B">
            <w:pPr>
              <w:widowControl w:val="0"/>
              <w:pBdr>
                <w:top w:val="nil"/>
                <w:left w:val="nil"/>
                <w:bottom w:val="nil"/>
                <w:right w:val="nil"/>
                <w:between w:val="nil"/>
              </w:pBdr>
              <w:spacing w:line="240" w:lineRule="auto"/>
              <w:rPr>
                <w:rFonts w:eastAsia="Times New Roman"/>
                <w:b/>
                <w:bCs/>
                <w:rPrChange w:id="4641" w:author="Binkis Mikas" w:date="2023-03-19T23:20: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642" w:author="Binkis Mikas" w:date="2023-03-20T00:38:00Z">
              <w:tcPr>
                <w:tcW w:w="1620" w:type="dxa"/>
                <w:shd w:val="clear" w:color="auto" w:fill="auto"/>
                <w:tcMar>
                  <w:top w:w="100" w:type="dxa"/>
                  <w:left w:w="100" w:type="dxa"/>
                  <w:bottom w:w="100" w:type="dxa"/>
                  <w:right w:w="100" w:type="dxa"/>
                </w:tcMar>
              </w:tcPr>
            </w:tcPrChange>
          </w:tcPr>
          <w:p w14:paraId="54112A86" w14:textId="202FAA7E" w:rsidR="00456A90" w:rsidRPr="00DF0DC2" w:rsidRDefault="00456A90" w:rsidP="004E777B">
            <w:pPr>
              <w:spacing w:line="240" w:lineRule="auto"/>
              <w:ind w:left="140" w:right="140"/>
              <w:rPr>
                <w:rFonts w:eastAsia="Times New Roman"/>
                <w:b/>
                <w:bCs/>
                <w:rPrChange w:id="4643" w:author="Binkis Mikas" w:date="2023-03-19T23:20:00Z">
                  <w:rPr>
                    <w:rFonts w:ascii="Times New Roman" w:eastAsia="Times New Roman" w:hAnsi="Times New Roman"/>
                  </w:rPr>
                </w:rPrChange>
              </w:rPr>
            </w:pPr>
            <w:r w:rsidRPr="00DF0DC2">
              <w:rPr>
                <w:rFonts w:eastAsia="Times New Roman"/>
                <w:b/>
                <w:bCs/>
                <w:rPrChange w:id="4644" w:author="Binkis Mikas" w:date="2023-03-19T23:20:00Z">
                  <w:rPr>
                    <w:rFonts w:ascii="Times New Roman" w:eastAsia="Times New Roman" w:hAnsi="Times New Roman"/>
                  </w:rPr>
                </w:rPrChange>
              </w:rPr>
              <w:t xml:space="preserve">Spatial </w:t>
            </w:r>
            <w:ins w:id="4645" w:author="Tomas Blazauskas" w:date="2023-03-19T18:21:00Z">
              <w:r w:rsidR="0068339B" w:rsidRPr="00DF0DC2">
                <w:rPr>
                  <w:rFonts w:eastAsia="Times New Roman"/>
                  <w:b/>
                  <w:bCs/>
                  <w:rPrChange w:id="4646" w:author="Binkis Mikas" w:date="2023-03-19T23:20:00Z">
                    <w:rPr>
                      <w:rFonts w:ascii="Times New Roman" w:eastAsia="Times New Roman" w:hAnsi="Times New Roman"/>
                    </w:rPr>
                  </w:rPrChange>
                </w:rPr>
                <w:t>awareness</w:t>
              </w:r>
            </w:ins>
            <w:del w:id="4647" w:author="Tomas Blazauskas" w:date="2023-03-19T18:21:00Z">
              <w:r w:rsidRPr="00DF0DC2" w:rsidDel="0068339B">
                <w:rPr>
                  <w:rFonts w:eastAsia="Times New Roman"/>
                  <w:b/>
                  <w:bCs/>
                  <w:rPrChange w:id="4648" w:author="Binkis Mikas" w:date="2023-03-19T23:20:00Z">
                    <w:rPr>
                      <w:rFonts w:ascii="Times New Roman" w:eastAsia="Times New Roman" w:hAnsi="Times New Roman"/>
                    </w:rPr>
                  </w:rPrChange>
                </w:rPr>
                <w:delText>judgement</w:delText>
              </w:r>
            </w:del>
          </w:p>
        </w:tc>
        <w:tc>
          <w:tcPr>
            <w:tcW w:w="1276" w:type="dxa"/>
            <w:shd w:val="clear" w:color="auto" w:fill="auto"/>
            <w:tcMar>
              <w:top w:w="100" w:type="dxa"/>
              <w:left w:w="100" w:type="dxa"/>
              <w:bottom w:w="100" w:type="dxa"/>
              <w:right w:w="100" w:type="dxa"/>
            </w:tcMar>
            <w:tcPrChange w:id="4649" w:author="Binkis Mikas" w:date="2023-03-20T00:38:00Z">
              <w:tcPr>
                <w:tcW w:w="1290" w:type="dxa"/>
                <w:shd w:val="clear" w:color="auto" w:fill="auto"/>
                <w:tcMar>
                  <w:top w:w="100" w:type="dxa"/>
                  <w:left w:w="100" w:type="dxa"/>
                  <w:bottom w:w="100" w:type="dxa"/>
                  <w:right w:w="100" w:type="dxa"/>
                </w:tcMar>
              </w:tcPr>
            </w:tcPrChange>
          </w:tcPr>
          <w:p w14:paraId="3DC963D2" w14:textId="77777777" w:rsidR="00456A90" w:rsidRPr="001D68A7" w:rsidRDefault="00456A90">
            <w:pPr>
              <w:spacing w:line="240" w:lineRule="auto"/>
              <w:ind w:left="140" w:right="140"/>
              <w:jc w:val="center"/>
              <w:rPr>
                <w:rFonts w:eastAsia="Times New Roman"/>
                <w:rPrChange w:id="4650" w:author="Binkis Mikas" w:date="2023-03-19T21:43:00Z">
                  <w:rPr>
                    <w:rFonts w:ascii="Times New Roman" w:eastAsia="Times New Roman" w:hAnsi="Times New Roman"/>
                  </w:rPr>
                </w:rPrChange>
              </w:rPr>
              <w:pPrChange w:id="4651" w:author="Binkis Mikas" w:date="2023-03-20T00:25:00Z">
                <w:pPr>
                  <w:spacing w:line="240" w:lineRule="auto"/>
                  <w:ind w:left="140" w:right="140"/>
                </w:pPr>
              </w:pPrChange>
            </w:pPr>
            <w:r w:rsidRPr="001D68A7">
              <w:rPr>
                <w:rFonts w:eastAsia="Times New Roman"/>
                <w:rPrChange w:id="4652" w:author="Binkis Mikas" w:date="2023-03-19T21:43:00Z">
                  <w:rPr>
                    <w:rFonts w:ascii="Times New Roman" w:eastAsia="Times New Roman" w:hAnsi="Times New Roman"/>
                  </w:rPr>
                </w:rPrChange>
              </w:rPr>
              <w:t>17,61</w:t>
            </w:r>
          </w:p>
        </w:tc>
        <w:tc>
          <w:tcPr>
            <w:tcW w:w="1134" w:type="dxa"/>
            <w:shd w:val="clear" w:color="auto" w:fill="auto"/>
            <w:tcMar>
              <w:top w:w="100" w:type="dxa"/>
              <w:left w:w="100" w:type="dxa"/>
              <w:bottom w:w="100" w:type="dxa"/>
              <w:right w:w="100" w:type="dxa"/>
            </w:tcMar>
            <w:tcPrChange w:id="4653" w:author="Binkis Mikas" w:date="2023-03-20T00:38:00Z">
              <w:tcPr>
                <w:tcW w:w="1275" w:type="dxa"/>
                <w:shd w:val="clear" w:color="auto" w:fill="auto"/>
                <w:tcMar>
                  <w:top w:w="100" w:type="dxa"/>
                  <w:left w:w="100" w:type="dxa"/>
                  <w:bottom w:w="100" w:type="dxa"/>
                  <w:right w:w="100" w:type="dxa"/>
                </w:tcMar>
              </w:tcPr>
            </w:tcPrChange>
          </w:tcPr>
          <w:p w14:paraId="3FCC06CC" w14:textId="77777777" w:rsidR="00456A90" w:rsidRPr="001D68A7" w:rsidRDefault="00456A90">
            <w:pPr>
              <w:spacing w:line="240" w:lineRule="auto"/>
              <w:ind w:left="140" w:right="140"/>
              <w:jc w:val="center"/>
              <w:rPr>
                <w:rFonts w:eastAsia="Times New Roman"/>
                <w:rPrChange w:id="4654" w:author="Binkis Mikas" w:date="2023-03-19T21:43:00Z">
                  <w:rPr>
                    <w:rFonts w:ascii="Times New Roman" w:eastAsia="Times New Roman" w:hAnsi="Times New Roman"/>
                  </w:rPr>
                </w:rPrChange>
              </w:rPr>
              <w:pPrChange w:id="4655" w:author="Binkis Mikas" w:date="2023-03-20T00:25:00Z">
                <w:pPr>
                  <w:spacing w:line="240" w:lineRule="auto"/>
                  <w:ind w:left="140" w:right="140"/>
                </w:pPr>
              </w:pPrChange>
            </w:pPr>
            <w:r w:rsidRPr="001D68A7">
              <w:rPr>
                <w:rFonts w:eastAsia="Times New Roman"/>
                <w:rPrChange w:id="4656" w:author="Binkis Mikas" w:date="2023-03-19T21:43:00Z">
                  <w:rPr>
                    <w:rFonts w:ascii="Times New Roman" w:eastAsia="Times New Roman" w:hAnsi="Times New Roman"/>
                  </w:rPr>
                </w:rPrChange>
              </w:rPr>
              <w:t>0,714</w:t>
            </w:r>
          </w:p>
        </w:tc>
        <w:tc>
          <w:tcPr>
            <w:tcW w:w="1417" w:type="dxa"/>
            <w:shd w:val="clear" w:color="auto" w:fill="auto"/>
            <w:tcMar>
              <w:top w:w="100" w:type="dxa"/>
              <w:left w:w="100" w:type="dxa"/>
              <w:bottom w:w="100" w:type="dxa"/>
              <w:right w:w="100" w:type="dxa"/>
            </w:tcMar>
            <w:tcPrChange w:id="4657" w:author="Binkis Mikas" w:date="2023-03-20T00:38:00Z">
              <w:tcPr>
                <w:tcW w:w="1425" w:type="dxa"/>
                <w:shd w:val="clear" w:color="auto" w:fill="auto"/>
                <w:tcMar>
                  <w:top w:w="100" w:type="dxa"/>
                  <w:left w:w="100" w:type="dxa"/>
                  <w:bottom w:w="100" w:type="dxa"/>
                  <w:right w:w="100" w:type="dxa"/>
                </w:tcMar>
              </w:tcPr>
            </w:tcPrChange>
          </w:tcPr>
          <w:p w14:paraId="34D5DC8A" w14:textId="77777777" w:rsidR="00456A90" w:rsidRPr="001D68A7" w:rsidRDefault="00456A90">
            <w:pPr>
              <w:spacing w:line="240" w:lineRule="auto"/>
              <w:ind w:left="140" w:right="140"/>
              <w:jc w:val="center"/>
              <w:rPr>
                <w:rFonts w:eastAsia="Times New Roman"/>
                <w:rPrChange w:id="4658" w:author="Binkis Mikas" w:date="2023-03-19T21:43:00Z">
                  <w:rPr>
                    <w:rFonts w:ascii="Times New Roman" w:eastAsia="Times New Roman" w:hAnsi="Times New Roman"/>
                  </w:rPr>
                </w:rPrChange>
              </w:rPr>
              <w:pPrChange w:id="4659" w:author="Binkis Mikas" w:date="2023-03-20T00:25:00Z">
                <w:pPr>
                  <w:spacing w:line="240" w:lineRule="auto"/>
                  <w:ind w:left="140" w:right="140"/>
                </w:pPr>
              </w:pPrChange>
            </w:pPr>
            <w:r w:rsidRPr="001D68A7">
              <w:rPr>
                <w:rFonts w:eastAsia="Times New Roman"/>
                <w:rPrChange w:id="4660" w:author="Binkis Mikas" w:date="2023-03-19T21:43:00Z">
                  <w:rPr>
                    <w:rFonts w:ascii="Times New Roman" w:eastAsia="Times New Roman" w:hAnsi="Times New Roman"/>
                  </w:rPr>
                </w:rPrChange>
              </w:rPr>
              <w:t>3,031</w:t>
            </w:r>
          </w:p>
        </w:tc>
        <w:tc>
          <w:tcPr>
            <w:tcW w:w="1427" w:type="dxa"/>
            <w:shd w:val="clear" w:color="auto" w:fill="auto"/>
            <w:tcMar>
              <w:top w:w="100" w:type="dxa"/>
              <w:left w:w="100" w:type="dxa"/>
              <w:bottom w:w="100" w:type="dxa"/>
              <w:right w:w="100" w:type="dxa"/>
            </w:tcMar>
            <w:tcPrChange w:id="4661" w:author="Binkis Mikas" w:date="2023-03-20T00:38:00Z">
              <w:tcPr>
                <w:tcW w:w="1705" w:type="dxa"/>
                <w:shd w:val="clear" w:color="auto" w:fill="auto"/>
                <w:tcMar>
                  <w:top w:w="100" w:type="dxa"/>
                  <w:left w:w="100" w:type="dxa"/>
                  <w:bottom w:w="100" w:type="dxa"/>
                  <w:right w:w="100" w:type="dxa"/>
                </w:tcMar>
              </w:tcPr>
            </w:tcPrChange>
          </w:tcPr>
          <w:p w14:paraId="45BAA159" w14:textId="77777777" w:rsidR="00456A90" w:rsidRPr="001D68A7" w:rsidRDefault="00456A90">
            <w:pPr>
              <w:spacing w:line="240" w:lineRule="auto"/>
              <w:ind w:left="140" w:right="140"/>
              <w:jc w:val="center"/>
              <w:rPr>
                <w:rFonts w:eastAsia="Times New Roman"/>
                <w:rPrChange w:id="4662" w:author="Binkis Mikas" w:date="2023-03-19T21:43:00Z">
                  <w:rPr>
                    <w:rFonts w:ascii="Times New Roman" w:eastAsia="Times New Roman" w:hAnsi="Times New Roman"/>
                  </w:rPr>
                </w:rPrChange>
              </w:rPr>
              <w:pPrChange w:id="4663" w:author="Binkis Mikas" w:date="2023-03-20T00:25:00Z">
                <w:pPr>
                  <w:spacing w:line="240" w:lineRule="auto"/>
                  <w:ind w:left="140" w:right="140"/>
                </w:pPr>
              </w:pPrChange>
            </w:pPr>
            <w:r w:rsidRPr="001D68A7">
              <w:rPr>
                <w:rFonts w:eastAsia="Times New Roman"/>
                <w:rPrChange w:id="4664" w:author="Binkis Mikas" w:date="2023-03-19T21:43:00Z">
                  <w:rPr>
                    <w:rFonts w:ascii="Times New Roman" w:eastAsia="Times New Roman" w:hAnsi="Times New Roman"/>
                  </w:rPr>
                </w:rPrChange>
              </w:rPr>
              <w:t>9,193</w:t>
            </w:r>
          </w:p>
        </w:tc>
      </w:tr>
      <w:tr w:rsidR="00456A90" w:rsidRPr="001D68A7" w14:paraId="4E4B956E" w14:textId="77777777" w:rsidTr="0057556F">
        <w:trPr>
          <w:trHeight w:val="485"/>
          <w:trPrChange w:id="4665" w:author="Binkis Mikas" w:date="2023-03-20T00:38:00Z">
            <w:trPr>
              <w:trHeight w:val="485"/>
            </w:trPr>
          </w:trPrChange>
        </w:trPr>
        <w:tc>
          <w:tcPr>
            <w:tcW w:w="1701" w:type="dxa"/>
            <w:vMerge/>
            <w:shd w:val="clear" w:color="auto" w:fill="auto"/>
            <w:tcMar>
              <w:top w:w="100" w:type="dxa"/>
              <w:left w:w="100" w:type="dxa"/>
              <w:bottom w:w="100" w:type="dxa"/>
              <w:right w:w="100" w:type="dxa"/>
            </w:tcMar>
            <w:tcPrChange w:id="4666" w:author="Binkis Mikas" w:date="2023-03-20T00:38:00Z">
              <w:tcPr>
                <w:tcW w:w="1680" w:type="dxa"/>
                <w:vMerge/>
                <w:shd w:val="clear" w:color="auto" w:fill="auto"/>
                <w:tcMar>
                  <w:top w:w="100" w:type="dxa"/>
                  <w:left w:w="100" w:type="dxa"/>
                  <w:bottom w:w="100" w:type="dxa"/>
                  <w:right w:w="100" w:type="dxa"/>
                </w:tcMar>
              </w:tcPr>
            </w:tcPrChange>
          </w:tcPr>
          <w:p w14:paraId="61CDCEAD" w14:textId="77777777" w:rsidR="00456A90" w:rsidRPr="00DF0DC2" w:rsidRDefault="00456A90" w:rsidP="004E777B">
            <w:pPr>
              <w:widowControl w:val="0"/>
              <w:pBdr>
                <w:top w:val="nil"/>
                <w:left w:val="nil"/>
                <w:bottom w:val="nil"/>
                <w:right w:val="nil"/>
                <w:between w:val="nil"/>
              </w:pBdr>
              <w:spacing w:line="240" w:lineRule="auto"/>
              <w:rPr>
                <w:rFonts w:eastAsia="Times New Roman"/>
                <w:b/>
                <w:bCs/>
                <w:rPrChange w:id="4667" w:author="Binkis Mikas" w:date="2023-03-19T23:20: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668" w:author="Binkis Mikas" w:date="2023-03-20T00:38:00Z">
              <w:tcPr>
                <w:tcW w:w="1620" w:type="dxa"/>
                <w:shd w:val="clear" w:color="auto" w:fill="auto"/>
                <w:tcMar>
                  <w:top w:w="100" w:type="dxa"/>
                  <w:left w:w="100" w:type="dxa"/>
                  <w:bottom w:w="100" w:type="dxa"/>
                  <w:right w:w="100" w:type="dxa"/>
                </w:tcMar>
              </w:tcPr>
            </w:tcPrChange>
          </w:tcPr>
          <w:p w14:paraId="238A2021" w14:textId="0A10E36F" w:rsidR="00456A90" w:rsidRPr="00DF0DC2" w:rsidRDefault="0068339B" w:rsidP="004E777B">
            <w:pPr>
              <w:spacing w:line="240" w:lineRule="auto"/>
              <w:ind w:left="140" w:right="140"/>
              <w:rPr>
                <w:rFonts w:eastAsia="Times New Roman"/>
                <w:b/>
                <w:bCs/>
                <w:rPrChange w:id="4669" w:author="Binkis Mikas" w:date="2023-03-19T23:20:00Z">
                  <w:rPr>
                    <w:rFonts w:ascii="Times New Roman" w:eastAsia="Times New Roman" w:hAnsi="Times New Roman"/>
                  </w:rPr>
                </w:rPrChange>
              </w:rPr>
            </w:pPr>
            <w:ins w:id="4670" w:author="Tomas Blazauskas" w:date="2023-03-19T18:20:00Z">
              <w:r w:rsidRPr="00DF0DC2">
                <w:rPr>
                  <w:rFonts w:eastAsia="Times New Roman"/>
                  <w:b/>
                  <w:bCs/>
                  <w:rPrChange w:id="4671" w:author="Binkis Mikas" w:date="2023-03-19T23:20:00Z">
                    <w:rPr>
                      <w:rFonts w:ascii="Times New Roman" w:eastAsia="Times New Roman" w:hAnsi="Times New Roman"/>
                    </w:rPr>
                  </w:rPrChange>
                </w:rPr>
                <w:t>Realism</w:t>
              </w:r>
            </w:ins>
            <w:del w:id="4672" w:author="Tomas Blazauskas" w:date="2023-03-19T18:20:00Z">
              <w:r w:rsidR="00456A90" w:rsidRPr="00DF0DC2" w:rsidDel="0068339B">
                <w:rPr>
                  <w:rFonts w:eastAsia="Times New Roman"/>
                  <w:b/>
                  <w:bCs/>
                  <w:rPrChange w:id="4673" w:author="Binkis Mikas" w:date="2023-03-19T23:20:00Z">
                    <w:rPr>
                      <w:rFonts w:ascii="Times New Roman" w:eastAsia="Times New Roman" w:hAnsi="Times New Roman"/>
                    </w:rPr>
                  </w:rPrChange>
                </w:rPr>
                <w:delText>Reality</w:delText>
              </w:r>
            </w:del>
          </w:p>
        </w:tc>
        <w:tc>
          <w:tcPr>
            <w:tcW w:w="1276" w:type="dxa"/>
            <w:shd w:val="clear" w:color="auto" w:fill="auto"/>
            <w:tcMar>
              <w:top w:w="100" w:type="dxa"/>
              <w:left w:w="100" w:type="dxa"/>
              <w:bottom w:w="100" w:type="dxa"/>
              <w:right w:w="100" w:type="dxa"/>
            </w:tcMar>
            <w:tcPrChange w:id="4674" w:author="Binkis Mikas" w:date="2023-03-20T00:38:00Z">
              <w:tcPr>
                <w:tcW w:w="1290" w:type="dxa"/>
                <w:shd w:val="clear" w:color="auto" w:fill="auto"/>
                <w:tcMar>
                  <w:top w:w="100" w:type="dxa"/>
                  <w:left w:w="100" w:type="dxa"/>
                  <w:bottom w:w="100" w:type="dxa"/>
                  <w:right w:w="100" w:type="dxa"/>
                </w:tcMar>
              </w:tcPr>
            </w:tcPrChange>
          </w:tcPr>
          <w:p w14:paraId="60D6F087" w14:textId="77777777" w:rsidR="00456A90" w:rsidRPr="001D68A7" w:rsidRDefault="00456A90">
            <w:pPr>
              <w:spacing w:line="240" w:lineRule="auto"/>
              <w:ind w:left="140" w:right="140"/>
              <w:jc w:val="center"/>
              <w:rPr>
                <w:rFonts w:eastAsia="Times New Roman"/>
                <w:rPrChange w:id="4675" w:author="Binkis Mikas" w:date="2023-03-19T21:43:00Z">
                  <w:rPr>
                    <w:rFonts w:ascii="Times New Roman" w:eastAsia="Times New Roman" w:hAnsi="Times New Roman"/>
                  </w:rPr>
                </w:rPrChange>
              </w:rPr>
              <w:pPrChange w:id="4676" w:author="Binkis Mikas" w:date="2023-03-20T00:25:00Z">
                <w:pPr>
                  <w:spacing w:line="240" w:lineRule="auto"/>
                  <w:ind w:left="140" w:right="140"/>
                </w:pPr>
              </w:pPrChange>
            </w:pPr>
            <w:r w:rsidRPr="001D68A7">
              <w:rPr>
                <w:rFonts w:eastAsia="Times New Roman"/>
                <w:rPrChange w:id="4677" w:author="Binkis Mikas" w:date="2023-03-19T21:43:00Z">
                  <w:rPr>
                    <w:rFonts w:ascii="Times New Roman" w:eastAsia="Times New Roman" w:hAnsi="Times New Roman"/>
                  </w:rPr>
                </w:rPrChange>
              </w:rPr>
              <w:t>10,66</w:t>
            </w:r>
          </w:p>
        </w:tc>
        <w:tc>
          <w:tcPr>
            <w:tcW w:w="1134" w:type="dxa"/>
            <w:shd w:val="clear" w:color="auto" w:fill="auto"/>
            <w:tcMar>
              <w:top w:w="100" w:type="dxa"/>
              <w:left w:w="100" w:type="dxa"/>
              <w:bottom w:w="100" w:type="dxa"/>
              <w:right w:w="100" w:type="dxa"/>
            </w:tcMar>
            <w:tcPrChange w:id="4678" w:author="Binkis Mikas" w:date="2023-03-20T00:38:00Z">
              <w:tcPr>
                <w:tcW w:w="1275" w:type="dxa"/>
                <w:shd w:val="clear" w:color="auto" w:fill="auto"/>
                <w:tcMar>
                  <w:top w:w="100" w:type="dxa"/>
                  <w:left w:w="100" w:type="dxa"/>
                  <w:bottom w:w="100" w:type="dxa"/>
                  <w:right w:w="100" w:type="dxa"/>
                </w:tcMar>
              </w:tcPr>
            </w:tcPrChange>
          </w:tcPr>
          <w:p w14:paraId="423DD72C" w14:textId="77777777" w:rsidR="00456A90" w:rsidRPr="001D68A7" w:rsidRDefault="00456A90">
            <w:pPr>
              <w:spacing w:line="240" w:lineRule="auto"/>
              <w:ind w:left="140" w:right="140"/>
              <w:jc w:val="center"/>
              <w:rPr>
                <w:rFonts w:eastAsia="Times New Roman"/>
                <w:rPrChange w:id="4679" w:author="Binkis Mikas" w:date="2023-03-19T21:43:00Z">
                  <w:rPr>
                    <w:rFonts w:ascii="Times New Roman" w:eastAsia="Times New Roman" w:hAnsi="Times New Roman"/>
                  </w:rPr>
                </w:rPrChange>
              </w:rPr>
              <w:pPrChange w:id="4680" w:author="Binkis Mikas" w:date="2023-03-20T00:25:00Z">
                <w:pPr>
                  <w:spacing w:line="240" w:lineRule="auto"/>
                  <w:ind w:left="140" w:right="140"/>
                </w:pPr>
              </w:pPrChange>
            </w:pPr>
            <w:r w:rsidRPr="001D68A7">
              <w:rPr>
                <w:rFonts w:eastAsia="Times New Roman"/>
                <w:rPrChange w:id="4681" w:author="Binkis Mikas" w:date="2023-03-19T21:43:00Z">
                  <w:rPr>
                    <w:rFonts w:ascii="Times New Roman" w:eastAsia="Times New Roman" w:hAnsi="Times New Roman"/>
                  </w:rPr>
                </w:rPrChange>
              </w:rPr>
              <w:t>0,681</w:t>
            </w:r>
          </w:p>
        </w:tc>
        <w:tc>
          <w:tcPr>
            <w:tcW w:w="1417" w:type="dxa"/>
            <w:shd w:val="clear" w:color="auto" w:fill="auto"/>
            <w:tcMar>
              <w:top w:w="100" w:type="dxa"/>
              <w:left w:w="100" w:type="dxa"/>
              <w:bottom w:w="100" w:type="dxa"/>
              <w:right w:w="100" w:type="dxa"/>
            </w:tcMar>
            <w:tcPrChange w:id="4682" w:author="Binkis Mikas" w:date="2023-03-20T00:38:00Z">
              <w:tcPr>
                <w:tcW w:w="1425" w:type="dxa"/>
                <w:shd w:val="clear" w:color="auto" w:fill="auto"/>
                <w:tcMar>
                  <w:top w:w="100" w:type="dxa"/>
                  <w:left w:w="100" w:type="dxa"/>
                  <w:bottom w:w="100" w:type="dxa"/>
                  <w:right w:w="100" w:type="dxa"/>
                </w:tcMar>
              </w:tcPr>
            </w:tcPrChange>
          </w:tcPr>
          <w:p w14:paraId="0B6A5408" w14:textId="77777777" w:rsidR="00456A90" w:rsidRPr="001D68A7" w:rsidRDefault="00456A90">
            <w:pPr>
              <w:spacing w:line="240" w:lineRule="auto"/>
              <w:ind w:left="140" w:right="140"/>
              <w:jc w:val="center"/>
              <w:rPr>
                <w:rFonts w:eastAsia="Times New Roman"/>
                <w:rPrChange w:id="4683" w:author="Binkis Mikas" w:date="2023-03-19T21:43:00Z">
                  <w:rPr>
                    <w:rFonts w:ascii="Times New Roman" w:eastAsia="Times New Roman" w:hAnsi="Times New Roman"/>
                  </w:rPr>
                </w:rPrChange>
              </w:rPr>
              <w:pPrChange w:id="4684" w:author="Binkis Mikas" w:date="2023-03-20T00:25:00Z">
                <w:pPr>
                  <w:spacing w:line="240" w:lineRule="auto"/>
                  <w:ind w:left="140" w:right="140"/>
                </w:pPr>
              </w:pPrChange>
            </w:pPr>
            <w:r w:rsidRPr="001D68A7">
              <w:rPr>
                <w:rFonts w:eastAsia="Times New Roman"/>
                <w:rPrChange w:id="4685" w:author="Binkis Mikas" w:date="2023-03-19T21:43:00Z">
                  <w:rPr>
                    <w:rFonts w:ascii="Times New Roman" w:eastAsia="Times New Roman" w:hAnsi="Times New Roman"/>
                  </w:rPr>
                </w:rPrChange>
              </w:rPr>
              <w:t>2,890</w:t>
            </w:r>
          </w:p>
        </w:tc>
        <w:tc>
          <w:tcPr>
            <w:tcW w:w="1427" w:type="dxa"/>
            <w:shd w:val="clear" w:color="auto" w:fill="auto"/>
            <w:tcMar>
              <w:top w:w="100" w:type="dxa"/>
              <w:left w:w="100" w:type="dxa"/>
              <w:bottom w:w="100" w:type="dxa"/>
              <w:right w:w="100" w:type="dxa"/>
            </w:tcMar>
            <w:tcPrChange w:id="4686" w:author="Binkis Mikas" w:date="2023-03-20T00:38:00Z">
              <w:tcPr>
                <w:tcW w:w="1705" w:type="dxa"/>
                <w:shd w:val="clear" w:color="auto" w:fill="auto"/>
                <w:tcMar>
                  <w:top w:w="100" w:type="dxa"/>
                  <w:left w:w="100" w:type="dxa"/>
                  <w:bottom w:w="100" w:type="dxa"/>
                  <w:right w:w="100" w:type="dxa"/>
                </w:tcMar>
              </w:tcPr>
            </w:tcPrChange>
          </w:tcPr>
          <w:p w14:paraId="3626068F" w14:textId="77777777" w:rsidR="00456A90" w:rsidRPr="001D68A7" w:rsidRDefault="00456A90">
            <w:pPr>
              <w:spacing w:line="240" w:lineRule="auto"/>
              <w:ind w:left="140" w:right="140"/>
              <w:jc w:val="center"/>
              <w:rPr>
                <w:rFonts w:eastAsia="Times New Roman"/>
                <w:rPrChange w:id="4687" w:author="Binkis Mikas" w:date="2023-03-19T21:43:00Z">
                  <w:rPr>
                    <w:rFonts w:ascii="Times New Roman" w:eastAsia="Times New Roman" w:hAnsi="Times New Roman"/>
                  </w:rPr>
                </w:rPrChange>
              </w:rPr>
              <w:pPrChange w:id="4688" w:author="Binkis Mikas" w:date="2023-03-20T00:25:00Z">
                <w:pPr>
                  <w:spacing w:line="240" w:lineRule="auto"/>
                  <w:ind w:left="140" w:right="140"/>
                </w:pPr>
              </w:pPrChange>
            </w:pPr>
            <w:r w:rsidRPr="001D68A7">
              <w:rPr>
                <w:rFonts w:eastAsia="Times New Roman"/>
                <w:rPrChange w:id="4689" w:author="Binkis Mikas" w:date="2023-03-19T21:43:00Z">
                  <w:rPr>
                    <w:rFonts w:ascii="Times New Roman" w:eastAsia="Times New Roman" w:hAnsi="Times New Roman"/>
                  </w:rPr>
                </w:rPrChange>
              </w:rPr>
              <w:t>8,353</w:t>
            </w:r>
          </w:p>
        </w:tc>
      </w:tr>
      <w:tr w:rsidR="00456A90" w:rsidRPr="001D68A7" w14:paraId="3548AD57" w14:textId="77777777" w:rsidTr="0057556F">
        <w:trPr>
          <w:trHeight w:val="430"/>
          <w:trPrChange w:id="4690" w:author="Binkis Mikas" w:date="2023-03-20T00:38:00Z">
            <w:trPr>
              <w:trHeight w:val="430"/>
            </w:trPr>
          </w:trPrChange>
        </w:trPr>
        <w:tc>
          <w:tcPr>
            <w:tcW w:w="1701" w:type="dxa"/>
            <w:vMerge w:val="restart"/>
            <w:shd w:val="clear" w:color="auto" w:fill="auto"/>
            <w:tcMar>
              <w:top w:w="100" w:type="dxa"/>
              <w:left w:w="100" w:type="dxa"/>
              <w:bottom w:w="100" w:type="dxa"/>
              <w:right w:w="100" w:type="dxa"/>
            </w:tcMar>
            <w:tcPrChange w:id="4691" w:author="Binkis Mikas" w:date="2023-03-20T00:38:00Z">
              <w:tcPr>
                <w:tcW w:w="1680" w:type="dxa"/>
                <w:vMerge w:val="restart"/>
                <w:shd w:val="clear" w:color="auto" w:fill="auto"/>
                <w:tcMar>
                  <w:top w:w="100" w:type="dxa"/>
                  <w:left w:w="100" w:type="dxa"/>
                  <w:bottom w:w="100" w:type="dxa"/>
                  <w:right w:w="100" w:type="dxa"/>
                </w:tcMar>
              </w:tcPr>
            </w:tcPrChange>
          </w:tcPr>
          <w:p w14:paraId="7DA48BFA" w14:textId="77777777" w:rsidR="00456A90" w:rsidRPr="00DF0DC2" w:rsidRDefault="00456A90" w:rsidP="004E777B">
            <w:pPr>
              <w:spacing w:line="240" w:lineRule="auto"/>
              <w:ind w:left="140" w:right="140"/>
              <w:rPr>
                <w:rFonts w:eastAsia="Times New Roman"/>
                <w:b/>
                <w:bCs/>
                <w:rPrChange w:id="4692" w:author="Binkis Mikas" w:date="2023-03-19T23:20:00Z">
                  <w:rPr>
                    <w:rFonts w:ascii="Times New Roman" w:eastAsia="Times New Roman" w:hAnsi="Times New Roman"/>
                  </w:rPr>
                </w:rPrChange>
              </w:rPr>
            </w:pPr>
            <w:r w:rsidRPr="00DF0DC2">
              <w:rPr>
                <w:rFonts w:eastAsia="Times New Roman"/>
                <w:b/>
                <w:bCs/>
                <w:rPrChange w:id="4693" w:author="Binkis Mikas" w:date="2023-03-19T23:20:00Z">
                  <w:rPr>
                    <w:rFonts w:ascii="Times New Roman" w:eastAsia="Times New Roman" w:hAnsi="Times New Roman"/>
                  </w:rPr>
                </w:rPrChange>
              </w:rPr>
              <w:t>Three-dimensional content</w:t>
            </w:r>
          </w:p>
        </w:tc>
        <w:tc>
          <w:tcPr>
            <w:tcW w:w="2126" w:type="dxa"/>
            <w:shd w:val="clear" w:color="auto" w:fill="auto"/>
            <w:tcMar>
              <w:top w:w="100" w:type="dxa"/>
              <w:left w:w="100" w:type="dxa"/>
              <w:bottom w:w="100" w:type="dxa"/>
              <w:right w:w="100" w:type="dxa"/>
            </w:tcMar>
            <w:tcPrChange w:id="4694" w:author="Binkis Mikas" w:date="2023-03-20T00:38:00Z">
              <w:tcPr>
                <w:tcW w:w="1620" w:type="dxa"/>
                <w:shd w:val="clear" w:color="auto" w:fill="auto"/>
                <w:tcMar>
                  <w:top w:w="100" w:type="dxa"/>
                  <w:left w:w="100" w:type="dxa"/>
                  <w:bottom w:w="100" w:type="dxa"/>
                  <w:right w:w="100" w:type="dxa"/>
                </w:tcMar>
              </w:tcPr>
            </w:tcPrChange>
          </w:tcPr>
          <w:p w14:paraId="7B83A00B" w14:textId="52593663" w:rsidR="00456A90" w:rsidRPr="00DF0DC2" w:rsidRDefault="0068339B" w:rsidP="004E777B">
            <w:pPr>
              <w:spacing w:line="240" w:lineRule="auto"/>
              <w:ind w:left="140" w:right="140"/>
              <w:rPr>
                <w:rFonts w:eastAsia="Times New Roman"/>
                <w:b/>
                <w:bCs/>
                <w:rPrChange w:id="4695" w:author="Binkis Mikas" w:date="2023-03-19T23:20:00Z">
                  <w:rPr>
                    <w:rFonts w:ascii="Times New Roman" w:eastAsia="Times New Roman" w:hAnsi="Times New Roman"/>
                  </w:rPr>
                </w:rPrChange>
              </w:rPr>
            </w:pPr>
            <w:ins w:id="4696" w:author="Tomas Blazauskas" w:date="2023-03-19T18:21:00Z">
              <w:r w:rsidRPr="00DF0DC2">
                <w:rPr>
                  <w:rFonts w:eastAsia="Times New Roman"/>
                  <w:b/>
                  <w:bCs/>
                  <w:rPrChange w:id="4697" w:author="Binkis Mikas" w:date="2023-03-19T23:20:00Z">
                    <w:rPr>
                      <w:rFonts w:ascii="Times New Roman" w:eastAsia="Times New Roman" w:hAnsi="Times New Roman"/>
                    </w:rPr>
                  </w:rPrChange>
                </w:rPr>
                <w:t>Immersion</w:t>
              </w:r>
            </w:ins>
            <w:del w:id="4698" w:author="Tomas Blazauskas" w:date="2023-03-19T18:21:00Z">
              <w:r w:rsidR="00456A90" w:rsidRPr="00DF0DC2" w:rsidDel="0068339B">
                <w:rPr>
                  <w:rFonts w:eastAsia="Times New Roman"/>
                  <w:b/>
                  <w:bCs/>
                  <w:rPrChange w:id="4699" w:author="Binkis Mikas" w:date="2023-03-19T23:20:00Z">
                    <w:rPr>
                      <w:rFonts w:ascii="Times New Roman" w:eastAsia="Times New Roman" w:hAnsi="Times New Roman"/>
                    </w:rPr>
                  </w:rPrChange>
                </w:rPr>
                <w:delText>Get involved</w:delText>
              </w:r>
            </w:del>
          </w:p>
        </w:tc>
        <w:tc>
          <w:tcPr>
            <w:tcW w:w="1276" w:type="dxa"/>
            <w:shd w:val="clear" w:color="auto" w:fill="auto"/>
            <w:tcMar>
              <w:top w:w="100" w:type="dxa"/>
              <w:left w:w="100" w:type="dxa"/>
              <w:bottom w:w="100" w:type="dxa"/>
              <w:right w:w="100" w:type="dxa"/>
            </w:tcMar>
            <w:tcPrChange w:id="4700" w:author="Binkis Mikas" w:date="2023-03-20T00:38:00Z">
              <w:tcPr>
                <w:tcW w:w="1290" w:type="dxa"/>
                <w:shd w:val="clear" w:color="auto" w:fill="auto"/>
                <w:tcMar>
                  <w:top w:w="100" w:type="dxa"/>
                  <w:left w:w="100" w:type="dxa"/>
                  <w:bottom w:w="100" w:type="dxa"/>
                  <w:right w:w="100" w:type="dxa"/>
                </w:tcMar>
              </w:tcPr>
            </w:tcPrChange>
          </w:tcPr>
          <w:p w14:paraId="3FF31BF0" w14:textId="77777777" w:rsidR="00456A90" w:rsidRPr="001D68A7" w:rsidRDefault="00456A90">
            <w:pPr>
              <w:spacing w:line="240" w:lineRule="auto"/>
              <w:ind w:left="140" w:right="140"/>
              <w:jc w:val="center"/>
              <w:rPr>
                <w:rFonts w:eastAsia="Times New Roman"/>
                <w:rPrChange w:id="4701" w:author="Binkis Mikas" w:date="2023-03-19T21:43:00Z">
                  <w:rPr>
                    <w:rFonts w:ascii="Times New Roman" w:eastAsia="Times New Roman" w:hAnsi="Times New Roman"/>
                  </w:rPr>
                </w:rPrChange>
              </w:rPr>
              <w:pPrChange w:id="4702" w:author="Binkis Mikas" w:date="2023-03-20T00:25:00Z">
                <w:pPr>
                  <w:spacing w:line="240" w:lineRule="auto"/>
                  <w:ind w:left="140" w:right="140"/>
                </w:pPr>
              </w:pPrChange>
            </w:pPr>
            <w:r w:rsidRPr="001D68A7">
              <w:rPr>
                <w:rFonts w:eastAsia="Times New Roman"/>
                <w:rPrChange w:id="4703" w:author="Binkis Mikas" w:date="2023-03-19T21:43:00Z">
                  <w:rPr>
                    <w:rFonts w:ascii="Times New Roman" w:eastAsia="Times New Roman" w:hAnsi="Times New Roman"/>
                  </w:rPr>
                </w:rPrChange>
              </w:rPr>
              <w:t>14,35</w:t>
            </w:r>
          </w:p>
        </w:tc>
        <w:tc>
          <w:tcPr>
            <w:tcW w:w="1134" w:type="dxa"/>
            <w:shd w:val="clear" w:color="auto" w:fill="auto"/>
            <w:tcMar>
              <w:top w:w="100" w:type="dxa"/>
              <w:left w:w="100" w:type="dxa"/>
              <w:bottom w:w="100" w:type="dxa"/>
              <w:right w:w="100" w:type="dxa"/>
            </w:tcMar>
            <w:tcPrChange w:id="4704" w:author="Binkis Mikas" w:date="2023-03-20T00:38:00Z">
              <w:tcPr>
                <w:tcW w:w="1275" w:type="dxa"/>
                <w:shd w:val="clear" w:color="auto" w:fill="auto"/>
                <w:tcMar>
                  <w:top w:w="100" w:type="dxa"/>
                  <w:left w:w="100" w:type="dxa"/>
                  <w:bottom w:w="100" w:type="dxa"/>
                  <w:right w:w="100" w:type="dxa"/>
                </w:tcMar>
              </w:tcPr>
            </w:tcPrChange>
          </w:tcPr>
          <w:p w14:paraId="0841A08E" w14:textId="77777777" w:rsidR="00456A90" w:rsidRPr="001D68A7" w:rsidRDefault="00456A90">
            <w:pPr>
              <w:spacing w:line="240" w:lineRule="auto"/>
              <w:ind w:left="140" w:right="140"/>
              <w:jc w:val="center"/>
              <w:rPr>
                <w:rFonts w:eastAsia="Times New Roman"/>
                <w:rPrChange w:id="4705" w:author="Binkis Mikas" w:date="2023-03-19T21:43:00Z">
                  <w:rPr>
                    <w:rFonts w:ascii="Times New Roman" w:eastAsia="Times New Roman" w:hAnsi="Times New Roman"/>
                  </w:rPr>
                </w:rPrChange>
              </w:rPr>
              <w:pPrChange w:id="4706" w:author="Binkis Mikas" w:date="2023-03-20T00:25:00Z">
                <w:pPr>
                  <w:spacing w:line="240" w:lineRule="auto"/>
                  <w:ind w:left="140" w:right="140"/>
                </w:pPr>
              </w:pPrChange>
            </w:pPr>
            <w:r w:rsidRPr="001D68A7">
              <w:rPr>
                <w:rFonts w:eastAsia="Times New Roman"/>
                <w:rPrChange w:id="4707" w:author="Binkis Mikas" w:date="2023-03-19T21:43:00Z">
                  <w:rPr>
                    <w:rFonts w:ascii="Times New Roman" w:eastAsia="Times New Roman" w:hAnsi="Times New Roman"/>
                  </w:rPr>
                </w:rPrChange>
              </w:rPr>
              <w:t>0,821</w:t>
            </w:r>
          </w:p>
        </w:tc>
        <w:tc>
          <w:tcPr>
            <w:tcW w:w="1417" w:type="dxa"/>
            <w:shd w:val="clear" w:color="auto" w:fill="auto"/>
            <w:tcMar>
              <w:top w:w="100" w:type="dxa"/>
              <w:left w:w="100" w:type="dxa"/>
              <w:bottom w:w="100" w:type="dxa"/>
              <w:right w:w="100" w:type="dxa"/>
            </w:tcMar>
            <w:tcPrChange w:id="4708" w:author="Binkis Mikas" w:date="2023-03-20T00:38:00Z">
              <w:tcPr>
                <w:tcW w:w="1425" w:type="dxa"/>
                <w:shd w:val="clear" w:color="auto" w:fill="auto"/>
                <w:tcMar>
                  <w:top w:w="100" w:type="dxa"/>
                  <w:left w:w="100" w:type="dxa"/>
                  <w:bottom w:w="100" w:type="dxa"/>
                  <w:right w:w="100" w:type="dxa"/>
                </w:tcMar>
              </w:tcPr>
            </w:tcPrChange>
          </w:tcPr>
          <w:p w14:paraId="5A4D4CD7" w14:textId="77777777" w:rsidR="00456A90" w:rsidRPr="001D68A7" w:rsidRDefault="00456A90">
            <w:pPr>
              <w:spacing w:line="240" w:lineRule="auto"/>
              <w:ind w:left="140" w:right="140"/>
              <w:jc w:val="center"/>
              <w:rPr>
                <w:rFonts w:eastAsia="Times New Roman"/>
                <w:rPrChange w:id="4709" w:author="Binkis Mikas" w:date="2023-03-19T21:43:00Z">
                  <w:rPr>
                    <w:rFonts w:ascii="Times New Roman" w:eastAsia="Times New Roman" w:hAnsi="Times New Roman"/>
                  </w:rPr>
                </w:rPrChange>
              </w:rPr>
              <w:pPrChange w:id="4710" w:author="Binkis Mikas" w:date="2023-03-20T00:25:00Z">
                <w:pPr>
                  <w:spacing w:line="240" w:lineRule="auto"/>
                  <w:ind w:left="140" w:right="140"/>
                </w:pPr>
              </w:pPrChange>
            </w:pPr>
            <w:r w:rsidRPr="001D68A7">
              <w:rPr>
                <w:rFonts w:eastAsia="Times New Roman"/>
                <w:rPrChange w:id="4711" w:author="Binkis Mikas" w:date="2023-03-19T21:43:00Z">
                  <w:rPr>
                    <w:rFonts w:ascii="Times New Roman" w:eastAsia="Times New Roman" w:hAnsi="Times New Roman"/>
                  </w:rPr>
                </w:rPrChange>
              </w:rPr>
              <w:t>3,285</w:t>
            </w:r>
          </w:p>
        </w:tc>
        <w:tc>
          <w:tcPr>
            <w:tcW w:w="1427" w:type="dxa"/>
            <w:shd w:val="clear" w:color="auto" w:fill="auto"/>
            <w:tcMar>
              <w:top w:w="100" w:type="dxa"/>
              <w:left w:w="100" w:type="dxa"/>
              <w:bottom w:w="100" w:type="dxa"/>
              <w:right w:w="100" w:type="dxa"/>
            </w:tcMar>
            <w:tcPrChange w:id="4712" w:author="Binkis Mikas" w:date="2023-03-20T00:38:00Z">
              <w:tcPr>
                <w:tcW w:w="1705" w:type="dxa"/>
                <w:shd w:val="clear" w:color="auto" w:fill="auto"/>
                <w:tcMar>
                  <w:top w:w="100" w:type="dxa"/>
                  <w:left w:w="100" w:type="dxa"/>
                  <w:bottom w:w="100" w:type="dxa"/>
                  <w:right w:w="100" w:type="dxa"/>
                </w:tcMar>
              </w:tcPr>
            </w:tcPrChange>
          </w:tcPr>
          <w:p w14:paraId="6305AED0" w14:textId="77777777" w:rsidR="00456A90" w:rsidRPr="001D68A7" w:rsidRDefault="00456A90">
            <w:pPr>
              <w:spacing w:line="240" w:lineRule="auto"/>
              <w:ind w:left="140" w:right="140"/>
              <w:jc w:val="center"/>
              <w:rPr>
                <w:rFonts w:eastAsia="Times New Roman"/>
                <w:rPrChange w:id="4713" w:author="Binkis Mikas" w:date="2023-03-19T21:43:00Z">
                  <w:rPr>
                    <w:rFonts w:ascii="Times New Roman" w:eastAsia="Times New Roman" w:hAnsi="Times New Roman"/>
                  </w:rPr>
                </w:rPrChange>
              </w:rPr>
              <w:pPrChange w:id="4714" w:author="Binkis Mikas" w:date="2023-03-20T00:25:00Z">
                <w:pPr>
                  <w:spacing w:line="240" w:lineRule="auto"/>
                  <w:ind w:left="140" w:right="140"/>
                </w:pPr>
              </w:pPrChange>
            </w:pPr>
            <w:r w:rsidRPr="001D68A7">
              <w:rPr>
                <w:rFonts w:eastAsia="Times New Roman"/>
                <w:rPrChange w:id="4715" w:author="Binkis Mikas" w:date="2023-03-19T21:43:00Z">
                  <w:rPr>
                    <w:rFonts w:ascii="Times New Roman" w:eastAsia="Times New Roman" w:hAnsi="Times New Roman"/>
                  </w:rPr>
                </w:rPrChange>
              </w:rPr>
              <w:t>10,796</w:t>
            </w:r>
          </w:p>
        </w:tc>
      </w:tr>
      <w:tr w:rsidR="00456A90" w:rsidRPr="001D68A7" w14:paraId="13B53988" w14:textId="77777777" w:rsidTr="0057556F">
        <w:trPr>
          <w:trHeight w:val="412"/>
          <w:trPrChange w:id="4716" w:author="Binkis Mikas" w:date="2023-03-20T00:38:00Z">
            <w:trPr>
              <w:trHeight w:val="412"/>
            </w:trPr>
          </w:trPrChange>
        </w:trPr>
        <w:tc>
          <w:tcPr>
            <w:tcW w:w="1701" w:type="dxa"/>
            <w:vMerge/>
            <w:shd w:val="clear" w:color="auto" w:fill="auto"/>
            <w:tcMar>
              <w:top w:w="100" w:type="dxa"/>
              <w:left w:w="100" w:type="dxa"/>
              <w:bottom w:w="100" w:type="dxa"/>
              <w:right w:w="100" w:type="dxa"/>
            </w:tcMar>
            <w:tcPrChange w:id="4717" w:author="Binkis Mikas" w:date="2023-03-20T00:38:00Z">
              <w:tcPr>
                <w:tcW w:w="1680" w:type="dxa"/>
                <w:vMerge/>
                <w:shd w:val="clear" w:color="auto" w:fill="auto"/>
                <w:tcMar>
                  <w:top w:w="100" w:type="dxa"/>
                  <w:left w:w="100" w:type="dxa"/>
                  <w:bottom w:w="100" w:type="dxa"/>
                  <w:right w:w="100" w:type="dxa"/>
                </w:tcMar>
              </w:tcPr>
            </w:tcPrChange>
          </w:tcPr>
          <w:p w14:paraId="6BB9E253" w14:textId="77777777" w:rsidR="00456A90" w:rsidRPr="001D68A7" w:rsidRDefault="00456A90" w:rsidP="004E777B">
            <w:pPr>
              <w:widowControl w:val="0"/>
              <w:pBdr>
                <w:top w:val="nil"/>
                <w:left w:val="nil"/>
                <w:bottom w:val="nil"/>
                <w:right w:val="nil"/>
                <w:between w:val="nil"/>
              </w:pBdr>
              <w:spacing w:line="240" w:lineRule="auto"/>
              <w:rPr>
                <w:rFonts w:eastAsia="Times New Roman"/>
                <w:rPrChange w:id="4718" w:author="Binkis Mikas" w:date="2023-03-19T21:43: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719" w:author="Binkis Mikas" w:date="2023-03-20T00:38:00Z">
              <w:tcPr>
                <w:tcW w:w="1620" w:type="dxa"/>
                <w:shd w:val="clear" w:color="auto" w:fill="auto"/>
                <w:tcMar>
                  <w:top w:w="100" w:type="dxa"/>
                  <w:left w:w="100" w:type="dxa"/>
                  <w:bottom w:w="100" w:type="dxa"/>
                  <w:right w:w="100" w:type="dxa"/>
                </w:tcMar>
              </w:tcPr>
            </w:tcPrChange>
          </w:tcPr>
          <w:p w14:paraId="7D7AC5A1" w14:textId="4A936330" w:rsidR="00456A90" w:rsidRPr="00DF0DC2" w:rsidRDefault="00456A90" w:rsidP="004E777B">
            <w:pPr>
              <w:spacing w:line="240" w:lineRule="auto"/>
              <w:ind w:left="140" w:right="140"/>
              <w:rPr>
                <w:rFonts w:eastAsia="Times New Roman"/>
                <w:b/>
                <w:bCs/>
                <w:rPrChange w:id="4720" w:author="Binkis Mikas" w:date="2023-03-19T23:20:00Z">
                  <w:rPr>
                    <w:rFonts w:ascii="Times New Roman" w:eastAsia="Times New Roman" w:hAnsi="Times New Roman"/>
                  </w:rPr>
                </w:rPrChange>
              </w:rPr>
            </w:pPr>
            <w:r w:rsidRPr="00DF0DC2">
              <w:rPr>
                <w:rFonts w:eastAsia="Times New Roman"/>
                <w:b/>
                <w:bCs/>
                <w:rPrChange w:id="4721" w:author="Binkis Mikas" w:date="2023-03-19T23:20:00Z">
                  <w:rPr>
                    <w:rFonts w:ascii="Times New Roman" w:eastAsia="Times New Roman" w:hAnsi="Times New Roman"/>
                  </w:rPr>
                </w:rPrChange>
              </w:rPr>
              <w:t xml:space="preserve">Spatial </w:t>
            </w:r>
            <w:ins w:id="4722" w:author="Tomas Blazauskas" w:date="2023-03-19T18:21:00Z">
              <w:r w:rsidR="0068339B" w:rsidRPr="00DF0DC2">
                <w:rPr>
                  <w:rFonts w:eastAsia="Times New Roman"/>
                  <w:b/>
                  <w:bCs/>
                  <w:rPrChange w:id="4723" w:author="Binkis Mikas" w:date="2023-03-19T23:20:00Z">
                    <w:rPr>
                      <w:rFonts w:ascii="Times New Roman" w:eastAsia="Times New Roman" w:hAnsi="Times New Roman"/>
                    </w:rPr>
                  </w:rPrChange>
                </w:rPr>
                <w:t>awareness</w:t>
              </w:r>
            </w:ins>
            <w:del w:id="4724" w:author="Tomas Blazauskas" w:date="2023-03-19T18:21:00Z">
              <w:r w:rsidRPr="00DF0DC2" w:rsidDel="0068339B">
                <w:rPr>
                  <w:rFonts w:eastAsia="Times New Roman"/>
                  <w:b/>
                  <w:bCs/>
                  <w:rPrChange w:id="4725" w:author="Binkis Mikas" w:date="2023-03-19T23:20:00Z">
                    <w:rPr>
                      <w:rFonts w:ascii="Times New Roman" w:eastAsia="Times New Roman" w:hAnsi="Times New Roman"/>
                    </w:rPr>
                  </w:rPrChange>
                </w:rPr>
                <w:delText>judgement</w:delText>
              </w:r>
            </w:del>
          </w:p>
        </w:tc>
        <w:tc>
          <w:tcPr>
            <w:tcW w:w="1276" w:type="dxa"/>
            <w:shd w:val="clear" w:color="auto" w:fill="auto"/>
            <w:tcMar>
              <w:top w:w="100" w:type="dxa"/>
              <w:left w:w="100" w:type="dxa"/>
              <w:bottom w:w="100" w:type="dxa"/>
              <w:right w:w="100" w:type="dxa"/>
            </w:tcMar>
            <w:tcPrChange w:id="4726" w:author="Binkis Mikas" w:date="2023-03-20T00:38:00Z">
              <w:tcPr>
                <w:tcW w:w="1290" w:type="dxa"/>
                <w:shd w:val="clear" w:color="auto" w:fill="auto"/>
                <w:tcMar>
                  <w:top w:w="100" w:type="dxa"/>
                  <w:left w:w="100" w:type="dxa"/>
                  <w:bottom w:w="100" w:type="dxa"/>
                  <w:right w:w="100" w:type="dxa"/>
                </w:tcMar>
              </w:tcPr>
            </w:tcPrChange>
          </w:tcPr>
          <w:p w14:paraId="6B45EC6F" w14:textId="77777777" w:rsidR="00456A90" w:rsidRPr="001D68A7" w:rsidRDefault="00456A90">
            <w:pPr>
              <w:spacing w:line="240" w:lineRule="auto"/>
              <w:ind w:left="140" w:right="140"/>
              <w:jc w:val="center"/>
              <w:rPr>
                <w:rFonts w:eastAsia="Times New Roman"/>
                <w:rPrChange w:id="4727" w:author="Binkis Mikas" w:date="2023-03-19T21:43:00Z">
                  <w:rPr>
                    <w:rFonts w:ascii="Times New Roman" w:eastAsia="Times New Roman" w:hAnsi="Times New Roman"/>
                  </w:rPr>
                </w:rPrChange>
              </w:rPr>
              <w:pPrChange w:id="4728" w:author="Binkis Mikas" w:date="2023-03-20T00:25:00Z">
                <w:pPr>
                  <w:spacing w:line="240" w:lineRule="auto"/>
                  <w:ind w:left="140" w:right="140"/>
                </w:pPr>
              </w:pPrChange>
            </w:pPr>
            <w:r w:rsidRPr="001D68A7">
              <w:rPr>
                <w:rFonts w:eastAsia="Times New Roman"/>
                <w:rPrChange w:id="4729" w:author="Binkis Mikas" w:date="2023-03-19T21:43:00Z">
                  <w:rPr>
                    <w:rFonts w:ascii="Times New Roman" w:eastAsia="Times New Roman" w:hAnsi="Times New Roman"/>
                  </w:rPr>
                </w:rPrChange>
              </w:rPr>
              <w:t>19,43</w:t>
            </w:r>
          </w:p>
        </w:tc>
        <w:tc>
          <w:tcPr>
            <w:tcW w:w="1134" w:type="dxa"/>
            <w:shd w:val="clear" w:color="auto" w:fill="auto"/>
            <w:tcMar>
              <w:top w:w="100" w:type="dxa"/>
              <w:left w:w="100" w:type="dxa"/>
              <w:bottom w:w="100" w:type="dxa"/>
              <w:right w:w="100" w:type="dxa"/>
            </w:tcMar>
            <w:tcPrChange w:id="4730" w:author="Binkis Mikas" w:date="2023-03-20T00:38:00Z">
              <w:tcPr>
                <w:tcW w:w="1275" w:type="dxa"/>
                <w:shd w:val="clear" w:color="auto" w:fill="auto"/>
                <w:tcMar>
                  <w:top w:w="100" w:type="dxa"/>
                  <w:left w:w="100" w:type="dxa"/>
                  <w:bottom w:w="100" w:type="dxa"/>
                  <w:right w:w="100" w:type="dxa"/>
                </w:tcMar>
              </w:tcPr>
            </w:tcPrChange>
          </w:tcPr>
          <w:p w14:paraId="27F027CC" w14:textId="77777777" w:rsidR="00456A90" w:rsidRPr="001D68A7" w:rsidRDefault="00456A90">
            <w:pPr>
              <w:spacing w:line="240" w:lineRule="auto"/>
              <w:ind w:left="140" w:right="140"/>
              <w:jc w:val="center"/>
              <w:rPr>
                <w:rFonts w:eastAsia="Times New Roman"/>
                <w:rPrChange w:id="4731" w:author="Binkis Mikas" w:date="2023-03-19T21:43:00Z">
                  <w:rPr>
                    <w:rFonts w:ascii="Times New Roman" w:eastAsia="Times New Roman" w:hAnsi="Times New Roman"/>
                  </w:rPr>
                </w:rPrChange>
              </w:rPr>
              <w:pPrChange w:id="4732" w:author="Binkis Mikas" w:date="2023-03-20T00:25:00Z">
                <w:pPr>
                  <w:spacing w:line="240" w:lineRule="auto"/>
                  <w:ind w:left="140" w:right="140"/>
                </w:pPr>
              </w:pPrChange>
            </w:pPr>
            <w:r w:rsidRPr="001D68A7">
              <w:rPr>
                <w:rFonts w:eastAsia="Times New Roman"/>
                <w:rPrChange w:id="4733" w:author="Binkis Mikas" w:date="2023-03-19T21:43:00Z">
                  <w:rPr>
                    <w:rFonts w:ascii="Times New Roman" w:eastAsia="Times New Roman" w:hAnsi="Times New Roman"/>
                  </w:rPr>
                </w:rPrChange>
              </w:rPr>
              <w:t>1,004</w:t>
            </w:r>
          </w:p>
        </w:tc>
        <w:tc>
          <w:tcPr>
            <w:tcW w:w="1417" w:type="dxa"/>
            <w:shd w:val="clear" w:color="auto" w:fill="auto"/>
            <w:tcMar>
              <w:top w:w="100" w:type="dxa"/>
              <w:left w:w="100" w:type="dxa"/>
              <w:bottom w:w="100" w:type="dxa"/>
              <w:right w:w="100" w:type="dxa"/>
            </w:tcMar>
            <w:tcPrChange w:id="4734" w:author="Binkis Mikas" w:date="2023-03-20T00:38:00Z">
              <w:tcPr>
                <w:tcW w:w="1425" w:type="dxa"/>
                <w:shd w:val="clear" w:color="auto" w:fill="auto"/>
                <w:tcMar>
                  <w:top w:w="100" w:type="dxa"/>
                  <w:left w:w="100" w:type="dxa"/>
                  <w:bottom w:w="100" w:type="dxa"/>
                  <w:right w:w="100" w:type="dxa"/>
                </w:tcMar>
              </w:tcPr>
            </w:tcPrChange>
          </w:tcPr>
          <w:p w14:paraId="34E12BEA" w14:textId="77777777" w:rsidR="00456A90" w:rsidRPr="001D68A7" w:rsidRDefault="00456A90">
            <w:pPr>
              <w:spacing w:line="240" w:lineRule="auto"/>
              <w:ind w:left="140" w:right="140"/>
              <w:jc w:val="center"/>
              <w:rPr>
                <w:rFonts w:eastAsia="Times New Roman"/>
                <w:rPrChange w:id="4735" w:author="Binkis Mikas" w:date="2023-03-19T21:43:00Z">
                  <w:rPr>
                    <w:rFonts w:ascii="Times New Roman" w:eastAsia="Times New Roman" w:hAnsi="Times New Roman"/>
                  </w:rPr>
                </w:rPrChange>
              </w:rPr>
              <w:pPrChange w:id="4736" w:author="Binkis Mikas" w:date="2023-03-20T00:25:00Z">
                <w:pPr>
                  <w:spacing w:line="240" w:lineRule="auto"/>
                  <w:ind w:left="140" w:right="140"/>
                </w:pPr>
              </w:pPrChange>
            </w:pPr>
            <w:r w:rsidRPr="001D68A7">
              <w:rPr>
                <w:rFonts w:eastAsia="Times New Roman"/>
                <w:rPrChange w:id="4737" w:author="Binkis Mikas" w:date="2023-03-19T21:43:00Z">
                  <w:rPr>
                    <w:rFonts w:ascii="Times New Roman" w:eastAsia="Times New Roman" w:hAnsi="Times New Roman"/>
                  </w:rPr>
                </w:rPrChange>
              </w:rPr>
              <w:t>4,016</w:t>
            </w:r>
          </w:p>
        </w:tc>
        <w:tc>
          <w:tcPr>
            <w:tcW w:w="1427" w:type="dxa"/>
            <w:shd w:val="clear" w:color="auto" w:fill="auto"/>
            <w:tcMar>
              <w:top w:w="100" w:type="dxa"/>
              <w:left w:w="100" w:type="dxa"/>
              <w:bottom w:w="100" w:type="dxa"/>
              <w:right w:w="100" w:type="dxa"/>
            </w:tcMar>
            <w:tcPrChange w:id="4738" w:author="Binkis Mikas" w:date="2023-03-20T00:38:00Z">
              <w:tcPr>
                <w:tcW w:w="1705" w:type="dxa"/>
                <w:shd w:val="clear" w:color="auto" w:fill="auto"/>
                <w:tcMar>
                  <w:top w:w="100" w:type="dxa"/>
                  <w:left w:w="100" w:type="dxa"/>
                  <w:bottom w:w="100" w:type="dxa"/>
                  <w:right w:w="100" w:type="dxa"/>
                </w:tcMar>
              </w:tcPr>
            </w:tcPrChange>
          </w:tcPr>
          <w:p w14:paraId="276F6CDC" w14:textId="77777777" w:rsidR="00456A90" w:rsidRPr="001D68A7" w:rsidRDefault="00456A90">
            <w:pPr>
              <w:spacing w:line="240" w:lineRule="auto"/>
              <w:ind w:left="140" w:right="140"/>
              <w:jc w:val="center"/>
              <w:rPr>
                <w:rFonts w:eastAsia="Times New Roman"/>
                <w:rPrChange w:id="4739" w:author="Binkis Mikas" w:date="2023-03-19T21:43:00Z">
                  <w:rPr>
                    <w:rFonts w:ascii="Times New Roman" w:eastAsia="Times New Roman" w:hAnsi="Times New Roman"/>
                  </w:rPr>
                </w:rPrChange>
              </w:rPr>
              <w:pPrChange w:id="4740" w:author="Binkis Mikas" w:date="2023-03-20T00:25:00Z">
                <w:pPr>
                  <w:spacing w:line="240" w:lineRule="auto"/>
                  <w:ind w:left="140" w:right="140"/>
                </w:pPr>
              </w:pPrChange>
            </w:pPr>
            <w:r w:rsidRPr="001D68A7">
              <w:rPr>
                <w:rFonts w:eastAsia="Times New Roman"/>
                <w:rPrChange w:id="4741" w:author="Binkis Mikas" w:date="2023-03-19T21:43:00Z">
                  <w:rPr>
                    <w:rFonts w:ascii="Times New Roman" w:eastAsia="Times New Roman" w:hAnsi="Times New Roman"/>
                  </w:rPr>
                </w:rPrChange>
              </w:rPr>
              <w:t>16,129</w:t>
            </w:r>
          </w:p>
        </w:tc>
      </w:tr>
      <w:tr w:rsidR="00456A90" w:rsidRPr="001D68A7" w14:paraId="5A470689" w14:textId="77777777" w:rsidTr="0057556F">
        <w:trPr>
          <w:trHeight w:val="88"/>
          <w:trPrChange w:id="4742" w:author="Binkis Mikas" w:date="2023-03-20T00:38:00Z">
            <w:trPr>
              <w:trHeight w:val="88"/>
            </w:trPr>
          </w:trPrChange>
        </w:trPr>
        <w:tc>
          <w:tcPr>
            <w:tcW w:w="1701" w:type="dxa"/>
            <w:vMerge/>
            <w:shd w:val="clear" w:color="auto" w:fill="auto"/>
            <w:tcMar>
              <w:top w:w="100" w:type="dxa"/>
              <w:left w:w="100" w:type="dxa"/>
              <w:bottom w:w="100" w:type="dxa"/>
              <w:right w:w="100" w:type="dxa"/>
            </w:tcMar>
            <w:tcPrChange w:id="4743" w:author="Binkis Mikas" w:date="2023-03-20T00:38:00Z">
              <w:tcPr>
                <w:tcW w:w="1680" w:type="dxa"/>
                <w:vMerge/>
                <w:shd w:val="clear" w:color="auto" w:fill="auto"/>
                <w:tcMar>
                  <w:top w:w="100" w:type="dxa"/>
                  <w:left w:w="100" w:type="dxa"/>
                  <w:bottom w:w="100" w:type="dxa"/>
                  <w:right w:w="100" w:type="dxa"/>
                </w:tcMar>
              </w:tcPr>
            </w:tcPrChange>
          </w:tcPr>
          <w:p w14:paraId="23DE523C" w14:textId="77777777" w:rsidR="00456A90" w:rsidRPr="001D68A7" w:rsidRDefault="00456A90" w:rsidP="004E777B">
            <w:pPr>
              <w:widowControl w:val="0"/>
              <w:pBdr>
                <w:top w:val="nil"/>
                <w:left w:val="nil"/>
                <w:bottom w:val="nil"/>
                <w:right w:val="nil"/>
                <w:between w:val="nil"/>
              </w:pBdr>
              <w:spacing w:line="240" w:lineRule="auto"/>
              <w:rPr>
                <w:rFonts w:eastAsia="Times New Roman"/>
                <w:rPrChange w:id="4744" w:author="Binkis Mikas" w:date="2023-03-19T21:43:00Z">
                  <w:rPr>
                    <w:rFonts w:ascii="Times New Roman" w:eastAsia="Times New Roman" w:hAnsi="Times New Roman"/>
                  </w:rPr>
                </w:rPrChange>
              </w:rPr>
            </w:pPr>
          </w:p>
        </w:tc>
        <w:tc>
          <w:tcPr>
            <w:tcW w:w="2126" w:type="dxa"/>
            <w:shd w:val="clear" w:color="auto" w:fill="auto"/>
            <w:tcMar>
              <w:top w:w="100" w:type="dxa"/>
              <w:left w:w="100" w:type="dxa"/>
              <w:bottom w:w="100" w:type="dxa"/>
              <w:right w:w="100" w:type="dxa"/>
            </w:tcMar>
            <w:tcPrChange w:id="4745" w:author="Binkis Mikas" w:date="2023-03-20T00:38:00Z">
              <w:tcPr>
                <w:tcW w:w="1620" w:type="dxa"/>
                <w:shd w:val="clear" w:color="auto" w:fill="auto"/>
                <w:tcMar>
                  <w:top w:w="100" w:type="dxa"/>
                  <w:left w:w="100" w:type="dxa"/>
                  <w:bottom w:w="100" w:type="dxa"/>
                  <w:right w:w="100" w:type="dxa"/>
                </w:tcMar>
              </w:tcPr>
            </w:tcPrChange>
          </w:tcPr>
          <w:p w14:paraId="57FB98B7" w14:textId="1465CC0E" w:rsidR="00456A90" w:rsidRPr="00DF0DC2" w:rsidRDefault="0068339B" w:rsidP="004E777B">
            <w:pPr>
              <w:spacing w:line="240" w:lineRule="auto"/>
              <w:ind w:left="140" w:right="140"/>
              <w:rPr>
                <w:rFonts w:eastAsia="Times New Roman"/>
                <w:b/>
                <w:bCs/>
                <w:rPrChange w:id="4746" w:author="Binkis Mikas" w:date="2023-03-19T23:20:00Z">
                  <w:rPr>
                    <w:rFonts w:ascii="Times New Roman" w:eastAsia="Times New Roman" w:hAnsi="Times New Roman"/>
                  </w:rPr>
                </w:rPrChange>
              </w:rPr>
            </w:pPr>
            <w:ins w:id="4747" w:author="Tomas Blazauskas" w:date="2023-03-19T18:20:00Z">
              <w:r w:rsidRPr="00DF0DC2">
                <w:rPr>
                  <w:rFonts w:eastAsia="Times New Roman"/>
                  <w:b/>
                  <w:bCs/>
                  <w:rPrChange w:id="4748" w:author="Binkis Mikas" w:date="2023-03-19T23:20:00Z">
                    <w:rPr>
                      <w:rFonts w:ascii="Times New Roman" w:eastAsia="Times New Roman" w:hAnsi="Times New Roman"/>
                    </w:rPr>
                  </w:rPrChange>
                </w:rPr>
                <w:t>Realism</w:t>
              </w:r>
            </w:ins>
            <w:del w:id="4749" w:author="Tomas Blazauskas" w:date="2023-03-19T18:20:00Z">
              <w:r w:rsidR="00456A90" w:rsidRPr="00DF0DC2" w:rsidDel="0068339B">
                <w:rPr>
                  <w:rFonts w:eastAsia="Times New Roman"/>
                  <w:b/>
                  <w:bCs/>
                  <w:rPrChange w:id="4750" w:author="Binkis Mikas" w:date="2023-03-19T23:20:00Z">
                    <w:rPr>
                      <w:rFonts w:ascii="Times New Roman" w:eastAsia="Times New Roman" w:hAnsi="Times New Roman"/>
                    </w:rPr>
                  </w:rPrChange>
                </w:rPr>
                <w:delText>Reality</w:delText>
              </w:r>
            </w:del>
          </w:p>
        </w:tc>
        <w:tc>
          <w:tcPr>
            <w:tcW w:w="1276" w:type="dxa"/>
            <w:shd w:val="clear" w:color="auto" w:fill="auto"/>
            <w:tcMar>
              <w:top w:w="100" w:type="dxa"/>
              <w:left w:w="100" w:type="dxa"/>
              <w:bottom w:w="100" w:type="dxa"/>
              <w:right w:w="100" w:type="dxa"/>
            </w:tcMar>
            <w:tcPrChange w:id="4751" w:author="Binkis Mikas" w:date="2023-03-20T00:38:00Z">
              <w:tcPr>
                <w:tcW w:w="1290" w:type="dxa"/>
                <w:shd w:val="clear" w:color="auto" w:fill="auto"/>
                <w:tcMar>
                  <w:top w:w="100" w:type="dxa"/>
                  <w:left w:w="100" w:type="dxa"/>
                  <w:bottom w:w="100" w:type="dxa"/>
                  <w:right w:w="100" w:type="dxa"/>
                </w:tcMar>
              </w:tcPr>
            </w:tcPrChange>
          </w:tcPr>
          <w:p w14:paraId="4AA56F5A" w14:textId="77777777" w:rsidR="00456A90" w:rsidRPr="001D68A7" w:rsidRDefault="00456A90">
            <w:pPr>
              <w:spacing w:line="240" w:lineRule="auto"/>
              <w:ind w:left="140" w:right="140"/>
              <w:jc w:val="center"/>
              <w:rPr>
                <w:rFonts w:eastAsia="Times New Roman"/>
                <w:rPrChange w:id="4752" w:author="Binkis Mikas" w:date="2023-03-19T21:43:00Z">
                  <w:rPr>
                    <w:rFonts w:ascii="Times New Roman" w:eastAsia="Times New Roman" w:hAnsi="Times New Roman"/>
                  </w:rPr>
                </w:rPrChange>
              </w:rPr>
              <w:pPrChange w:id="4753" w:author="Binkis Mikas" w:date="2023-03-20T00:25:00Z">
                <w:pPr>
                  <w:spacing w:line="240" w:lineRule="auto"/>
                  <w:ind w:left="140" w:right="140"/>
                </w:pPr>
              </w:pPrChange>
            </w:pPr>
            <w:r w:rsidRPr="001D68A7">
              <w:rPr>
                <w:rFonts w:eastAsia="Times New Roman"/>
                <w:rPrChange w:id="4754" w:author="Binkis Mikas" w:date="2023-03-19T21:43:00Z">
                  <w:rPr>
                    <w:rFonts w:ascii="Times New Roman" w:eastAsia="Times New Roman" w:hAnsi="Times New Roman"/>
                  </w:rPr>
                </w:rPrChange>
              </w:rPr>
              <w:t>11,56</w:t>
            </w:r>
          </w:p>
        </w:tc>
        <w:tc>
          <w:tcPr>
            <w:tcW w:w="1134" w:type="dxa"/>
            <w:shd w:val="clear" w:color="auto" w:fill="auto"/>
            <w:tcMar>
              <w:top w:w="100" w:type="dxa"/>
              <w:left w:w="100" w:type="dxa"/>
              <w:bottom w:w="100" w:type="dxa"/>
              <w:right w:w="100" w:type="dxa"/>
            </w:tcMar>
            <w:tcPrChange w:id="4755" w:author="Binkis Mikas" w:date="2023-03-20T00:38:00Z">
              <w:tcPr>
                <w:tcW w:w="1275" w:type="dxa"/>
                <w:shd w:val="clear" w:color="auto" w:fill="auto"/>
                <w:tcMar>
                  <w:top w:w="100" w:type="dxa"/>
                  <w:left w:w="100" w:type="dxa"/>
                  <w:bottom w:w="100" w:type="dxa"/>
                  <w:right w:w="100" w:type="dxa"/>
                </w:tcMar>
              </w:tcPr>
            </w:tcPrChange>
          </w:tcPr>
          <w:p w14:paraId="38830D48" w14:textId="77777777" w:rsidR="00456A90" w:rsidRPr="001D68A7" w:rsidRDefault="00456A90">
            <w:pPr>
              <w:spacing w:line="240" w:lineRule="auto"/>
              <w:ind w:left="140" w:right="140"/>
              <w:jc w:val="center"/>
              <w:rPr>
                <w:rFonts w:eastAsia="Times New Roman"/>
                <w:rPrChange w:id="4756" w:author="Binkis Mikas" w:date="2023-03-19T21:43:00Z">
                  <w:rPr>
                    <w:rFonts w:ascii="Times New Roman" w:eastAsia="Times New Roman" w:hAnsi="Times New Roman"/>
                  </w:rPr>
                </w:rPrChange>
              </w:rPr>
              <w:pPrChange w:id="4757" w:author="Binkis Mikas" w:date="2023-03-20T00:25:00Z">
                <w:pPr>
                  <w:spacing w:line="240" w:lineRule="auto"/>
                  <w:ind w:left="140" w:right="140"/>
                </w:pPr>
              </w:pPrChange>
            </w:pPr>
            <w:r w:rsidRPr="001D68A7">
              <w:rPr>
                <w:rFonts w:eastAsia="Times New Roman"/>
                <w:rPrChange w:id="4758" w:author="Binkis Mikas" w:date="2023-03-19T21:43:00Z">
                  <w:rPr>
                    <w:rFonts w:ascii="Times New Roman" w:eastAsia="Times New Roman" w:hAnsi="Times New Roman"/>
                  </w:rPr>
                </w:rPrChange>
              </w:rPr>
              <w:t>0,741</w:t>
            </w:r>
          </w:p>
        </w:tc>
        <w:tc>
          <w:tcPr>
            <w:tcW w:w="1417" w:type="dxa"/>
            <w:shd w:val="clear" w:color="auto" w:fill="auto"/>
            <w:tcMar>
              <w:top w:w="100" w:type="dxa"/>
              <w:left w:w="100" w:type="dxa"/>
              <w:bottom w:w="100" w:type="dxa"/>
              <w:right w:w="100" w:type="dxa"/>
            </w:tcMar>
            <w:tcPrChange w:id="4759" w:author="Binkis Mikas" w:date="2023-03-20T00:38:00Z">
              <w:tcPr>
                <w:tcW w:w="1425" w:type="dxa"/>
                <w:shd w:val="clear" w:color="auto" w:fill="auto"/>
                <w:tcMar>
                  <w:top w:w="100" w:type="dxa"/>
                  <w:left w:w="100" w:type="dxa"/>
                  <w:bottom w:w="100" w:type="dxa"/>
                  <w:right w:w="100" w:type="dxa"/>
                </w:tcMar>
              </w:tcPr>
            </w:tcPrChange>
          </w:tcPr>
          <w:p w14:paraId="4332A1F2" w14:textId="77777777" w:rsidR="00456A90" w:rsidRPr="001D68A7" w:rsidRDefault="00456A90">
            <w:pPr>
              <w:spacing w:line="240" w:lineRule="auto"/>
              <w:ind w:left="140" w:right="140"/>
              <w:jc w:val="center"/>
              <w:rPr>
                <w:rFonts w:eastAsia="Times New Roman"/>
                <w:rPrChange w:id="4760" w:author="Binkis Mikas" w:date="2023-03-19T21:43:00Z">
                  <w:rPr>
                    <w:rFonts w:ascii="Times New Roman" w:eastAsia="Times New Roman" w:hAnsi="Times New Roman"/>
                  </w:rPr>
                </w:rPrChange>
              </w:rPr>
              <w:pPrChange w:id="4761" w:author="Binkis Mikas" w:date="2023-03-20T00:25:00Z">
                <w:pPr>
                  <w:spacing w:line="240" w:lineRule="auto"/>
                  <w:ind w:left="140" w:right="140"/>
                </w:pPr>
              </w:pPrChange>
            </w:pPr>
            <w:r w:rsidRPr="001D68A7">
              <w:rPr>
                <w:rFonts w:eastAsia="Times New Roman"/>
                <w:rPrChange w:id="4762" w:author="Binkis Mikas" w:date="2023-03-19T21:43:00Z">
                  <w:rPr>
                    <w:rFonts w:ascii="Times New Roman" w:eastAsia="Times New Roman" w:hAnsi="Times New Roman"/>
                  </w:rPr>
                </w:rPrChange>
              </w:rPr>
              <w:t>2,965</w:t>
            </w:r>
          </w:p>
        </w:tc>
        <w:tc>
          <w:tcPr>
            <w:tcW w:w="1427" w:type="dxa"/>
            <w:shd w:val="clear" w:color="auto" w:fill="auto"/>
            <w:tcMar>
              <w:top w:w="100" w:type="dxa"/>
              <w:left w:w="100" w:type="dxa"/>
              <w:bottom w:w="100" w:type="dxa"/>
              <w:right w:w="100" w:type="dxa"/>
            </w:tcMar>
            <w:tcPrChange w:id="4763" w:author="Binkis Mikas" w:date="2023-03-20T00:38:00Z">
              <w:tcPr>
                <w:tcW w:w="1705" w:type="dxa"/>
                <w:shd w:val="clear" w:color="auto" w:fill="auto"/>
                <w:tcMar>
                  <w:top w:w="100" w:type="dxa"/>
                  <w:left w:w="100" w:type="dxa"/>
                  <w:bottom w:w="100" w:type="dxa"/>
                  <w:right w:w="100" w:type="dxa"/>
                </w:tcMar>
              </w:tcPr>
            </w:tcPrChange>
          </w:tcPr>
          <w:p w14:paraId="7293DED9" w14:textId="77777777" w:rsidR="00456A90" w:rsidRPr="001D68A7" w:rsidRDefault="00456A90">
            <w:pPr>
              <w:spacing w:line="240" w:lineRule="auto"/>
              <w:ind w:left="140" w:right="140"/>
              <w:jc w:val="center"/>
              <w:rPr>
                <w:rFonts w:eastAsia="Times New Roman"/>
                <w:rPrChange w:id="4764" w:author="Binkis Mikas" w:date="2023-03-19T21:43:00Z">
                  <w:rPr>
                    <w:rFonts w:ascii="Times New Roman" w:eastAsia="Times New Roman" w:hAnsi="Times New Roman"/>
                  </w:rPr>
                </w:rPrChange>
              </w:rPr>
              <w:pPrChange w:id="4765" w:author="Binkis Mikas" w:date="2023-03-20T00:25:00Z">
                <w:pPr>
                  <w:spacing w:line="240" w:lineRule="auto"/>
                  <w:ind w:left="140" w:right="140"/>
                </w:pPr>
              </w:pPrChange>
            </w:pPr>
            <w:r w:rsidRPr="001D68A7">
              <w:rPr>
                <w:rFonts w:eastAsia="Times New Roman"/>
                <w:rPrChange w:id="4766" w:author="Binkis Mikas" w:date="2023-03-19T21:43:00Z">
                  <w:rPr>
                    <w:rFonts w:ascii="Times New Roman" w:eastAsia="Times New Roman" w:hAnsi="Times New Roman"/>
                  </w:rPr>
                </w:rPrChange>
              </w:rPr>
              <w:t>8,796</w:t>
            </w:r>
          </w:p>
        </w:tc>
      </w:tr>
    </w:tbl>
    <w:p w14:paraId="50A5AAD6" w14:textId="1EA70B48" w:rsidR="00B95AD6" w:rsidRPr="001D68A7" w:rsidRDefault="00B95AD6">
      <w:pPr>
        <w:pStyle w:val="MDPI21heading1"/>
        <w:spacing w:after="0"/>
        <w:ind w:firstLine="425"/>
        <w:jc w:val="both"/>
        <w:rPr>
          <w:b w:val="0"/>
        </w:rPr>
        <w:pPrChange w:id="4767" w:author="Binkis Mikas" w:date="2023-03-19T22:47:00Z">
          <w:pPr>
            <w:pStyle w:val="MDPI21heading1"/>
            <w:ind w:firstLine="425"/>
            <w:jc w:val="both"/>
          </w:pPr>
        </w:pPrChange>
      </w:pPr>
      <w:r w:rsidRPr="001D68A7">
        <w:rPr>
          <w:b w:val="0"/>
        </w:rPr>
        <w:t xml:space="preserve">The sense of spatial presence seems to be most </w:t>
      </w:r>
      <w:proofErr w:type="spellStart"/>
      <w:r w:rsidRPr="001D68A7">
        <w:rPr>
          <w:b w:val="0"/>
        </w:rPr>
        <w:t>favoured</w:t>
      </w:r>
      <w:proofErr w:type="spellEnd"/>
      <w:r w:rsidRPr="001D68A7">
        <w:rPr>
          <w:b w:val="0"/>
        </w:rPr>
        <w:t xml:space="preserve"> in the three-dimensional mapping method (Fig. 2</w:t>
      </w:r>
      <w:del w:id="4768" w:author="Binkis Mikas" w:date="2023-03-20T00:33:00Z">
        <w:r w:rsidRPr="001D68A7" w:rsidDel="00EF02FD">
          <w:rPr>
            <w:b w:val="0"/>
          </w:rPr>
          <w:delText>1</w:delText>
        </w:r>
      </w:del>
      <w:ins w:id="4769" w:author="Binkis Mikas" w:date="2023-03-20T00:33:00Z">
        <w:r w:rsidR="00EF02FD">
          <w:rPr>
            <w:b w:val="0"/>
          </w:rPr>
          <w:t>3</w:t>
        </w:r>
      </w:ins>
      <w:r w:rsidRPr="001D68A7">
        <w:rPr>
          <w:b w:val="0"/>
        </w:rPr>
        <w:t xml:space="preserve">). Among the two-dimensional </w:t>
      </w:r>
      <w:del w:id="4770" w:author="Tomas Blazauskas" w:date="2023-03-19T18:24:00Z">
        <w:r w:rsidRPr="001D68A7" w:rsidDel="00D57A46">
          <w:rPr>
            <w:b w:val="0"/>
          </w:rPr>
          <w:delText xml:space="preserve">content representation </w:delText>
        </w:r>
      </w:del>
      <w:r w:rsidRPr="001D68A7">
        <w:rPr>
          <w:b w:val="0"/>
        </w:rPr>
        <w:t xml:space="preserve">methods, </w:t>
      </w:r>
      <w:del w:id="4771" w:author="Tomas Blazauskas" w:date="2023-03-19T18:24:00Z">
        <w:r w:rsidRPr="001D68A7" w:rsidDel="00D57A46">
          <w:rPr>
            <w:b w:val="0"/>
          </w:rPr>
          <w:delText xml:space="preserve">video </w:delText>
        </w:r>
      </w:del>
      <w:ins w:id="4772" w:author="Tomas Blazauskas" w:date="2023-03-19T18:24:00Z">
        <w:r w:rsidR="00D57A46" w:rsidRPr="001D68A7">
          <w:rPr>
            <w:b w:val="0"/>
          </w:rPr>
          <w:t xml:space="preserve">sequential transition </w:t>
        </w:r>
      </w:ins>
      <w:r w:rsidRPr="001D68A7">
        <w:rPr>
          <w:b w:val="0"/>
        </w:rPr>
        <w:t xml:space="preserve">again scores </w:t>
      </w:r>
      <w:ins w:id="4773" w:author="Tomas Blazauskas" w:date="2023-03-20T07:23:00Z">
        <w:r w:rsidR="001E2B55">
          <w:rPr>
            <w:b w:val="0"/>
          </w:rPr>
          <w:t xml:space="preserve">the </w:t>
        </w:r>
      </w:ins>
      <w:r w:rsidRPr="001D68A7">
        <w:rPr>
          <w:b w:val="0"/>
        </w:rPr>
        <w:t xml:space="preserve">highest. Although the range of most of the </w:t>
      </w:r>
      <w:del w:id="4774" w:author="Tomas Blazauskas" w:date="2023-03-19T18:24:00Z">
        <w:r w:rsidRPr="001D68A7" w:rsidDel="00D57A46">
          <w:rPr>
            <w:b w:val="0"/>
          </w:rPr>
          <w:delText xml:space="preserve">fusion </w:delText>
        </w:r>
      </w:del>
      <w:ins w:id="4775" w:author="Tomas Blazauskas" w:date="2023-03-19T18:24:00Z">
        <w:r w:rsidR="00D57A46" w:rsidRPr="001D68A7">
          <w:rPr>
            <w:b w:val="0"/>
          </w:rPr>
          <w:t xml:space="preserve">blending </w:t>
        </w:r>
      </w:ins>
      <w:r w:rsidRPr="001D68A7">
        <w:rPr>
          <w:b w:val="0"/>
        </w:rPr>
        <w:t xml:space="preserve">estimates is noticeably lower than for </w:t>
      </w:r>
      <w:del w:id="4776" w:author="Tomas Blazauskas" w:date="2023-03-19T18:24:00Z">
        <w:r w:rsidRPr="001D68A7" w:rsidDel="00D57A46">
          <w:rPr>
            <w:b w:val="0"/>
          </w:rPr>
          <w:delText>video</w:delText>
        </w:r>
      </w:del>
      <w:ins w:id="4777" w:author="Tomas Blazauskas" w:date="2023-03-19T18:24:00Z">
        <w:r w:rsidR="00D57A46" w:rsidRPr="001D68A7">
          <w:rPr>
            <w:b w:val="0"/>
          </w:rPr>
          <w:t>sequential transition</w:t>
        </w:r>
      </w:ins>
      <w:r w:rsidRPr="001D68A7">
        <w:rPr>
          <w:b w:val="0"/>
        </w:rPr>
        <w:t>, the averages for both are very similar (17.61 and 17.69</w:t>
      </w:r>
      <w:ins w:id="4778" w:author="Tomas Blazauskas" w:date="2023-03-20T07:23:00Z">
        <w:r w:rsidR="001E2B55">
          <w:rPr>
            <w:b w:val="0"/>
          </w:rPr>
          <w:t>,</w:t>
        </w:r>
      </w:ins>
      <w:r w:rsidRPr="001D68A7">
        <w:rPr>
          <w:b w:val="0"/>
        </w:rPr>
        <w:t xml:space="preserve"> respectively). The lowest-scoring method in this category is the clipping method, although </w:t>
      </w:r>
      <w:del w:id="4779" w:author="Tomas Blazauskas" w:date="2023-03-20T07:24:00Z">
        <w:r w:rsidRPr="001D68A7" w:rsidDel="001E2B55">
          <w:rPr>
            <w:b w:val="0"/>
          </w:rPr>
          <w:delText xml:space="preserve">its </w:delText>
        </w:r>
      </w:del>
      <w:ins w:id="4780" w:author="Tomas Blazauskas" w:date="2023-03-20T07:24:00Z">
        <w:r w:rsidR="001E2B55">
          <w:rPr>
            <w:b w:val="0"/>
          </w:rPr>
          <w:t>the</w:t>
        </w:r>
        <w:r w:rsidR="001E2B55" w:rsidRPr="001D68A7">
          <w:rPr>
            <w:b w:val="0"/>
          </w:rPr>
          <w:t xml:space="preserve"> </w:t>
        </w:r>
      </w:ins>
      <w:r w:rsidRPr="001D68A7">
        <w:rPr>
          <w:b w:val="0"/>
        </w:rPr>
        <w:t>average (16.72) is not far behind the latter two.</w:t>
      </w:r>
    </w:p>
    <w:p w14:paraId="52E56223" w14:textId="4857DD76" w:rsidR="00456A90" w:rsidRPr="001D68A7" w:rsidRDefault="00456A90">
      <w:pPr>
        <w:pStyle w:val="MDPI21heading1"/>
        <w:rPr>
          <w:b w:val="0"/>
        </w:rPr>
        <w:pPrChange w:id="4781" w:author="Binkis Mikas" w:date="2023-03-20T00:28:00Z">
          <w:pPr>
            <w:pStyle w:val="MDPI21heading1"/>
            <w:ind w:firstLine="425"/>
            <w:jc w:val="center"/>
          </w:pPr>
        </w:pPrChange>
      </w:pPr>
      <w:del w:id="4782" w:author="Binkis Mikas" w:date="2023-03-20T00:15:00Z">
        <w:r w:rsidRPr="001D68A7" w:rsidDel="00125059">
          <w:rPr>
            <w:b w:val="0"/>
            <w:noProof/>
            <w:lang w:eastAsia="en-US" w:bidi="ar-SA"/>
          </w:rPr>
          <w:drawing>
            <wp:inline distT="114300" distB="114300" distL="114300" distR="114300" wp14:anchorId="29AFCDDC" wp14:editId="4986B822">
              <wp:extent cx="3659605" cy="1940441"/>
              <wp:effectExtent l="0" t="0" r="0" b="3175"/>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3659605" cy="1940441"/>
                      </a:xfrm>
                      <a:prstGeom prst="rect">
                        <a:avLst/>
                      </a:prstGeom>
                      <a:ln/>
                    </pic:spPr>
                  </pic:pic>
                </a:graphicData>
              </a:graphic>
            </wp:inline>
          </w:drawing>
        </w:r>
      </w:del>
      <w:ins w:id="4783" w:author="Binkis Mikas" w:date="2023-03-20T00:15:00Z">
        <w:r w:rsidR="00125059">
          <w:rPr>
            <w:b w:val="0"/>
            <w:noProof/>
          </w:rPr>
          <w:drawing>
            <wp:inline distT="0" distB="0" distL="0" distR="0" wp14:anchorId="2815E5FC" wp14:editId="4EE2CC6E">
              <wp:extent cx="3600000" cy="2696400"/>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2696400"/>
                      </a:xfrm>
                      <a:prstGeom prst="rect">
                        <a:avLst/>
                      </a:prstGeom>
                      <a:noFill/>
                      <a:ln>
                        <a:noFill/>
                      </a:ln>
                    </pic:spPr>
                  </pic:pic>
                </a:graphicData>
              </a:graphic>
            </wp:inline>
          </w:drawing>
        </w:r>
      </w:ins>
    </w:p>
    <w:p w14:paraId="4C63A5FB" w14:textId="763B50FD" w:rsidR="00456A90" w:rsidRPr="001D68A7" w:rsidRDefault="00456A90">
      <w:pPr>
        <w:pStyle w:val="MDPI21heading1"/>
        <w:spacing w:before="120" w:after="240"/>
        <w:jc w:val="both"/>
        <w:rPr>
          <w:b w:val="0"/>
          <w:sz w:val="18"/>
        </w:rPr>
        <w:pPrChange w:id="4784" w:author="Binkis Mikas" w:date="2023-03-19T22:53:00Z">
          <w:pPr>
            <w:pStyle w:val="MDPI21heading1"/>
            <w:ind w:firstLine="425"/>
            <w:jc w:val="both"/>
          </w:pPr>
        </w:pPrChange>
      </w:pPr>
      <w:r w:rsidRPr="001D68A7">
        <w:rPr>
          <w:sz w:val="18"/>
        </w:rPr>
        <w:t>Figure 2</w:t>
      </w:r>
      <w:del w:id="4785" w:author="Binkis Mikas" w:date="2023-03-20T00:33:00Z">
        <w:r w:rsidRPr="001D68A7" w:rsidDel="00EF02FD">
          <w:rPr>
            <w:sz w:val="18"/>
          </w:rPr>
          <w:delText>1</w:delText>
        </w:r>
      </w:del>
      <w:ins w:id="4786" w:author="Binkis Mikas" w:date="2023-03-20T00:33:00Z">
        <w:r w:rsidR="00EF02FD">
          <w:rPr>
            <w:sz w:val="18"/>
          </w:rPr>
          <w:t>3</w:t>
        </w:r>
      </w:ins>
      <w:r w:rsidRPr="001D68A7">
        <w:rPr>
          <w:b w:val="0"/>
          <w:sz w:val="18"/>
        </w:rPr>
        <w:t xml:space="preserve">. Spatial sense of presence ratings for different </w:t>
      </w:r>
      <w:del w:id="4787" w:author="Tomas Blazauskas" w:date="2023-03-19T18:24:00Z">
        <w:r w:rsidRPr="001D68A7" w:rsidDel="00D57A46">
          <w:rPr>
            <w:b w:val="0"/>
            <w:sz w:val="18"/>
          </w:rPr>
          <w:delText xml:space="preserve">content display </w:delText>
        </w:r>
      </w:del>
      <w:r w:rsidRPr="001D68A7">
        <w:rPr>
          <w:b w:val="0"/>
          <w:sz w:val="18"/>
        </w:rPr>
        <w:t>methods</w:t>
      </w:r>
    </w:p>
    <w:p w14:paraId="18F4B5A1" w14:textId="6FE2B9CD" w:rsidR="00B95AD6" w:rsidRPr="001D68A7" w:rsidRDefault="00B95AD6">
      <w:pPr>
        <w:pStyle w:val="MDPI21heading1"/>
        <w:spacing w:before="0" w:after="0"/>
        <w:ind w:firstLine="425"/>
        <w:jc w:val="both"/>
        <w:rPr>
          <w:b w:val="0"/>
        </w:rPr>
        <w:pPrChange w:id="4788" w:author="Binkis Mikas" w:date="2023-03-19T22:18:00Z">
          <w:pPr>
            <w:pStyle w:val="MDPI21heading1"/>
            <w:ind w:firstLine="425"/>
            <w:jc w:val="both"/>
          </w:pPr>
        </w:pPrChange>
      </w:pPr>
      <w:r w:rsidRPr="001D68A7">
        <w:rPr>
          <w:b w:val="0"/>
        </w:rPr>
        <w:t xml:space="preserve">The </w:t>
      </w:r>
      <w:del w:id="4789" w:author="Tomas Blazauskas" w:date="2023-03-19T18:25:00Z">
        <w:r w:rsidRPr="001D68A7" w:rsidDel="004A2A0E">
          <w:rPr>
            <w:b w:val="0"/>
          </w:rPr>
          <w:delText xml:space="preserve">engagement </w:delText>
        </w:r>
      </w:del>
      <w:ins w:id="4790" w:author="Tomas Blazauskas" w:date="2023-03-19T18:25:00Z">
        <w:r w:rsidR="004A2A0E" w:rsidRPr="001D68A7">
          <w:rPr>
            <w:b w:val="0"/>
          </w:rPr>
          <w:t xml:space="preserve">immersion </w:t>
        </w:r>
      </w:ins>
      <w:r w:rsidRPr="001D68A7">
        <w:rPr>
          <w:b w:val="0"/>
        </w:rPr>
        <w:t xml:space="preserve">chart shows that the three-dimensional </w:t>
      </w:r>
      <w:del w:id="4791" w:author="Tomas Blazauskas" w:date="2023-03-19T18:25:00Z">
        <w:r w:rsidRPr="001D68A7" w:rsidDel="004A2A0E">
          <w:rPr>
            <w:b w:val="0"/>
          </w:rPr>
          <w:delText xml:space="preserve">mapping </w:delText>
        </w:r>
      </w:del>
      <w:r w:rsidRPr="001D68A7">
        <w:rPr>
          <w:b w:val="0"/>
        </w:rPr>
        <w:t>method scores best (Figure 2</w:t>
      </w:r>
      <w:del w:id="4792" w:author="Binkis Mikas" w:date="2023-03-20T00:33:00Z">
        <w:r w:rsidRPr="001D68A7" w:rsidDel="00EF02FD">
          <w:rPr>
            <w:b w:val="0"/>
          </w:rPr>
          <w:delText>2</w:delText>
        </w:r>
      </w:del>
      <w:ins w:id="4793" w:author="Binkis Mikas" w:date="2023-03-20T00:33:00Z">
        <w:r w:rsidR="00EF02FD">
          <w:rPr>
            <w:b w:val="0"/>
          </w:rPr>
          <w:t>4</w:t>
        </w:r>
      </w:ins>
      <w:r w:rsidRPr="001D68A7">
        <w:rPr>
          <w:b w:val="0"/>
        </w:rPr>
        <w:t xml:space="preserve">). Among the two-dimensional methods, </w:t>
      </w:r>
      <w:del w:id="4794" w:author="Tomas Blazauskas" w:date="2023-03-19T18:25:00Z">
        <w:r w:rsidRPr="001D68A7" w:rsidDel="004A2A0E">
          <w:rPr>
            <w:b w:val="0"/>
          </w:rPr>
          <w:delText xml:space="preserve">in this case, fusion </w:delText>
        </w:r>
      </w:del>
      <w:ins w:id="4795" w:author="Tomas Blazauskas" w:date="2023-03-19T18:25:00Z">
        <w:r w:rsidR="004A2A0E" w:rsidRPr="001D68A7">
          <w:rPr>
            <w:b w:val="0"/>
          </w:rPr>
          <w:t xml:space="preserve">blending </w:t>
        </w:r>
      </w:ins>
      <w:r w:rsidRPr="001D68A7">
        <w:rPr>
          <w:b w:val="0"/>
        </w:rPr>
        <w:t xml:space="preserve">has the highest score range (12-15) and the highest mean (13.44). The </w:t>
      </w:r>
      <w:del w:id="4796" w:author="Tomas Blazauskas" w:date="2023-03-19T18:25:00Z">
        <w:r w:rsidRPr="001D68A7" w:rsidDel="004A2A0E">
          <w:rPr>
            <w:b w:val="0"/>
          </w:rPr>
          <w:delText xml:space="preserve">video </w:delText>
        </w:r>
      </w:del>
      <w:ins w:id="4797" w:author="Tomas Blazauskas" w:date="2023-03-19T18:25:00Z">
        <w:r w:rsidR="004A2A0E" w:rsidRPr="001D68A7">
          <w:rPr>
            <w:b w:val="0"/>
          </w:rPr>
          <w:t xml:space="preserve">sequential transition </w:t>
        </w:r>
      </w:ins>
      <w:r w:rsidRPr="001D68A7">
        <w:rPr>
          <w:b w:val="0"/>
        </w:rPr>
        <w:t xml:space="preserve">has a wider range, indicating more distinct estimates. Although the distribution of ratings is more stable, the </w:t>
      </w:r>
      <w:del w:id="4798" w:author="Tomas Blazauskas" w:date="2023-03-19T18:26:00Z">
        <w:r w:rsidRPr="001D68A7" w:rsidDel="004A2A0E">
          <w:rPr>
            <w:b w:val="0"/>
          </w:rPr>
          <w:delText>cut-off</w:delText>
        </w:r>
      </w:del>
      <w:ins w:id="4799" w:author="Tomas Blazauskas" w:date="2023-03-19T18:26:00Z">
        <w:r w:rsidR="004A2A0E" w:rsidRPr="001D68A7">
          <w:rPr>
            <w:b w:val="0"/>
          </w:rPr>
          <w:t>clipping</w:t>
        </w:r>
      </w:ins>
      <w:r w:rsidRPr="001D68A7">
        <w:rPr>
          <w:b w:val="0"/>
        </w:rPr>
        <w:t xml:space="preserve"> has lower ratings and</w:t>
      </w:r>
      <w:ins w:id="4800" w:author="Tomas Blazauskas" w:date="2023-03-20T07:22:00Z">
        <w:r w:rsidR="00811FF9">
          <w:rPr>
            <w:b w:val="0"/>
          </w:rPr>
          <w:t>,</w:t>
        </w:r>
      </w:ins>
      <w:r w:rsidRPr="001D68A7">
        <w:rPr>
          <w:b w:val="0"/>
        </w:rPr>
        <w:t xml:space="preserve"> therefore</w:t>
      </w:r>
      <w:ins w:id="4801" w:author="Tomas Blazauskas" w:date="2023-03-20T07:22:00Z">
        <w:r w:rsidR="00811FF9">
          <w:rPr>
            <w:b w:val="0"/>
          </w:rPr>
          <w:t>,</w:t>
        </w:r>
      </w:ins>
      <w:r w:rsidRPr="001D68A7">
        <w:rPr>
          <w:b w:val="0"/>
        </w:rPr>
        <w:t xml:space="preserve"> a lower mean than the </w:t>
      </w:r>
      <w:del w:id="4802" w:author="Tomas Blazauskas" w:date="2023-03-19T18:26:00Z">
        <w:r w:rsidRPr="001D68A7" w:rsidDel="004A2A0E">
          <w:rPr>
            <w:b w:val="0"/>
          </w:rPr>
          <w:delText xml:space="preserve">video </w:delText>
        </w:r>
      </w:del>
      <w:ins w:id="4803" w:author="Tomas Blazauskas" w:date="2023-03-19T18:26:00Z">
        <w:r w:rsidR="004A2A0E" w:rsidRPr="001D68A7">
          <w:rPr>
            <w:b w:val="0"/>
          </w:rPr>
          <w:t xml:space="preserve">sequential transition </w:t>
        </w:r>
      </w:ins>
      <w:r w:rsidRPr="001D68A7">
        <w:rPr>
          <w:b w:val="0"/>
        </w:rPr>
        <w:t>(11.83 and 12.94</w:t>
      </w:r>
      <w:ins w:id="4804" w:author="Tomas Blazauskas" w:date="2023-03-20T07:22:00Z">
        <w:r w:rsidR="00811FF9">
          <w:rPr>
            <w:b w:val="0"/>
          </w:rPr>
          <w:t>,</w:t>
        </w:r>
      </w:ins>
      <w:r w:rsidRPr="001D68A7">
        <w:rPr>
          <w:b w:val="0"/>
        </w:rPr>
        <w:t xml:space="preserve"> respectively). The blending method scored the highest, possibly because, </w:t>
      </w:r>
      <w:del w:id="4805" w:author="Tomas Blazauskas" w:date="2023-03-19T18:27:00Z">
        <w:r w:rsidRPr="001D68A7" w:rsidDel="004A2A0E">
          <w:rPr>
            <w:b w:val="0"/>
          </w:rPr>
          <w:delText>during the display</w:delText>
        </w:r>
      </w:del>
      <w:ins w:id="4806" w:author="Tomas Blazauskas" w:date="2023-03-19T18:27:00Z">
        <w:r w:rsidR="004A2A0E" w:rsidRPr="001D68A7">
          <w:rPr>
            <w:b w:val="0"/>
          </w:rPr>
          <w:t>when displaying</w:t>
        </w:r>
      </w:ins>
      <w:r w:rsidRPr="001D68A7">
        <w:rPr>
          <w:b w:val="0"/>
        </w:rPr>
        <w:t xml:space="preserve"> </w:t>
      </w:r>
      <w:del w:id="4807" w:author="Tomas Blazauskas" w:date="2023-03-19T18:27:00Z">
        <w:r w:rsidRPr="001D68A7" w:rsidDel="004A2A0E">
          <w:rPr>
            <w:b w:val="0"/>
          </w:rPr>
          <w:delText xml:space="preserve">of </w:delText>
        </w:r>
      </w:del>
      <w:r w:rsidRPr="001D68A7">
        <w:rPr>
          <w:b w:val="0"/>
        </w:rPr>
        <w:t>the content, the user not only sees the overlapping visual destination</w:t>
      </w:r>
      <w:del w:id="4808" w:author="Tomas Blazauskas" w:date="2023-03-19T18:28:00Z">
        <w:r w:rsidRPr="001D68A7" w:rsidDel="004A2A0E">
          <w:rPr>
            <w:b w:val="0"/>
          </w:rPr>
          <w:delText xml:space="preserve"> when changing position</w:delText>
        </w:r>
      </w:del>
      <w:r w:rsidRPr="001D68A7">
        <w:rPr>
          <w:b w:val="0"/>
        </w:rPr>
        <w:t xml:space="preserve"> but also controls the brightness of the destination when moving towards it.</w:t>
      </w:r>
    </w:p>
    <w:p w14:paraId="07547A01" w14:textId="25B5AE12" w:rsidR="00456A90" w:rsidRPr="001D68A7" w:rsidRDefault="00456A90">
      <w:pPr>
        <w:pStyle w:val="MDPI21heading1"/>
        <w:rPr>
          <w:b w:val="0"/>
        </w:rPr>
        <w:pPrChange w:id="4809" w:author="Binkis Mikas" w:date="2023-03-20T00:28:00Z">
          <w:pPr>
            <w:pStyle w:val="MDPI21heading1"/>
            <w:ind w:firstLine="425"/>
            <w:jc w:val="both"/>
          </w:pPr>
        </w:pPrChange>
      </w:pPr>
      <w:del w:id="4810" w:author="Binkis Mikas" w:date="2023-03-20T00:16:00Z">
        <w:r w:rsidRPr="001D68A7" w:rsidDel="00125059">
          <w:rPr>
            <w:b w:val="0"/>
            <w:noProof/>
            <w:lang w:eastAsia="en-US" w:bidi="ar-SA"/>
          </w:rPr>
          <w:lastRenderedPageBreak/>
          <w:drawing>
            <wp:inline distT="114300" distB="114300" distL="114300" distR="114300" wp14:anchorId="4ABEA061" wp14:editId="17288255">
              <wp:extent cx="3408765" cy="1725283"/>
              <wp:effectExtent l="19050" t="0" r="1185"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413296" cy="1727576"/>
                      </a:xfrm>
                      <a:prstGeom prst="rect">
                        <a:avLst/>
                      </a:prstGeom>
                      <a:ln/>
                    </pic:spPr>
                  </pic:pic>
                </a:graphicData>
              </a:graphic>
            </wp:inline>
          </w:drawing>
        </w:r>
      </w:del>
      <w:ins w:id="4811" w:author="Binkis Mikas" w:date="2023-03-20T00:16:00Z">
        <w:r w:rsidR="00125059">
          <w:rPr>
            <w:b w:val="0"/>
            <w:noProof/>
          </w:rPr>
          <w:drawing>
            <wp:inline distT="0" distB="0" distL="0" distR="0" wp14:anchorId="188B02A3" wp14:editId="38646BBB">
              <wp:extent cx="3600000" cy="2772000"/>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772000"/>
                      </a:xfrm>
                      <a:prstGeom prst="rect">
                        <a:avLst/>
                      </a:prstGeom>
                      <a:noFill/>
                      <a:ln>
                        <a:noFill/>
                      </a:ln>
                    </pic:spPr>
                  </pic:pic>
                </a:graphicData>
              </a:graphic>
            </wp:inline>
          </w:drawing>
        </w:r>
      </w:ins>
    </w:p>
    <w:p w14:paraId="25F3849E" w14:textId="56C3BA34" w:rsidR="00456A90" w:rsidRPr="001D68A7" w:rsidRDefault="00456A90">
      <w:pPr>
        <w:pStyle w:val="MDPI21heading1"/>
        <w:spacing w:before="120" w:after="240"/>
        <w:jc w:val="both"/>
        <w:rPr>
          <w:b w:val="0"/>
          <w:sz w:val="18"/>
        </w:rPr>
        <w:pPrChange w:id="4812" w:author="Binkis Mikas" w:date="2023-03-19T22:53:00Z">
          <w:pPr>
            <w:pStyle w:val="MDPI21heading1"/>
            <w:ind w:firstLine="425"/>
            <w:jc w:val="both"/>
          </w:pPr>
        </w:pPrChange>
      </w:pPr>
      <w:r w:rsidRPr="001D68A7">
        <w:rPr>
          <w:sz w:val="18"/>
        </w:rPr>
        <w:t>Figure 2</w:t>
      </w:r>
      <w:del w:id="4813" w:author="Binkis Mikas" w:date="2023-03-20T00:33:00Z">
        <w:r w:rsidRPr="001D68A7" w:rsidDel="00EF02FD">
          <w:rPr>
            <w:sz w:val="18"/>
          </w:rPr>
          <w:delText>2</w:delText>
        </w:r>
      </w:del>
      <w:ins w:id="4814" w:author="Binkis Mikas" w:date="2023-03-20T00:33:00Z">
        <w:r w:rsidR="00EF02FD">
          <w:rPr>
            <w:sz w:val="18"/>
          </w:rPr>
          <w:t>4</w:t>
        </w:r>
      </w:ins>
      <w:r w:rsidRPr="001D68A7">
        <w:rPr>
          <w:b w:val="0"/>
          <w:sz w:val="18"/>
        </w:rPr>
        <w:t xml:space="preserve">. </w:t>
      </w:r>
      <w:del w:id="4815" w:author="Tomas Blazauskas" w:date="2023-03-19T18:28:00Z">
        <w:r w:rsidRPr="001D68A7" w:rsidDel="004A2A0E">
          <w:rPr>
            <w:b w:val="0"/>
            <w:sz w:val="18"/>
          </w:rPr>
          <w:delText xml:space="preserve">Engagement </w:delText>
        </w:r>
      </w:del>
      <w:ins w:id="4816" w:author="Tomas Blazauskas" w:date="2023-03-19T18:28:00Z">
        <w:r w:rsidR="004A2A0E" w:rsidRPr="001D68A7">
          <w:rPr>
            <w:b w:val="0"/>
            <w:sz w:val="18"/>
          </w:rPr>
          <w:t xml:space="preserve">Immersion </w:t>
        </w:r>
      </w:ins>
      <w:r w:rsidRPr="001D68A7">
        <w:rPr>
          <w:b w:val="0"/>
          <w:sz w:val="18"/>
        </w:rPr>
        <w:t xml:space="preserve">ratings for different </w:t>
      </w:r>
      <w:del w:id="4817" w:author="Tomas Blazauskas" w:date="2023-03-19T18:28:00Z">
        <w:r w:rsidRPr="001D68A7" w:rsidDel="004A2A0E">
          <w:rPr>
            <w:b w:val="0"/>
            <w:sz w:val="18"/>
          </w:rPr>
          <w:delText xml:space="preserve">content display </w:delText>
        </w:r>
      </w:del>
      <w:r w:rsidRPr="001D68A7">
        <w:rPr>
          <w:b w:val="0"/>
          <w:sz w:val="18"/>
        </w:rPr>
        <w:t>methods</w:t>
      </w:r>
    </w:p>
    <w:p w14:paraId="652A184D" w14:textId="2046A270" w:rsidR="00B95AD6" w:rsidRPr="001D68A7" w:rsidRDefault="00B95AD6">
      <w:pPr>
        <w:pStyle w:val="MDPI21heading1"/>
        <w:spacing w:before="0" w:after="0"/>
        <w:ind w:firstLine="425"/>
        <w:jc w:val="both"/>
        <w:rPr>
          <w:b w:val="0"/>
        </w:rPr>
        <w:pPrChange w:id="4818" w:author="Binkis Mikas" w:date="2023-03-19T22:18:00Z">
          <w:pPr>
            <w:pStyle w:val="MDPI21heading1"/>
            <w:ind w:firstLine="425"/>
            <w:jc w:val="both"/>
          </w:pPr>
        </w:pPrChange>
      </w:pPr>
      <w:r w:rsidRPr="001D68A7">
        <w:rPr>
          <w:b w:val="0"/>
        </w:rPr>
        <w:t>The graph for the assessment of the sense of realism shows that the two- and three-dimensional distributions of method scores are very similar (</w:t>
      </w:r>
      <w:del w:id="4819" w:author="Binkis Mikas" w:date="2023-03-19T23:40:00Z">
        <w:r w:rsidRPr="001D68A7" w:rsidDel="006579A6">
          <w:rPr>
            <w:b w:val="0"/>
          </w:rPr>
          <w:delText xml:space="preserve">Figure </w:delText>
        </w:r>
      </w:del>
      <w:ins w:id="4820" w:author="Binkis Mikas" w:date="2023-03-19T23:40:00Z">
        <w:r w:rsidR="006579A6" w:rsidRPr="001D68A7">
          <w:rPr>
            <w:b w:val="0"/>
          </w:rPr>
          <w:t>Fi</w:t>
        </w:r>
        <w:r w:rsidR="006579A6">
          <w:rPr>
            <w:b w:val="0"/>
          </w:rPr>
          <w:t>g.</w:t>
        </w:r>
        <w:r w:rsidR="006579A6" w:rsidRPr="001D68A7">
          <w:rPr>
            <w:b w:val="0"/>
          </w:rPr>
          <w:t xml:space="preserve"> </w:t>
        </w:r>
      </w:ins>
      <w:ins w:id="4821" w:author="Binkis Mikas" w:date="2023-03-20T00:34:00Z">
        <w:r w:rsidR="00EF02FD">
          <w:rPr>
            <w:b w:val="0"/>
          </w:rPr>
          <w:t>2</w:t>
        </w:r>
      </w:ins>
      <w:ins w:id="4822" w:author="Binkis Mikas" w:date="2023-03-20T00:33:00Z">
        <w:r w:rsidR="00EF02FD">
          <w:rPr>
            <w:b w:val="0"/>
          </w:rPr>
          <w:t>5</w:t>
        </w:r>
      </w:ins>
      <w:del w:id="4823" w:author="Binkis Mikas" w:date="2023-03-20T00:33:00Z">
        <w:r w:rsidRPr="001D68A7" w:rsidDel="00EF02FD">
          <w:rPr>
            <w:b w:val="0"/>
          </w:rPr>
          <w:delText>23</w:delText>
        </w:r>
      </w:del>
      <w:r w:rsidRPr="001D68A7">
        <w:rPr>
          <w:b w:val="0"/>
        </w:rPr>
        <w:t xml:space="preserve">). The most notable method is the </w:t>
      </w:r>
      <w:del w:id="4824" w:author="Tomas Blazauskas" w:date="2023-03-19T18:29:00Z">
        <w:r w:rsidRPr="001D68A7" w:rsidDel="004A2A0E">
          <w:rPr>
            <w:b w:val="0"/>
          </w:rPr>
          <w:delText xml:space="preserve">beheading </w:delText>
        </w:r>
      </w:del>
      <w:ins w:id="4825" w:author="Tomas Blazauskas" w:date="2023-03-19T18:29:00Z">
        <w:r w:rsidR="004A2A0E" w:rsidRPr="001D68A7">
          <w:rPr>
            <w:b w:val="0"/>
          </w:rPr>
          <w:t xml:space="preserve">clipping </w:t>
        </w:r>
      </w:ins>
      <w:r w:rsidRPr="001D68A7">
        <w:rPr>
          <w:b w:val="0"/>
        </w:rPr>
        <w:t xml:space="preserve">method, which has the most stable distribution of estimates, albeit in the lowest range of estimates. </w:t>
      </w:r>
      <w:ins w:id="4826" w:author="Tomas Blazauskas" w:date="2023-03-19T18:30:00Z">
        <w:r w:rsidR="00FB665A" w:rsidRPr="001D68A7">
          <w:rPr>
            <w:b w:val="0"/>
          </w:rPr>
          <w:t>This method has the lowest average realism score (10.11).</w:t>
        </w:r>
      </w:ins>
      <w:del w:id="4827" w:author="Tomas Blazauskas" w:date="2023-03-19T18:30:00Z">
        <w:r w:rsidRPr="001D68A7" w:rsidDel="00FB665A">
          <w:rPr>
            <w:b w:val="0"/>
          </w:rPr>
          <w:delText>This method has the lowest mean realism (10.11).</w:delText>
        </w:r>
      </w:del>
      <w:r w:rsidRPr="001D68A7">
        <w:rPr>
          <w:b w:val="0"/>
        </w:rPr>
        <w:t xml:space="preserve"> This can be explained by the absence of a </w:t>
      </w:r>
      <w:del w:id="4828" w:author="Tomas Blazauskas" w:date="2023-03-19T18:31:00Z">
        <w:r w:rsidRPr="001D68A7" w:rsidDel="00F0751A">
          <w:rPr>
            <w:b w:val="0"/>
          </w:rPr>
          <w:delText xml:space="preserve">consistent </w:delText>
        </w:r>
      </w:del>
      <w:ins w:id="4829" w:author="Tomas Blazauskas" w:date="2023-03-19T18:31:00Z">
        <w:r w:rsidR="00F0751A" w:rsidRPr="001D68A7">
          <w:rPr>
            <w:b w:val="0"/>
          </w:rPr>
          <w:t xml:space="preserve">coherent </w:t>
        </w:r>
      </w:ins>
      <w:del w:id="4830" w:author="Tomas Blazauskas" w:date="2023-03-19T18:30:00Z">
        <w:r w:rsidRPr="001D68A7" w:rsidDel="00FB665A">
          <w:rPr>
            <w:b w:val="0"/>
          </w:rPr>
          <w:delText>transformation</w:delText>
        </w:r>
      </w:del>
      <w:ins w:id="4831" w:author="Tomas Blazauskas" w:date="2023-03-19T18:30:00Z">
        <w:r w:rsidR="00FB665A" w:rsidRPr="001D68A7">
          <w:rPr>
            <w:b w:val="0"/>
          </w:rPr>
          <w:t>transition</w:t>
        </w:r>
      </w:ins>
      <w:r w:rsidRPr="001D68A7">
        <w:rPr>
          <w:b w:val="0"/>
        </w:rPr>
        <w:t xml:space="preserve">, which has a noticeably large impact on the perception of realism. The </w:t>
      </w:r>
      <w:del w:id="4832" w:author="Tomas Blazauskas" w:date="2023-03-19T18:31:00Z">
        <w:r w:rsidRPr="001D68A7" w:rsidDel="00F0751A">
          <w:rPr>
            <w:b w:val="0"/>
          </w:rPr>
          <w:delText xml:space="preserve">video </w:delText>
        </w:r>
      </w:del>
      <w:ins w:id="4833" w:author="Tomas Blazauskas" w:date="2023-03-19T18:31:00Z">
        <w:r w:rsidR="00F0751A" w:rsidRPr="001D68A7">
          <w:rPr>
            <w:b w:val="0"/>
          </w:rPr>
          <w:t xml:space="preserve">sequential transition </w:t>
        </w:r>
      </w:ins>
      <w:r w:rsidRPr="001D68A7">
        <w:rPr>
          <w:b w:val="0"/>
        </w:rPr>
        <w:t>method scores best in this category</w:t>
      </w:r>
      <w:ins w:id="4834" w:author="Tomas Blazauskas" w:date="2023-03-19T18:32:00Z">
        <w:r w:rsidR="00F0751A" w:rsidRPr="001D68A7">
          <w:rPr>
            <w:b w:val="0"/>
          </w:rPr>
          <w:t xml:space="preserve">. </w:t>
        </w:r>
      </w:ins>
      <w:del w:id="4835" w:author="Tomas Blazauskas" w:date="2023-03-19T18:32:00Z">
        <w:r w:rsidRPr="001D68A7" w:rsidDel="00F0751A">
          <w:rPr>
            <w:b w:val="0"/>
          </w:rPr>
          <w:delText xml:space="preserve">, where the realised change in </w:delText>
        </w:r>
      </w:del>
      <w:ins w:id="4836" w:author="Tomas Blazauskas" w:date="2023-03-19T18:32:00Z">
        <w:r w:rsidR="00F0751A" w:rsidRPr="001D68A7">
          <w:rPr>
            <w:b w:val="0"/>
          </w:rPr>
          <w:t xml:space="preserve">The </w:t>
        </w:r>
      </w:ins>
      <w:ins w:id="4837" w:author="Tomas Blazauskas" w:date="2023-03-19T18:33:00Z">
        <w:r w:rsidR="00F0751A" w:rsidRPr="001D68A7">
          <w:rPr>
            <w:b w:val="0"/>
          </w:rPr>
          <w:t xml:space="preserve">implemented </w:t>
        </w:r>
      </w:ins>
      <w:ins w:id="4838" w:author="Tomas Blazauskas" w:date="2023-03-19T18:32:00Z">
        <w:r w:rsidR="00F0751A" w:rsidRPr="001D68A7">
          <w:rPr>
            <w:b w:val="0"/>
          </w:rPr>
          <w:t xml:space="preserve">transition between </w:t>
        </w:r>
      </w:ins>
      <w:r w:rsidRPr="001D68A7">
        <w:rPr>
          <w:b w:val="0"/>
        </w:rPr>
        <w:t xml:space="preserve">viewing positions is </w:t>
      </w:r>
      <w:del w:id="4839" w:author="Tomas Blazauskas" w:date="2023-03-19T18:32:00Z">
        <w:r w:rsidRPr="001D68A7" w:rsidDel="00F0751A">
          <w:rPr>
            <w:b w:val="0"/>
          </w:rPr>
          <w:delText xml:space="preserve">consistent </w:delText>
        </w:r>
      </w:del>
      <w:ins w:id="4840" w:author="Tomas Blazauskas" w:date="2023-03-19T18:32:00Z">
        <w:r w:rsidR="00F0751A" w:rsidRPr="001D68A7">
          <w:rPr>
            <w:b w:val="0"/>
          </w:rPr>
          <w:t xml:space="preserve">coherent </w:t>
        </w:r>
      </w:ins>
      <w:r w:rsidRPr="001D68A7">
        <w:rPr>
          <w:b w:val="0"/>
        </w:rPr>
        <w:t xml:space="preserve">and </w:t>
      </w:r>
      <w:del w:id="4841" w:author="Tomas Blazauskas" w:date="2023-03-19T18:33:00Z">
        <w:r w:rsidRPr="001D68A7" w:rsidDel="00F0751A">
          <w:rPr>
            <w:b w:val="0"/>
          </w:rPr>
          <w:delText>immediate</w:delText>
        </w:r>
      </w:del>
      <w:ins w:id="4842" w:author="Tomas Blazauskas" w:date="2023-03-19T18:33:00Z">
        <w:r w:rsidR="00F0751A" w:rsidRPr="001D68A7">
          <w:rPr>
            <w:b w:val="0"/>
          </w:rPr>
          <w:t>seamless</w:t>
        </w:r>
      </w:ins>
      <w:r w:rsidRPr="001D68A7">
        <w:rPr>
          <w:b w:val="0"/>
        </w:rPr>
        <w:t>.</w:t>
      </w:r>
    </w:p>
    <w:p w14:paraId="5043CB0F" w14:textId="20FDCD8C" w:rsidR="00456A90" w:rsidRPr="001D68A7" w:rsidRDefault="00456A90">
      <w:pPr>
        <w:pStyle w:val="MDPI21heading1"/>
        <w:rPr>
          <w:b w:val="0"/>
        </w:rPr>
        <w:pPrChange w:id="4843" w:author="Binkis Mikas" w:date="2023-03-20T00:28:00Z">
          <w:pPr>
            <w:pStyle w:val="MDPI21heading1"/>
            <w:ind w:firstLine="425"/>
            <w:jc w:val="center"/>
          </w:pPr>
        </w:pPrChange>
      </w:pPr>
      <w:del w:id="4844" w:author="Binkis Mikas" w:date="2023-03-20T00:16:00Z">
        <w:r w:rsidRPr="001D68A7" w:rsidDel="00125059">
          <w:rPr>
            <w:b w:val="0"/>
            <w:noProof/>
            <w:lang w:eastAsia="en-US" w:bidi="ar-SA"/>
          </w:rPr>
          <w:drawing>
            <wp:inline distT="114300" distB="114300" distL="114300" distR="114300" wp14:anchorId="21759D5D" wp14:editId="09BACB75">
              <wp:extent cx="3190794" cy="1902672"/>
              <wp:effectExtent l="0" t="0" r="0" b="254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3190794" cy="1902672"/>
                      </a:xfrm>
                      <a:prstGeom prst="rect">
                        <a:avLst/>
                      </a:prstGeom>
                      <a:ln/>
                    </pic:spPr>
                  </pic:pic>
                </a:graphicData>
              </a:graphic>
            </wp:inline>
          </w:drawing>
        </w:r>
      </w:del>
      <w:ins w:id="4845" w:author="Binkis Mikas" w:date="2023-03-20T00:16:00Z">
        <w:r w:rsidR="00125059">
          <w:rPr>
            <w:b w:val="0"/>
            <w:noProof/>
          </w:rPr>
          <w:drawing>
            <wp:inline distT="0" distB="0" distL="0" distR="0" wp14:anchorId="37DFB897" wp14:editId="05E9380D">
              <wp:extent cx="3600000" cy="27468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2746800"/>
                      </a:xfrm>
                      <a:prstGeom prst="rect">
                        <a:avLst/>
                      </a:prstGeom>
                      <a:noFill/>
                      <a:ln>
                        <a:noFill/>
                      </a:ln>
                    </pic:spPr>
                  </pic:pic>
                </a:graphicData>
              </a:graphic>
            </wp:inline>
          </w:drawing>
        </w:r>
      </w:ins>
    </w:p>
    <w:p w14:paraId="770B9AAF" w14:textId="3F8D5BB6" w:rsidR="00456A90" w:rsidRPr="001D68A7" w:rsidRDefault="00456A90">
      <w:pPr>
        <w:pStyle w:val="MDPI21heading1"/>
        <w:spacing w:before="120" w:after="240"/>
        <w:jc w:val="both"/>
        <w:rPr>
          <w:b w:val="0"/>
          <w:sz w:val="18"/>
        </w:rPr>
        <w:pPrChange w:id="4846" w:author="Binkis Mikas" w:date="2023-03-19T22:53:00Z">
          <w:pPr>
            <w:pStyle w:val="MDPI21heading1"/>
            <w:ind w:firstLine="425"/>
            <w:jc w:val="both"/>
          </w:pPr>
        </w:pPrChange>
      </w:pPr>
      <w:r w:rsidRPr="001D68A7">
        <w:rPr>
          <w:sz w:val="18"/>
        </w:rPr>
        <w:t>Figure 2</w:t>
      </w:r>
      <w:del w:id="4847" w:author="Binkis Mikas" w:date="2023-03-20T00:33:00Z">
        <w:r w:rsidRPr="001D68A7" w:rsidDel="00EF02FD">
          <w:rPr>
            <w:sz w:val="18"/>
          </w:rPr>
          <w:delText>3</w:delText>
        </w:r>
      </w:del>
      <w:ins w:id="4848" w:author="Binkis Mikas" w:date="2023-03-20T00:33:00Z">
        <w:r w:rsidR="00EF02FD">
          <w:rPr>
            <w:sz w:val="18"/>
          </w:rPr>
          <w:t>5</w:t>
        </w:r>
      </w:ins>
      <w:r w:rsidRPr="001D68A7">
        <w:rPr>
          <w:b w:val="0"/>
          <w:sz w:val="18"/>
        </w:rPr>
        <w:t xml:space="preserve">. Ratings of the sense of realism for different </w:t>
      </w:r>
      <w:del w:id="4849" w:author="Tomas Blazauskas" w:date="2023-03-19T18:33:00Z">
        <w:r w:rsidRPr="001D68A7" w:rsidDel="00F0751A">
          <w:rPr>
            <w:b w:val="0"/>
            <w:sz w:val="18"/>
          </w:rPr>
          <w:delText xml:space="preserve">content representation </w:delText>
        </w:r>
      </w:del>
      <w:r w:rsidRPr="001D68A7">
        <w:rPr>
          <w:b w:val="0"/>
          <w:sz w:val="18"/>
        </w:rPr>
        <w:t>methods</w:t>
      </w:r>
    </w:p>
    <w:p w14:paraId="3A13DD71" w14:textId="6FB5E08F" w:rsidR="00B95AD6" w:rsidRPr="001D68A7" w:rsidRDefault="00B95AD6">
      <w:pPr>
        <w:pStyle w:val="MDPI21heading1"/>
        <w:spacing w:before="0" w:after="0"/>
        <w:ind w:firstLine="425"/>
        <w:jc w:val="both"/>
        <w:rPr>
          <w:ins w:id="4850" w:author="Tomas Blazauskas" w:date="2023-03-19T08:40:00Z"/>
          <w:b w:val="0"/>
        </w:rPr>
        <w:pPrChange w:id="4851" w:author="Binkis Mikas" w:date="2023-03-19T22:18:00Z">
          <w:pPr>
            <w:pStyle w:val="MDPI21heading1"/>
            <w:ind w:firstLine="425"/>
            <w:jc w:val="both"/>
          </w:pPr>
        </w:pPrChange>
      </w:pPr>
      <w:r w:rsidRPr="001D68A7">
        <w:rPr>
          <w:b w:val="0"/>
        </w:rPr>
        <w:t xml:space="preserve">The experiment found that all two-dimensional methods of content representation are usable. </w:t>
      </w:r>
      <w:del w:id="4852" w:author="Tomas Blazauskas" w:date="2023-03-19T18:34:00Z">
        <w:r w:rsidRPr="001D68A7" w:rsidDel="00034139">
          <w:rPr>
            <w:b w:val="0"/>
          </w:rPr>
          <w:delText>In this area, t</w:delText>
        </w:r>
      </w:del>
      <w:ins w:id="4853" w:author="Tomas Blazauskas" w:date="2023-03-19T18:34:00Z">
        <w:r w:rsidR="00034139" w:rsidRPr="001D68A7">
          <w:rPr>
            <w:b w:val="0"/>
          </w:rPr>
          <w:t>T</w:t>
        </w:r>
      </w:ins>
      <w:r w:rsidRPr="001D68A7">
        <w:rPr>
          <w:b w:val="0"/>
        </w:rPr>
        <w:t xml:space="preserve">he </w:t>
      </w:r>
      <w:del w:id="4854" w:author="Tomas Blazauskas" w:date="2023-03-19T18:34:00Z">
        <w:r w:rsidRPr="001D68A7" w:rsidDel="00034139">
          <w:rPr>
            <w:b w:val="0"/>
          </w:rPr>
          <w:delText xml:space="preserve">fusion </w:delText>
        </w:r>
      </w:del>
      <w:ins w:id="4855" w:author="Tomas Blazauskas" w:date="2023-03-19T18:34:00Z">
        <w:r w:rsidR="00034139" w:rsidRPr="001D68A7">
          <w:rPr>
            <w:b w:val="0"/>
          </w:rPr>
          <w:t xml:space="preserve">blending </w:t>
        </w:r>
      </w:ins>
      <w:r w:rsidRPr="001D68A7">
        <w:rPr>
          <w:b w:val="0"/>
        </w:rPr>
        <w:t xml:space="preserve">method slightly outperforms the </w:t>
      </w:r>
      <w:del w:id="4856" w:author="Tomas Blazauskas" w:date="2023-03-19T18:34:00Z">
        <w:r w:rsidRPr="001D68A7" w:rsidDel="00034139">
          <w:rPr>
            <w:b w:val="0"/>
          </w:rPr>
          <w:delText xml:space="preserve">video </w:delText>
        </w:r>
      </w:del>
      <w:ins w:id="4857" w:author="Tomas Blazauskas" w:date="2023-03-19T18:34:00Z">
        <w:r w:rsidR="00034139" w:rsidRPr="001D68A7">
          <w:rPr>
            <w:b w:val="0"/>
          </w:rPr>
          <w:t xml:space="preserve">sequential transition </w:t>
        </w:r>
      </w:ins>
      <w:r w:rsidRPr="001D68A7">
        <w:rPr>
          <w:b w:val="0"/>
        </w:rPr>
        <w:t xml:space="preserve">and clipping methods. </w:t>
      </w:r>
      <w:del w:id="4858" w:author="Tomas Blazauskas" w:date="2023-03-19T18:36:00Z">
        <w:r w:rsidRPr="001D68A7" w:rsidDel="00034139">
          <w:rPr>
            <w:b w:val="0"/>
          </w:rPr>
          <w:delText xml:space="preserve">The </w:delText>
        </w:r>
      </w:del>
      <w:del w:id="4859" w:author="Tomas Blazauskas" w:date="2023-03-19T18:34:00Z">
        <w:r w:rsidRPr="001D68A7" w:rsidDel="00034139">
          <w:rPr>
            <w:b w:val="0"/>
          </w:rPr>
          <w:delText xml:space="preserve">video </w:delText>
        </w:r>
      </w:del>
      <w:del w:id="4860" w:author="Tomas Blazauskas" w:date="2023-03-19T18:36:00Z">
        <w:r w:rsidRPr="001D68A7" w:rsidDel="00034139">
          <w:rPr>
            <w:b w:val="0"/>
          </w:rPr>
          <w:delText xml:space="preserve">and clipping methods prefer a </w:delText>
        </w:r>
      </w:del>
      <w:ins w:id="4861" w:author="Tomas Blazauskas" w:date="2023-03-19T18:35:00Z">
        <w:r w:rsidR="00034139" w:rsidRPr="001D68A7">
          <w:rPr>
            <w:b w:val="0"/>
          </w:rPr>
          <w:t xml:space="preserve">It is preferable to use </w:t>
        </w:r>
      </w:ins>
      <w:r w:rsidRPr="001D68A7">
        <w:rPr>
          <w:b w:val="0"/>
        </w:rPr>
        <w:t xml:space="preserve">dynamic navigation </w:t>
      </w:r>
      <w:del w:id="4862" w:author="Tomas Blazauskas" w:date="2023-03-19T18:35:00Z">
        <w:r w:rsidRPr="001D68A7" w:rsidDel="00034139">
          <w:rPr>
            <w:b w:val="0"/>
          </w:rPr>
          <w:delText>method</w:delText>
        </w:r>
      </w:del>
      <w:ins w:id="4863" w:author="Tomas Blazauskas" w:date="2023-03-19T18:35:00Z">
        <w:r w:rsidR="00034139" w:rsidRPr="001D68A7">
          <w:rPr>
            <w:b w:val="0"/>
          </w:rPr>
          <w:t>arrows for sequential transition and clipping methods</w:t>
        </w:r>
      </w:ins>
      <w:r w:rsidRPr="001D68A7">
        <w:rPr>
          <w:b w:val="0"/>
        </w:rPr>
        <w:t xml:space="preserve">, while </w:t>
      </w:r>
      <w:ins w:id="4864" w:author="Tomas Blazauskas" w:date="2023-03-19T18:36:00Z">
        <w:r w:rsidR="00034139" w:rsidRPr="001D68A7">
          <w:rPr>
            <w:b w:val="0"/>
          </w:rPr>
          <w:t>a static path i</w:t>
        </w:r>
      </w:ins>
      <w:ins w:id="4865" w:author="Tomas Blazauskas" w:date="2023-03-20T07:20:00Z">
        <w:r w:rsidR="00811FF9">
          <w:rPr>
            <w:b w:val="0"/>
          </w:rPr>
          <w:t>s</w:t>
        </w:r>
      </w:ins>
      <w:ins w:id="4866" w:author="Tomas Blazauskas" w:date="2023-03-19T18:36:00Z">
        <w:r w:rsidR="00034139" w:rsidRPr="001D68A7">
          <w:rPr>
            <w:b w:val="0"/>
          </w:rPr>
          <w:t xml:space="preserve"> preferable for </w:t>
        </w:r>
      </w:ins>
      <w:r w:rsidRPr="001D68A7">
        <w:rPr>
          <w:b w:val="0"/>
        </w:rPr>
        <w:t xml:space="preserve">the </w:t>
      </w:r>
      <w:del w:id="4867" w:author="Tomas Blazauskas" w:date="2023-03-19T18:36:00Z">
        <w:r w:rsidRPr="001D68A7" w:rsidDel="00034139">
          <w:rPr>
            <w:b w:val="0"/>
          </w:rPr>
          <w:delText xml:space="preserve">fusion </w:delText>
        </w:r>
      </w:del>
      <w:ins w:id="4868" w:author="Tomas Blazauskas" w:date="2023-03-19T18:36:00Z">
        <w:r w:rsidR="00034139" w:rsidRPr="001D68A7">
          <w:rPr>
            <w:b w:val="0"/>
          </w:rPr>
          <w:t xml:space="preserve">blending </w:t>
        </w:r>
      </w:ins>
      <w:r w:rsidRPr="001D68A7">
        <w:rPr>
          <w:b w:val="0"/>
        </w:rPr>
        <w:t>method</w:t>
      </w:r>
      <w:del w:id="4869" w:author="Tomas Blazauskas" w:date="2023-03-19T18:36:00Z">
        <w:r w:rsidRPr="001D68A7" w:rsidDel="00034139">
          <w:rPr>
            <w:b w:val="0"/>
          </w:rPr>
          <w:delText xml:space="preserve"> prefers a static one</w:delText>
        </w:r>
      </w:del>
      <w:r w:rsidRPr="001D68A7">
        <w:rPr>
          <w:b w:val="0"/>
        </w:rPr>
        <w:t>.</w:t>
      </w:r>
      <w:del w:id="4870" w:author="Blažauskas Tomas [2]" w:date="2023-07-12T12:38:00Z">
        <w:r w:rsidRPr="001D68A7" w:rsidDel="00886B1F">
          <w:rPr>
            <w:b w:val="0"/>
          </w:rPr>
          <w:delText xml:space="preserve"> </w:delText>
        </w:r>
        <w:r w:rsidRPr="00F3417C" w:rsidDel="00886B1F">
          <w:rPr>
            <w:b w:val="0"/>
            <w:highlight w:val="red"/>
            <w:rPrChange w:id="4871" w:author="Binkis Mikas" w:date="2023-07-12T12:28:00Z">
              <w:rPr>
                <w:b w:val="0"/>
              </w:rPr>
            </w:rPrChange>
          </w:rPr>
          <w:delText>Two-dimensional methods</w:delText>
        </w:r>
      </w:del>
      <w:ins w:id="4872" w:author="Tomas Blazauskas" w:date="2023-03-19T18:37:00Z">
        <w:del w:id="4873" w:author="Blažauskas Tomas [2]" w:date="2023-07-12T12:38:00Z">
          <w:r w:rsidR="00034139" w:rsidRPr="00F3417C" w:rsidDel="00886B1F">
            <w:rPr>
              <w:b w:val="0"/>
              <w:highlight w:val="red"/>
              <w:rPrChange w:id="4874" w:author="Binkis Mikas" w:date="2023-07-12T12:28:00Z">
                <w:rPr>
                  <w:b w:val="0"/>
                </w:rPr>
              </w:rPrChange>
            </w:rPr>
            <w:delText xml:space="preserve"> that</w:delText>
          </w:r>
        </w:del>
      </w:ins>
      <w:del w:id="4875" w:author="Blažauskas Tomas [2]" w:date="2023-07-12T12:38:00Z">
        <w:r w:rsidRPr="00F3417C" w:rsidDel="00886B1F">
          <w:rPr>
            <w:b w:val="0"/>
            <w:highlight w:val="red"/>
            <w:rPrChange w:id="4876" w:author="Binkis Mikas" w:date="2023-07-12T12:28:00Z">
              <w:rPr>
                <w:b w:val="0"/>
              </w:rPr>
            </w:rPrChange>
          </w:rPr>
          <w:delText xml:space="preserve"> using </w:delText>
        </w:r>
      </w:del>
      <w:ins w:id="4877" w:author="Tomas Blazauskas" w:date="2023-03-19T18:37:00Z">
        <w:del w:id="4878" w:author="Blažauskas Tomas [2]" w:date="2023-07-12T12:38:00Z">
          <w:r w:rsidR="00034139" w:rsidRPr="00F3417C" w:rsidDel="00886B1F">
            <w:rPr>
              <w:b w:val="0"/>
              <w:highlight w:val="red"/>
              <w:rPrChange w:id="4879" w:author="Binkis Mikas" w:date="2023-07-12T12:28:00Z">
                <w:rPr>
                  <w:b w:val="0"/>
                </w:rPr>
              </w:rPrChange>
            </w:rPr>
            <w:delText xml:space="preserve">use blending </w:delText>
          </w:r>
        </w:del>
      </w:ins>
      <w:del w:id="4880" w:author="Blažauskas Tomas [2]" w:date="2023-07-12T12:38:00Z">
        <w:r w:rsidRPr="00F3417C" w:rsidDel="00886B1F">
          <w:rPr>
            <w:b w:val="0"/>
            <w:highlight w:val="red"/>
            <w:rPrChange w:id="4881" w:author="Binkis Mikas" w:date="2023-07-12T12:28:00Z">
              <w:rPr>
                <w:b w:val="0"/>
              </w:rPr>
            </w:rPrChange>
          </w:rPr>
          <w:delText>fusion and video transformations</w:delText>
        </w:r>
      </w:del>
      <w:ins w:id="4882" w:author="Tomas Blazauskas" w:date="2023-03-19T18:37:00Z">
        <w:del w:id="4883" w:author="Blažauskas Tomas [2]" w:date="2023-07-12T12:38:00Z">
          <w:r w:rsidR="00034139" w:rsidRPr="00F3417C" w:rsidDel="00886B1F">
            <w:rPr>
              <w:b w:val="0"/>
              <w:highlight w:val="red"/>
              <w:rPrChange w:id="4884" w:author="Binkis Mikas" w:date="2023-07-12T12:28:00Z">
                <w:rPr>
                  <w:b w:val="0"/>
                </w:rPr>
              </w:rPrChange>
            </w:rPr>
            <w:delText>sequential transition</w:delText>
          </w:r>
        </w:del>
      </w:ins>
      <w:del w:id="4885" w:author="Blažauskas Tomas [2]" w:date="2023-07-12T12:38:00Z">
        <w:r w:rsidRPr="00F3417C" w:rsidDel="00886B1F">
          <w:rPr>
            <w:b w:val="0"/>
            <w:highlight w:val="red"/>
            <w:rPrChange w:id="4886" w:author="Binkis Mikas" w:date="2023-07-12T12:28:00Z">
              <w:rPr>
                <w:b w:val="0"/>
              </w:rPr>
            </w:rPrChange>
          </w:rPr>
          <w:delText xml:space="preserve"> are the least likely to cause symptoms of cybersickness. However, the fusion </w:delText>
        </w:r>
      </w:del>
      <w:ins w:id="4887" w:author="Tomas Blazauskas" w:date="2023-03-19T18:37:00Z">
        <w:del w:id="4888" w:author="Blažauskas Tomas [2]" w:date="2023-07-12T12:38:00Z">
          <w:r w:rsidR="00034139" w:rsidRPr="00F3417C" w:rsidDel="00886B1F">
            <w:rPr>
              <w:b w:val="0"/>
              <w:highlight w:val="red"/>
              <w:rPrChange w:id="4889" w:author="Binkis Mikas" w:date="2023-07-12T12:28:00Z">
                <w:rPr>
                  <w:b w:val="0"/>
                </w:rPr>
              </w:rPrChange>
            </w:rPr>
            <w:delText xml:space="preserve">blending </w:delText>
          </w:r>
        </w:del>
      </w:ins>
      <w:del w:id="4890" w:author="Blažauskas Tomas [2]" w:date="2023-07-12T12:38:00Z">
        <w:r w:rsidRPr="00F3417C" w:rsidDel="00886B1F">
          <w:rPr>
            <w:b w:val="0"/>
            <w:highlight w:val="red"/>
            <w:rPrChange w:id="4891" w:author="Binkis Mikas" w:date="2023-07-12T12:28:00Z">
              <w:rPr>
                <w:b w:val="0"/>
              </w:rPr>
            </w:rPrChange>
          </w:rPr>
          <w:delText>method produces fewer symptoms in</w:delText>
        </w:r>
      </w:del>
      <w:ins w:id="4892" w:author="Tomas Blazauskas" w:date="2023-03-19T18:37:00Z">
        <w:del w:id="4893" w:author="Blažauskas Tomas [2]" w:date="2023-07-12T12:38:00Z">
          <w:r w:rsidR="00034139" w:rsidRPr="00F3417C" w:rsidDel="00886B1F">
            <w:rPr>
              <w:b w:val="0"/>
              <w:highlight w:val="red"/>
              <w:rPrChange w:id="4894" w:author="Binkis Mikas" w:date="2023-07-12T12:28:00Z">
                <w:rPr>
                  <w:b w:val="0"/>
                </w:rPr>
              </w:rPrChange>
            </w:rPr>
            <w:delText xml:space="preserve">for </w:delText>
          </w:r>
        </w:del>
      </w:ins>
      <w:del w:id="4895" w:author="Blažauskas Tomas [2]" w:date="2023-07-12T12:38:00Z">
        <w:r w:rsidRPr="00F3417C" w:rsidDel="00886B1F">
          <w:rPr>
            <w:b w:val="0"/>
            <w:highlight w:val="red"/>
            <w:rPrChange w:id="4896" w:author="Binkis Mikas" w:date="2023-07-12T12:28:00Z">
              <w:rPr>
                <w:b w:val="0"/>
              </w:rPr>
            </w:rPrChange>
          </w:rPr>
          <w:delText xml:space="preserve"> individuals more susceptible to vestibular disorders,</w:delText>
        </w:r>
      </w:del>
      <w:ins w:id="4897" w:author="Tomas Blazauskas" w:date="2023-03-19T18:37:00Z">
        <w:del w:id="4898" w:author="Blažauskas Tomas [2]" w:date="2023-07-12T12:38:00Z">
          <w:r w:rsidR="00034139" w:rsidRPr="00F3417C" w:rsidDel="00886B1F">
            <w:rPr>
              <w:b w:val="0"/>
              <w:highlight w:val="red"/>
              <w:rPrChange w:id="4899" w:author="Binkis Mikas" w:date="2023-07-12T12:28:00Z">
                <w:rPr>
                  <w:b w:val="0"/>
                </w:rPr>
              </w:rPrChange>
            </w:rPr>
            <w:delText>.</w:delText>
          </w:r>
        </w:del>
      </w:ins>
      <w:del w:id="4900" w:author="Blažauskas Tomas [2]" w:date="2023-07-12T12:38:00Z">
        <w:r w:rsidRPr="00F3417C" w:rsidDel="00886B1F">
          <w:rPr>
            <w:b w:val="0"/>
            <w:highlight w:val="red"/>
            <w:rPrChange w:id="4901" w:author="Binkis Mikas" w:date="2023-07-12T12:28:00Z">
              <w:rPr>
                <w:b w:val="0"/>
              </w:rPr>
            </w:rPrChange>
          </w:rPr>
          <w:delText xml:space="preserve"> while the video </w:delText>
        </w:r>
      </w:del>
      <w:ins w:id="4902" w:author="Tomas Blazauskas" w:date="2023-03-19T18:38:00Z">
        <w:del w:id="4903" w:author="Blažauskas Tomas [2]" w:date="2023-07-12T12:38:00Z">
          <w:r w:rsidR="00034139" w:rsidRPr="00F3417C" w:rsidDel="00886B1F">
            <w:rPr>
              <w:b w:val="0"/>
              <w:highlight w:val="red"/>
              <w:rPrChange w:id="4904" w:author="Binkis Mikas" w:date="2023-07-12T12:28:00Z">
                <w:rPr>
                  <w:b w:val="0"/>
                </w:rPr>
              </w:rPrChange>
            </w:rPr>
            <w:delText xml:space="preserve">The sequential transition </w:delText>
          </w:r>
        </w:del>
      </w:ins>
      <w:del w:id="4905" w:author="Blažauskas Tomas [2]" w:date="2023-07-12T12:38:00Z">
        <w:r w:rsidRPr="00F3417C" w:rsidDel="00886B1F">
          <w:rPr>
            <w:b w:val="0"/>
            <w:highlight w:val="red"/>
            <w:rPrChange w:id="4906" w:author="Binkis Mikas" w:date="2023-07-12T12:28:00Z">
              <w:rPr>
                <w:b w:val="0"/>
              </w:rPr>
            </w:rPrChange>
          </w:rPr>
          <w:delText>method produces the most severe symptoms, and is</w:delText>
        </w:r>
      </w:del>
      <w:ins w:id="4907" w:author="Tomas Blazauskas" w:date="2023-03-20T07:21:00Z">
        <w:del w:id="4908" w:author="Blažauskas Tomas [2]" w:date="2023-07-12T12:38:00Z">
          <w:r w:rsidR="00811FF9" w:rsidRPr="00F3417C" w:rsidDel="00886B1F">
            <w:rPr>
              <w:b w:val="0"/>
              <w:highlight w:val="red"/>
              <w:rPrChange w:id="4909" w:author="Binkis Mikas" w:date="2023-07-12T12:28:00Z">
                <w:rPr>
                  <w:b w:val="0"/>
                </w:rPr>
              </w:rPrChange>
            </w:rPr>
            <w:delText>,</w:delText>
          </w:r>
        </w:del>
      </w:ins>
      <w:del w:id="4910" w:author="Blažauskas Tomas [2]" w:date="2023-07-12T12:38:00Z">
        <w:r w:rsidRPr="00F3417C" w:rsidDel="00886B1F">
          <w:rPr>
            <w:b w:val="0"/>
            <w:highlight w:val="red"/>
            <w:rPrChange w:id="4911" w:author="Binkis Mikas" w:date="2023-07-12T12:28:00Z">
              <w:rPr>
                <w:b w:val="0"/>
              </w:rPr>
            </w:rPrChange>
          </w:rPr>
          <w:delText xml:space="preserve"> therefore</w:delText>
        </w:r>
      </w:del>
      <w:ins w:id="4912" w:author="Tomas Blazauskas" w:date="2023-03-20T07:21:00Z">
        <w:del w:id="4913" w:author="Blažauskas Tomas [2]" w:date="2023-07-12T12:38:00Z">
          <w:r w:rsidR="00811FF9" w:rsidRPr="00F3417C" w:rsidDel="00886B1F">
            <w:rPr>
              <w:b w:val="0"/>
              <w:highlight w:val="red"/>
              <w:rPrChange w:id="4914" w:author="Binkis Mikas" w:date="2023-07-12T12:28:00Z">
                <w:rPr>
                  <w:b w:val="0"/>
                </w:rPr>
              </w:rPrChange>
            </w:rPr>
            <w:delText>,</w:delText>
          </w:r>
        </w:del>
      </w:ins>
      <w:del w:id="4915" w:author="Blažauskas Tomas [2]" w:date="2023-07-12T12:38:00Z">
        <w:r w:rsidRPr="00F3417C" w:rsidDel="00886B1F">
          <w:rPr>
            <w:b w:val="0"/>
            <w:highlight w:val="red"/>
            <w:rPrChange w:id="4916" w:author="Binkis Mikas" w:date="2023-07-12T12:28:00Z">
              <w:rPr>
                <w:b w:val="0"/>
              </w:rPr>
            </w:rPrChange>
          </w:rPr>
          <w:delText xml:space="preserve"> not suitable for use in individuals more susceptible to cyber-sickness. In terms of the sense of presence in the virtual environment induced by the different methods, the video-over-video </w:delText>
        </w:r>
      </w:del>
      <w:ins w:id="4917" w:author="Tomas Blazauskas" w:date="2023-03-19T18:39:00Z">
        <w:del w:id="4918" w:author="Blažauskas Tomas [2]" w:date="2023-07-12T12:38:00Z">
          <w:r w:rsidR="00034139" w:rsidRPr="00F3417C" w:rsidDel="00886B1F">
            <w:rPr>
              <w:b w:val="0"/>
              <w:highlight w:val="red"/>
              <w:rPrChange w:id="4919" w:author="Binkis Mikas" w:date="2023-07-12T12:28:00Z">
                <w:rPr>
                  <w:b w:val="0"/>
                </w:rPr>
              </w:rPrChange>
            </w:rPr>
            <w:delText xml:space="preserve">sequential transition </w:delText>
          </w:r>
        </w:del>
      </w:ins>
      <w:del w:id="4920" w:author="Blažauskas Tomas [2]" w:date="2023-07-12T12:38:00Z">
        <w:r w:rsidRPr="00F3417C" w:rsidDel="00886B1F">
          <w:rPr>
            <w:b w:val="0"/>
            <w:highlight w:val="red"/>
            <w:rPrChange w:id="4921" w:author="Binkis Mikas" w:date="2023-07-12T12:28:00Z">
              <w:rPr>
                <w:b w:val="0"/>
              </w:rPr>
            </w:rPrChange>
          </w:rPr>
          <w:delText>method is superior to other two-dimensional methods of displaying content, as it induces a greater sense of co-presence in the environment, realism and spatial presence.</w:delText>
        </w:r>
      </w:del>
    </w:p>
    <w:p w14:paraId="31B93AA8" w14:textId="77777777" w:rsidR="00062320" w:rsidRPr="001D68A7" w:rsidRDefault="00062320" w:rsidP="00062320">
      <w:pPr>
        <w:pStyle w:val="MDPI21heading1"/>
        <w:rPr>
          <w:ins w:id="4922" w:author="Tomas Blazauskas" w:date="2023-03-19T08:41:00Z"/>
          <w:b w:val="0"/>
          <w:bCs/>
          <w:i/>
          <w:iCs/>
        </w:rPr>
      </w:pPr>
      <w:ins w:id="4923" w:author="Tomas Blazauskas" w:date="2023-03-19T08:41:00Z">
        <w:r w:rsidRPr="001D68A7">
          <w:rPr>
            <w:b w:val="0"/>
            <w:bCs/>
            <w:i/>
            <w:iCs/>
          </w:rPr>
          <w:t>3.2 Performance testing</w:t>
        </w:r>
      </w:ins>
    </w:p>
    <w:p w14:paraId="2A0C03F8" w14:textId="4842F878" w:rsidR="00062320" w:rsidRPr="001D68A7" w:rsidRDefault="00034139">
      <w:pPr>
        <w:pStyle w:val="MDPI21heading1"/>
        <w:spacing w:before="0" w:after="0"/>
        <w:ind w:firstLine="425"/>
        <w:jc w:val="both"/>
        <w:rPr>
          <w:ins w:id="4924" w:author="Tomas Blazauskas" w:date="2023-03-19T08:41:00Z"/>
          <w:b w:val="0"/>
          <w:bCs/>
          <w:color w:val="auto"/>
        </w:rPr>
        <w:pPrChange w:id="4925" w:author="Binkis Mikas" w:date="2023-03-19T22:18:00Z">
          <w:pPr>
            <w:pStyle w:val="MDPI21heading1"/>
            <w:ind w:firstLine="425"/>
            <w:jc w:val="both"/>
          </w:pPr>
        </w:pPrChange>
      </w:pPr>
      <w:ins w:id="4926" w:author="Tomas Blazauskas" w:date="2023-03-19T18:42:00Z">
        <w:r w:rsidRPr="001D68A7">
          <w:rPr>
            <w:rStyle w:val="normaltextrun"/>
            <w:b w:val="0"/>
            <w:bCs/>
            <w:color w:val="auto"/>
            <w:szCs w:val="20"/>
          </w:rPr>
          <w:lastRenderedPageBreak/>
          <w:t>During this study</w:t>
        </w:r>
      </w:ins>
      <w:ins w:id="4927" w:author="Tomas Blazauskas" w:date="2023-03-20T07:16:00Z">
        <w:r w:rsidR="000222FE">
          <w:rPr>
            <w:rStyle w:val="normaltextrun"/>
            <w:b w:val="0"/>
            <w:bCs/>
            <w:color w:val="auto"/>
            <w:szCs w:val="20"/>
          </w:rPr>
          <w:t>,</w:t>
        </w:r>
      </w:ins>
      <w:ins w:id="4928" w:author="Tomas Blazauskas" w:date="2023-03-19T18:42:00Z">
        <w:r w:rsidRPr="001D68A7">
          <w:rPr>
            <w:rStyle w:val="normaltextrun"/>
            <w:b w:val="0"/>
            <w:bCs/>
            <w:color w:val="auto"/>
            <w:szCs w:val="20"/>
          </w:rPr>
          <w:t xml:space="preserve"> we</w:t>
        </w:r>
      </w:ins>
      <w:ins w:id="4929" w:author="Tomas Blazauskas" w:date="2023-03-19T08:41:00Z">
        <w:r w:rsidR="00062320" w:rsidRPr="001D68A7">
          <w:rPr>
            <w:rStyle w:val="normaltextrun"/>
            <w:b w:val="0"/>
            <w:bCs/>
            <w:color w:val="auto"/>
            <w:szCs w:val="20"/>
          </w:rPr>
          <w:t xml:space="preserve"> evaluate</w:t>
        </w:r>
      </w:ins>
      <w:ins w:id="4930" w:author="Tomas Blazauskas" w:date="2023-03-19T18:42:00Z">
        <w:r w:rsidRPr="001D68A7">
          <w:rPr>
            <w:rStyle w:val="normaltextrun"/>
            <w:b w:val="0"/>
            <w:bCs/>
            <w:color w:val="auto"/>
            <w:szCs w:val="20"/>
          </w:rPr>
          <w:t>d</w:t>
        </w:r>
      </w:ins>
      <w:ins w:id="4931" w:author="Tomas Blazauskas" w:date="2023-03-19T08:41:00Z">
        <w:r w:rsidR="00062320" w:rsidRPr="001D68A7">
          <w:rPr>
            <w:rStyle w:val="normaltextrun"/>
            <w:b w:val="0"/>
            <w:bCs/>
            <w:color w:val="auto"/>
            <w:szCs w:val="20"/>
          </w:rPr>
          <w:t xml:space="preserve"> the performance of 3D and 2D VR rendering methods. We </w:t>
        </w:r>
      </w:ins>
      <w:ins w:id="4932" w:author="Tomas Blazauskas" w:date="2023-03-19T18:44:00Z">
        <w:r w:rsidR="002F4791" w:rsidRPr="001D68A7">
          <w:rPr>
            <w:rStyle w:val="normaltextrun"/>
            <w:b w:val="0"/>
            <w:bCs/>
            <w:color w:val="auto"/>
            <w:szCs w:val="20"/>
          </w:rPr>
          <w:t>recreated</w:t>
        </w:r>
      </w:ins>
      <w:ins w:id="4933" w:author="Tomas Blazauskas" w:date="2023-03-19T08:41:00Z">
        <w:r w:rsidR="00062320" w:rsidRPr="001D68A7">
          <w:rPr>
            <w:rStyle w:val="normaltextrun"/>
            <w:b w:val="0"/>
            <w:bCs/>
            <w:color w:val="auto"/>
            <w:szCs w:val="20"/>
          </w:rPr>
          <w:t xml:space="preserve"> the same VR content</w:t>
        </w:r>
      </w:ins>
      <w:ins w:id="4934" w:author="Tomas Blazauskas" w:date="2023-03-19T18:43:00Z">
        <w:r w:rsidRPr="001D68A7">
          <w:rPr>
            <w:rStyle w:val="normaltextrun"/>
            <w:b w:val="0"/>
            <w:bCs/>
            <w:color w:val="auto"/>
            <w:szCs w:val="20"/>
          </w:rPr>
          <w:t xml:space="preserve"> that was used</w:t>
        </w:r>
      </w:ins>
      <w:ins w:id="4935" w:author="Tomas Blazauskas" w:date="2023-03-19T08:41:00Z">
        <w:r w:rsidR="00062320" w:rsidRPr="001D68A7">
          <w:rPr>
            <w:rStyle w:val="normaltextrun"/>
            <w:b w:val="0"/>
            <w:bCs/>
            <w:color w:val="auto"/>
            <w:szCs w:val="20"/>
          </w:rPr>
          <w:t xml:space="preserve"> </w:t>
        </w:r>
      </w:ins>
      <w:ins w:id="4936" w:author="Tomas Blazauskas" w:date="2023-03-19T18:43:00Z">
        <w:r w:rsidRPr="001D68A7">
          <w:rPr>
            <w:rStyle w:val="normaltextrun"/>
            <w:b w:val="0"/>
            <w:bCs/>
            <w:color w:val="auto"/>
            <w:szCs w:val="20"/>
          </w:rPr>
          <w:t xml:space="preserve">for the </w:t>
        </w:r>
      </w:ins>
      <w:ins w:id="4937" w:author="Tomas Blazauskas" w:date="2023-03-19T08:41:00Z">
        <w:r w:rsidR="00062320" w:rsidRPr="001D68A7">
          <w:rPr>
            <w:rStyle w:val="normaltextrun"/>
            <w:b w:val="0"/>
            <w:bCs/>
            <w:color w:val="auto"/>
            <w:szCs w:val="20"/>
          </w:rPr>
          <w:t>usability testing</w:t>
        </w:r>
      </w:ins>
      <w:ins w:id="4938" w:author="Tomas Blazauskas" w:date="2023-03-19T18:46:00Z">
        <w:r w:rsidR="002F4791" w:rsidRPr="001D68A7">
          <w:rPr>
            <w:rStyle w:val="normaltextrun"/>
            <w:b w:val="0"/>
            <w:bCs/>
            <w:color w:val="auto"/>
            <w:szCs w:val="20"/>
          </w:rPr>
          <w:t>:</w:t>
        </w:r>
      </w:ins>
    </w:p>
    <w:p w14:paraId="2A00F8C4" w14:textId="1B80DDBE" w:rsidR="00062320" w:rsidRPr="001D68A7" w:rsidRDefault="002F4791">
      <w:pPr>
        <w:pStyle w:val="paragraph"/>
        <w:numPr>
          <w:ilvl w:val="0"/>
          <w:numId w:val="30"/>
        </w:numPr>
        <w:spacing w:before="60" w:beforeAutospacing="0" w:after="0" w:afterAutospacing="0"/>
        <w:ind w:left="2608" w:firstLine="0"/>
        <w:jc w:val="both"/>
        <w:textAlignment w:val="baseline"/>
        <w:rPr>
          <w:ins w:id="4939" w:author="Tomas Blazauskas" w:date="2023-03-19T08:41:00Z"/>
          <w:rFonts w:ascii="Palatino Linotype" w:hAnsi="Palatino Linotype"/>
          <w:b/>
          <w:bCs/>
          <w:sz w:val="22"/>
          <w:szCs w:val="22"/>
        </w:rPr>
        <w:pPrChange w:id="4940" w:author="Binkis Mikas" w:date="2023-03-20T00:45:00Z">
          <w:pPr>
            <w:pStyle w:val="paragraph"/>
            <w:numPr>
              <w:numId w:val="30"/>
            </w:numPr>
            <w:tabs>
              <w:tab w:val="num" w:pos="360"/>
            </w:tabs>
            <w:spacing w:before="0" w:beforeAutospacing="0" w:after="0" w:afterAutospacing="0"/>
            <w:ind w:left="3240" w:hanging="360"/>
            <w:jc w:val="both"/>
            <w:textAlignment w:val="baseline"/>
          </w:pPr>
        </w:pPrChange>
      </w:pPr>
      <w:ins w:id="4941" w:author="Tomas Blazauskas" w:date="2023-03-19T18:46:00Z">
        <w:r w:rsidRPr="001D68A7">
          <w:rPr>
            <w:rStyle w:val="normaltextrun"/>
            <w:rFonts w:ascii="Palatino Linotype" w:hAnsi="Palatino Linotype"/>
            <w:sz w:val="20"/>
            <w:szCs w:val="20"/>
            <w:lang w:val="en-US"/>
          </w:rPr>
          <w:t>h</w:t>
        </w:r>
      </w:ins>
      <w:ins w:id="4942" w:author="Tomas Blazauskas" w:date="2023-03-19T08:41:00Z">
        <w:r w:rsidR="00062320" w:rsidRPr="001D68A7">
          <w:rPr>
            <w:rStyle w:val="normaltextrun"/>
            <w:rFonts w:ascii="Palatino Linotype" w:hAnsi="Palatino Linotype"/>
            <w:sz w:val="20"/>
            <w:szCs w:val="20"/>
            <w:lang w:val="en-US"/>
          </w:rPr>
          <w:t xml:space="preserve">igher-quality </w:t>
        </w:r>
      </w:ins>
      <w:ins w:id="4943" w:author="Tomas Blazauskas" w:date="2023-03-19T18:46:00Z">
        <w:r w:rsidRPr="001D68A7">
          <w:rPr>
            <w:rStyle w:val="normaltextrun"/>
            <w:rFonts w:ascii="Palatino Linotype" w:hAnsi="Palatino Linotype"/>
            <w:sz w:val="20"/>
            <w:szCs w:val="20"/>
            <w:lang w:val="en-US"/>
          </w:rPr>
          <w:t>three-dimensional</w:t>
        </w:r>
      </w:ins>
      <w:ins w:id="4944" w:author="Tomas Blazauskas" w:date="2023-03-19T08:41:00Z">
        <w:r w:rsidR="00062320" w:rsidRPr="001D68A7">
          <w:rPr>
            <w:rStyle w:val="normaltextrun"/>
            <w:rFonts w:ascii="Palatino Linotype" w:hAnsi="Palatino Linotype"/>
            <w:sz w:val="20"/>
            <w:szCs w:val="20"/>
            <w:lang w:val="en-US"/>
          </w:rPr>
          <w:t xml:space="preserve"> scene composed of 585182 </w:t>
        </w:r>
        <w:proofErr w:type="gramStart"/>
        <w:r w:rsidR="00062320" w:rsidRPr="001D68A7">
          <w:rPr>
            <w:rStyle w:val="normaltextrun"/>
            <w:rFonts w:ascii="Palatino Linotype" w:hAnsi="Palatino Linotype"/>
            <w:sz w:val="20"/>
            <w:szCs w:val="20"/>
            <w:lang w:val="en-US"/>
          </w:rPr>
          <w:t>triangles;</w:t>
        </w:r>
        <w:proofErr w:type="gramEnd"/>
        <w:r w:rsidR="00062320" w:rsidRPr="001D68A7">
          <w:rPr>
            <w:rStyle w:val="eop"/>
            <w:rFonts w:ascii="Palatino Linotype" w:hAnsi="Palatino Linotype"/>
            <w:b/>
            <w:bCs/>
            <w:sz w:val="20"/>
            <w:szCs w:val="20"/>
          </w:rPr>
          <w:t> </w:t>
        </w:r>
      </w:ins>
    </w:p>
    <w:p w14:paraId="02544F79" w14:textId="0852CBE8" w:rsidR="00062320" w:rsidRPr="001D68A7" w:rsidRDefault="002F4791">
      <w:pPr>
        <w:pStyle w:val="paragraph"/>
        <w:numPr>
          <w:ilvl w:val="0"/>
          <w:numId w:val="30"/>
        </w:numPr>
        <w:spacing w:before="0" w:beforeAutospacing="0" w:after="0" w:afterAutospacing="0"/>
        <w:ind w:left="2608" w:firstLine="0"/>
        <w:jc w:val="both"/>
        <w:textAlignment w:val="baseline"/>
        <w:rPr>
          <w:ins w:id="4945" w:author="Tomas Blazauskas" w:date="2023-03-19T08:41:00Z"/>
          <w:rFonts w:ascii="Palatino Linotype" w:hAnsi="Palatino Linotype"/>
          <w:b/>
          <w:bCs/>
          <w:sz w:val="22"/>
          <w:szCs w:val="22"/>
        </w:rPr>
        <w:pPrChange w:id="4946" w:author="Binkis Mikas" w:date="2023-03-19T22:54:00Z">
          <w:pPr>
            <w:pStyle w:val="paragraph"/>
            <w:numPr>
              <w:numId w:val="30"/>
            </w:numPr>
            <w:tabs>
              <w:tab w:val="num" w:pos="360"/>
            </w:tabs>
            <w:spacing w:before="0" w:beforeAutospacing="0" w:after="0" w:afterAutospacing="0"/>
            <w:ind w:left="3240" w:hanging="360"/>
            <w:jc w:val="both"/>
            <w:textAlignment w:val="baseline"/>
          </w:pPr>
        </w:pPrChange>
      </w:pPr>
      <w:ins w:id="4947" w:author="Tomas Blazauskas" w:date="2023-03-19T18:46:00Z">
        <w:r w:rsidRPr="001D68A7">
          <w:rPr>
            <w:rStyle w:val="normaltextrun"/>
            <w:rFonts w:ascii="Palatino Linotype" w:hAnsi="Palatino Linotype"/>
            <w:sz w:val="20"/>
            <w:szCs w:val="20"/>
            <w:lang w:val="en-US"/>
          </w:rPr>
          <w:t>l</w:t>
        </w:r>
      </w:ins>
      <w:ins w:id="4948" w:author="Tomas Blazauskas" w:date="2023-03-19T08:41:00Z">
        <w:r w:rsidR="00062320" w:rsidRPr="001D68A7">
          <w:rPr>
            <w:rStyle w:val="normaltextrun"/>
            <w:rFonts w:ascii="Palatino Linotype" w:hAnsi="Palatino Linotype"/>
            <w:sz w:val="20"/>
            <w:szCs w:val="20"/>
            <w:lang w:val="en-US"/>
          </w:rPr>
          <w:t xml:space="preserve">ower-quality </w:t>
        </w:r>
      </w:ins>
      <w:ins w:id="4949" w:author="Tomas Blazauskas" w:date="2023-03-19T18:46:00Z">
        <w:r w:rsidRPr="001D68A7">
          <w:rPr>
            <w:rStyle w:val="normaltextrun"/>
            <w:rFonts w:ascii="Palatino Linotype" w:hAnsi="Palatino Linotype"/>
            <w:sz w:val="20"/>
            <w:szCs w:val="20"/>
            <w:lang w:val="en-US"/>
          </w:rPr>
          <w:t>three-dimensional</w:t>
        </w:r>
      </w:ins>
      <w:ins w:id="4950" w:author="Tomas Blazauskas" w:date="2023-03-19T08:41:00Z">
        <w:r w:rsidR="00062320" w:rsidRPr="001D68A7">
          <w:rPr>
            <w:rStyle w:val="normaltextrun"/>
            <w:rFonts w:ascii="Palatino Linotype" w:hAnsi="Palatino Linotype"/>
            <w:sz w:val="20"/>
            <w:szCs w:val="20"/>
            <w:lang w:val="en-US"/>
          </w:rPr>
          <w:t xml:space="preserve"> scene composed of 95510 </w:t>
        </w:r>
        <w:proofErr w:type="gramStart"/>
        <w:r w:rsidR="00062320" w:rsidRPr="001D68A7">
          <w:rPr>
            <w:rStyle w:val="normaltextrun"/>
            <w:rFonts w:ascii="Palatino Linotype" w:hAnsi="Palatino Linotype"/>
            <w:sz w:val="20"/>
            <w:szCs w:val="20"/>
            <w:lang w:val="en-US"/>
          </w:rPr>
          <w:t>triangles;</w:t>
        </w:r>
        <w:proofErr w:type="gramEnd"/>
        <w:r w:rsidR="00062320" w:rsidRPr="001D68A7">
          <w:rPr>
            <w:rStyle w:val="eop"/>
            <w:rFonts w:ascii="Palatino Linotype" w:hAnsi="Palatino Linotype"/>
            <w:b/>
            <w:bCs/>
            <w:sz w:val="20"/>
            <w:szCs w:val="20"/>
          </w:rPr>
          <w:t> </w:t>
        </w:r>
      </w:ins>
    </w:p>
    <w:p w14:paraId="77798761" w14:textId="250C069F" w:rsidR="00062320" w:rsidRPr="001D68A7" w:rsidRDefault="002F4791">
      <w:pPr>
        <w:pStyle w:val="paragraph"/>
        <w:numPr>
          <w:ilvl w:val="0"/>
          <w:numId w:val="30"/>
        </w:numPr>
        <w:spacing w:before="0" w:beforeAutospacing="0" w:after="60" w:afterAutospacing="0"/>
        <w:ind w:left="2608" w:firstLine="0"/>
        <w:jc w:val="both"/>
        <w:textAlignment w:val="baseline"/>
        <w:rPr>
          <w:ins w:id="4951" w:author="Tomas Blazauskas" w:date="2023-03-19T08:41:00Z"/>
          <w:rFonts w:ascii="Palatino Linotype" w:hAnsi="Palatino Linotype"/>
          <w:b/>
          <w:bCs/>
          <w:sz w:val="22"/>
          <w:szCs w:val="22"/>
        </w:rPr>
        <w:pPrChange w:id="4952" w:author="Binkis Mikas" w:date="2023-03-20T00:45:00Z">
          <w:pPr>
            <w:pStyle w:val="paragraph"/>
            <w:numPr>
              <w:numId w:val="30"/>
            </w:numPr>
            <w:tabs>
              <w:tab w:val="num" w:pos="360"/>
            </w:tabs>
            <w:spacing w:before="0" w:beforeAutospacing="0" w:after="0" w:afterAutospacing="0"/>
            <w:ind w:left="3240" w:hanging="360"/>
            <w:jc w:val="both"/>
            <w:textAlignment w:val="baseline"/>
          </w:pPr>
        </w:pPrChange>
      </w:pPr>
      <w:ins w:id="4953" w:author="Tomas Blazauskas" w:date="2023-03-19T18:46:00Z">
        <w:r w:rsidRPr="001D68A7">
          <w:rPr>
            <w:rStyle w:val="normaltextrun"/>
            <w:rFonts w:ascii="Palatino Linotype" w:hAnsi="Palatino Linotype"/>
            <w:sz w:val="20"/>
            <w:szCs w:val="20"/>
            <w:lang w:val="en-US"/>
          </w:rPr>
          <w:t>two-dimensional</w:t>
        </w:r>
      </w:ins>
      <w:ins w:id="4954" w:author="Tomas Blazauskas" w:date="2023-03-19T08:41:00Z">
        <w:r w:rsidR="00062320" w:rsidRPr="001D68A7">
          <w:rPr>
            <w:rStyle w:val="normaltextrun"/>
            <w:rFonts w:ascii="Palatino Linotype" w:hAnsi="Palatino Linotype"/>
            <w:sz w:val="20"/>
            <w:szCs w:val="20"/>
            <w:lang w:val="en-US"/>
          </w:rPr>
          <w:t xml:space="preserve"> scene </w:t>
        </w:r>
      </w:ins>
      <w:ins w:id="4955" w:author="Tomas Blazauskas" w:date="2023-03-19T18:47:00Z">
        <w:r w:rsidRPr="001D68A7">
          <w:rPr>
            <w:rStyle w:val="normaltextrun"/>
            <w:rFonts w:ascii="Palatino Linotype" w:hAnsi="Palatino Linotype"/>
            <w:sz w:val="20"/>
            <w:szCs w:val="20"/>
            <w:lang w:val="en-US"/>
          </w:rPr>
          <w:t xml:space="preserve">for demonstration of </w:t>
        </w:r>
      </w:ins>
      <w:ins w:id="4956" w:author="Tomas Blazauskas" w:date="2023-03-19T08:41:00Z">
        <w:r w:rsidR="00062320" w:rsidRPr="001D68A7">
          <w:rPr>
            <w:rStyle w:val="normaltextrun"/>
            <w:rFonts w:ascii="Palatino Linotype" w:hAnsi="Palatino Linotype"/>
            <w:sz w:val="20"/>
            <w:szCs w:val="20"/>
            <w:lang w:val="en-US"/>
          </w:rPr>
          <w:t>sequential transition.</w:t>
        </w:r>
        <w:r w:rsidR="00062320" w:rsidRPr="001D68A7">
          <w:rPr>
            <w:rStyle w:val="eop"/>
            <w:rFonts w:ascii="Palatino Linotype" w:hAnsi="Palatino Linotype"/>
            <w:b/>
            <w:bCs/>
            <w:sz w:val="20"/>
            <w:szCs w:val="20"/>
          </w:rPr>
          <w:t> </w:t>
        </w:r>
      </w:ins>
    </w:p>
    <w:p w14:paraId="0C4B9DD0" w14:textId="77777777" w:rsidR="00062320" w:rsidRPr="001D68A7" w:rsidRDefault="00062320">
      <w:pPr>
        <w:pStyle w:val="MDPI21heading1"/>
        <w:spacing w:before="0" w:after="0"/>
        <w:ind w:firstLine="425"/>
        <w:jc w:val="both"/>
        <w:rPr>
          <w:ins w:id="4957" w:author="Tomas Blazauskas" w:date="2023-03-19T08:41:00Z"/>
          <w:b w:val="0"/>
          <w:bCs/>
          <w:color w:val="auto"/>
        </w:rPr>
        <w:pPrChange w:id="4958" w:author="Binkis Mikas" w:date="2023-03-20T00:45:00Z">
          <w:pPr>
            <w:pStyle w:val="MDPI21heading1"/>
            <w:ind w:firstLine="425"/>
            <w:jc w:val="both"/>
          </w:pPr>
        </w:pPrChange>
      </w:pPr>
      <w:ins w:id="4959" w:author="Tomas Blazauskas" w:date="2023-03-19T08:41:00Z">
        <w:r w:rsidRPr="001D68A7">
          <w:rPr>
            <w:rStyle w:val="normaltextrun"/>
            <w:b w:val="0"/>
            <w:bCs/>
            <w:color w:val="auto"/>
            <w:szCs w:val="20"/>
          </w:rPr>
          <w:t xml:space="preserve">All experiments were carried out with the VR helmet Oculus Quest 2 and PC of the same specifications as described in Section </w:t>
        </w:r>
        <w:r w:rsidRPr="001D68A7">
          <w:rPr>
            <w:rStyle w:val="findhit"/>
            <w:b w:val="0"/>
            <w:bCs/>
            <w:color w:val="auto"/>
            <w:szCs w:val="20"/>
          </w:rPr>
          <w:t>3.1</w:t>
        </w:r>
        <w:r w:rsidRPr="001D68A7">
          <w:rPr>
            <w:rStyle w:val="normaltextrun"/>
            <w:b w:val="0"/>
            <w:bCs/>
            <w:color w:val="auto"/>
            <w:szCs w:val="20"/>
          </w:rPr>
          <w:t>.</w:t>
        </w:r>
        <w:r w:rsidRPr="001D68A7">
          <w:rPr>
            <w:rStyle w:val="eop"/>
            <w:b w:val="0"/>
            <w:bCs/>
            <w:color w:val="auto"/>
            <w:szCs w:val="20"/>
          </w:rPr>
          <w:t> </w:t>
        </w:r>
      </w:ins>
    </w:p>
    <w:p w14:paraId="4BF1EBA2" w14:textId="77777777" w:rsidR="00062320" w:rsidRPr="001D68A7" w:rsidRDefault="00062320">
      <w:pPr>
        <w:pStyle w:val="MDPI21heading1"/>
        <w:spacing w:before="0" w:after="0"/>
        <w:ind w:firstLine="425"/>
        <w:jc w:val="both"/>
        <w:rPr>
          <w:ins w:id="4960" w:author="Tomas Blazauskas" w:date="2023-03-19T08:41:00Z"/>
          <w:rStyle w:val="normaltextrun"/>
          <w:szCs w:val="20"/>
        </w:rPr>
        <w:pPrChange w:id="4961" w:author="Binkis Mikas" w:date="2023-03-20T00:45:00Z">
          <w:pPr>
            <w:pStyle w:val="MDPI21heading1"/>
            <w:ind w:firstLine="425"/>
            <w:jc w:val="both"/>
          </w:pPr>
        </w:pPrChange>
      </w:pPr>
      <w:ins w:id="4962" w:author="Tomas Blazauskas" w:date="2023-03-19T08:41:00Z">
        <w:r w:rsidRPr="001D68A7">
          <w:rPr>
            <w:rStyle w:val="normaltextrun"/>
            <w:b w:val="0"/>
            <w:bCs/>
            <w:color w:val="auto"/>
            <w:szCs w:val="20"/>
          </w:rPr>
          <w:t>We utilized the following experimental protocol:</w:t>
        </w:r>
        <w:r w:rsidRPr="001D68A7">
          <w:rPr>
            <w:rStyle w:val="normaltextrun"/>
          </w:rPr>
          <w:t> </w:t>
        </w:r>
      </w:ins>
    </w:p>
    <w:p w14:paraId="1AE99319" w14:textId="215714C9" w:rsidR="00062320" w:rsidRPr="001D68A7" w:rsidRDefault="00062320">
      <w:pPr>
        <w:pStyle w:val="paragraph"/>
        <w:numPr>
          <w:ilvl w:val="0"/>
          <w:numId w:val="31"/>
        </w:numPr>
        <w:spacing w:before="60" w:beforeAutospacing="0" w:after="0" w:afterAutospacing="0"/>
        <w:ind w:left="2971"/>
        <w:jc w:val="both"/>
        <w:textAlignment w:val="baseline"/>
        <w:rPr>
          <w:ins w:id="4963" w:author="Tomas Blazauskas" w:date="2023-03-19T08:41:00Z"/>
          <w:rFonts w:ascii="Palatino Linotype" w:hAnsi="Palatino Linotype"/>
          <w:b/>
          <w:bCs/>
          <w:rPrChange w:id="4964" w:author="Binkis Mikas" w:date="2023-03-19T21:43:00Z">
            <w:rPr>
              <w:ins w:id="4965" w:author="Tomas Blazauskas" w:date="2023-03-19T08:41:00Z"/>
              <w:b/>
              <w:bCs/>
            </w:rPr>
          </w:rPrChange>
        </w:rPr>
        <w:pPrChange w:id="4966" w:author="Binkis Mikas" w:date="2023-03-20T00:46:00Z">
          <w:pPr>
            <w:pStyle w:val="paragraph"/>
            <w:numPr>
              <w:numId w:val="31"/>
            </w:numPr>
            <w:spacing w:before="0" w:beforeAutospacing="0" w:after="0" w:afterAutospacing="0"/>
            <w:ind w:left="3754" w:hanging="363"/>
            <w:jc w:val="both"/>
            <w:textAlignment w:val="baseline"/>
          </w:pPr>
        </w:pPrChange>
      </w:pPr>
      <w:ins w:id="4967" w:author="Tomas Blazauskas" w:date="2023-03-19T08:41:00Z">
        <w:r w:rsidRPr="001D68A7">
          <w:rPr>
            <w:rStyle w:val="normaltextrun"/>
            <w:rFonts w:ascii="Palatino Linotype" w:hAnsi="Palatino Linotype"/>
            <w:sz w:val="20"/>
            <w:szCs w:val="20"/>
            <w:lang w:val="en-US"/>
          </w:rPr>
          <w:t xml:space="preserve">The </w:t>
        </w:r>
      </w:ins>
      <w:ins w:id="4968" w:author="Tomas Blazauskas" w:date="2023-03-19T18:47:00Z">
        <w:r w:rsidR="002F4791" w:rsidRPr="001D68A7">
          <w:rPr>
            <w:rStyle w:val="normaltextrun"/>
            <w:rFonts w:ascii="Palatino Linotype" w:hAnsi="Palatino Linotype"/>
            <w:sz w:val="20"/>
            <w:szCs w:val="20"/>
            <w:lang w:val="en-US"/>
          </w:rPr>
          <w:t>researche</w:t>
        </w:r>
      </w:ins>
      <w:ins w:id="4969" w:author="Tomas Blazauskas" w:date="2023-03-20T07:17:00Z">
        <w:r w:rsidR="000222FE">
          <w:rPr>
            <w:rStyle w:val="normaltextrun"/>
            <w:rFonts w:ascii="Palatino Linotype" w:hAnsi="Palatino Linotype"/>
            <w:sz w:val="20"/>
            <w:szCs w:val="20"/>
            <w:lang w:val="en-US"/>
          </w:rPr>
          <w:t>r</w:t>
        </w:r>
      </w:ins>
      <w:ins w:id="4970" w:author="Tomas Blazauskas" w:date="2023-03-19T08:41:00Z">
        <w:r w:rsidRPr="001D68A7">
          <w:rPr>
            <w:rStyle w:val="normaltextrun"/>
            <w:rFonts w:ascii="Palatino Linotype" w:hAnsi="Palatino Linotype"/>
            <w:sz w:val="20"/>
            <w:szCs w:val="20"/>
            <w:lang w:val="en-US"/>
          </w:rPr>
          <w:t xml:space="preserve"> turns the PC on, connects the rooter, and configures the local </w:t>
        </w:r>
        <w:proofErr w:type="gramStart"/>
        <w:r w:rsidRPr="001D68A7">
          <w:rPr>
            <w:rStyle w:val="normaltextrun"/>
            <w:rFonts w:ascii="Palatino Linotype" w:hAnsi="Palatino Linotype"/>
            <w:sz w:val="20"/>
            <w:szCs w:val="20"/>
            <w:lang w:val="en-US"/>
          </w:rPr>
          <w:t>network;</w:t>
        </w:r>
        <w:proofErr w:type="gramEnd"/>
        <w:r w:rsidRPr="001D68A7">
          <w:rPr>
            <w:rStyle w:val="eop"/>
            <w:rFonts w:ascii="Palatino Linotype" w:hAnsi="Palatino Linotype"/>
            <w:b/>
            <w:bCs/>
            <w:sz w:val="20"/>
            <w:szCs w:val="20"/>
          </w:rPr>
          <w:t> </w:t>
        </w:r>
      </w:ins>
    </w:p>
    <w:p w14:paraId="0DBCF97B" w14:textId="5D011F83" w:rsidR="00062320" w:rsidRPr="001D68A7" w:rsidRDefault="00062320">
      <w:pPr>
        <w:pStyle w:val="paragraph"/>
        <w:numPr>
          <w:ilvl w:val="0"/>
          <w:numId w:val="31"/>
        </w:numPr>
        <w:spacing w:before="0" w:beforeAutospacing="0" w:after="0" w:afterAutospacing="0"/>
        <w:ind w:left="2971"/>
        <w:jc w:val="both"/>
        <w:textAlignment w:val="baseline"/>
        <w:rPr>
          <w:ins w:id="4971" w:author="Tomas Blazauskas" w:date="2023-03-19T08:41:00Z"/>
          <w:rFonts w:ascii="Palatino Linotype" w:hAnsi="Palatino Linotype"/>
          <w:b/>
          <w:bCs/>
          <w:rPrChange w:id="4972" w:author="Binkis Mikas" w:date="2023-03-19T21:43:00Z">
            <w:rPr>
              <w:ins w:id="4973" w:author="Tomas Blazauskas" w:date="2023-03-19T08:41:00Z"/>
              <w:b/>
              <w:bCs/>
            </w:rPr>
          </w:rPrChange>
        </w:rPr>
        <w:pPrChange w:id="4974" w:author="Binkis Mikas" w:date="2023-03-19T22:54:00Z">
          <w:pPr>
            <w:pStyle w:val="paragraph"/>
            <w:numPr>
              <w:numId w:val="31"/>
            </w:numPr>
            <w:spacing w:before="0" w:beforeAutospacing="0" w:after="0" w:afterAutospacing="0"/>
            <w:ind w:left="3754" w:hanging="363"/>
            <w:jc w:val="both"/>
            <w:textAlignment w:val="baseline"/>
          </w:pPr>
        </w:pPrChange>
      </w:pPr>
      <w:ins w:id="4975" w:author="Tomas Blazauskas" w:date="2023-03-19T08:41:00Z">
        <w:r w:rsidRPr="001D68A7">
          <w:rPr>
            <w:rStyle w:val="normaltextrun"/>
            <w:rFonts w:ascii="Palatino Linotype" w:hAnsi="Palatino Linotype"/>
            <w:sz w:val="20"/>
            <w:szCs w:val="20"/>
            <w:lang w:val="en-US"/>
          </w:rPr>
          <w:t xml:space="preserve">The </w:t>
        </w:r>
      </w:ins>
      <w:ins w:id="4976" w:author="Tomas Blazauskas" w:date="2023-03-19T18:47:00Z">
        <w:r w:rsidR="002F4791" w:rsidRPr="001D68A7">
          <w:rPr>
            <w:rStyle w:val="normaltextrun"/>
            <w:rFonts w:ascii="Palatino Linotype" w:hAnsi="Palatino Linotype"/>
            <w:sz w:val="20"/>
            <w:szCs w:val="20"/>
            <w:lang w:val="en-US"/>
          </w:rPr>
          <w:t>researche</w:t>
        </w:r>
      </w:ins>
      <w:ins w:id="4977" w:author="Tomas Blazauskas" w:date="2023-03-20T07:17:00Z">
        <w:r w:rsidR="000222FE">
          <w:rPr>
            <w:rStyle w:val="normaltextrun"/>
            <w:rFonts w:ascii="Palatino Linotype" w:hAnsi="Palatino Linotype"/>
            <w:sz w:val="20"/>
            <w:szCs w:val="20"/>
            <w:lang w:val="en-US"/>
          </w:rPr>
          <w:t>r</w:t>
        </w:r>
      </w:ins>
      <w:ins w:id="4978" w:author="Tomas Blazauskas" w:date="2023-03-19T08:41:00Z">
        <w:r w:rsidRPr="001D68A7">
          <w:rPr>
            <w:rStyle w:val="normaltextrun"/>
            <w:rFonts w:ascii="Palatino Linotype" w:hAnsi="Palatino Linotype"/>
            <w:sz w:val="20"/>
            <w:szCs w:val="20"/>
            <w:lang w:val="en-US"/>
          </w:rPr>
          <w:t xml:space="preserve"> turns the Oculus Quest 2 on, connects it to the local network, sets the VR device tracking area of 2.5 </w:t>
        </w:r>
        <w:proofErr w:type="gramStart"/>
        <w:r w:rsidRPr="001D68A7">
          <w:rPr>
            <w:rStyle w:val="normaltextrun"/>
            <w:rFonts w:ascii="Palatino Linotype" w:hAnsi="Palatino Linotype"/>
            <w:sz w:val="20"/>
            <w:szCs w:val="20"/>
            <w:lang w:val="en-US"/>
          </w:rPr>
          <w:t>m;</w:t>
        </w:r>
        <w:proofErr w:type="gramEnd"/>
        <w:r w:rsidRPr="001D68A7">
          <w:rPr>
            <w:rStyle w:val="eop"/>
            <w:rFonts w:ascii="Palatino Linotype" w:hAnsi="Palatino Linotype"/>
            <w:b/>
            <w:bCs/>
            <w:sz w:val="20"/>
            <w:szCs w:val="20"/>
          </w:rPr>
          <w:t> </w:t>
        </w:r>
      </w:ins>
    </w:p>
    <w:p w14:paraId="25BB9D88" w14:textId="026107DC" w:rsidR="00062320" w:rsidRPr="001D68A7" w:rsidRDefault="00062320">
      <w:pPr>
        <w:pStyle w:val="paragraph"/>
        <w:numPr>
          <w:ilvl w:val="0"/>
          <w:numId w:val="31"/>
        </w:numPr>
        <w:spacing w:before="0" w:beforeAutospacing="0" w:after="0" w:afterAutospacing="0"/>
        <w:ind w:left="2971"/>
        <w:jc w:val="both"/>
        <w:textAlignment w:val="baseline"/>
        <w:rPr>
          <w:ins w:id="4979" w:author="Tomas Blazauskas" w:date="2023-03-19T08:41:00Z"/>
          <w:rFonts w:ascii="Palatino Linotype" w:hAnsi="Palatino Linotype"/>
          <w:b/>
          <w:bCs/>
          <w:rPrChange w:id="4980" w:author="Binkis Mikas" w:date="2023-03-19T21:43:00Z">
            <w:rPr>
              <w:ins w:id="4981" w:author="Tomas Blazauskas" w:date="2023-03-19T08:41:00Z"/>
              <w:b/>
              <w:bCs/>
            </w:rPr>
          </w:rPrChange>
        </w:rPr>
        <w:pPrChange w:id="4982" w:author="Binkis Mikas" w:date="2023-03-19T22:54:00Z">
          <w:pPr>
            <w:pStyle w:val="paragraph"/>
            <w:numPr>
              <w:numId w:val="31"/>
            </w:numPr>
            <w:spacing w:before="0" w:beforeAutospacing="0" w:after="0" w:afterAutospacing="0"/>
            <w:ind w:left="3754" w:hanging="363"/>
            <w:jc w:val="both"/>
            <w:textAlignment w:val="baseline"/>
          </w:pPr>
        </w:pPrChange>
      </w:pPr>
      <w:ins w:id="4983" w:author="Tomas Blazauskas" w:date="2023-03-19T08:41:00Z">
        <w:r w:rsidRPr="001D68A7">
          <w:rPr>
            <w:rStyle w:val="normaltextrun"/>
            <w:rFonts w:ascii="Palatino Linotype" w:hAnsi="Palatino Linotype"/>
            <w:sz w:val="20"/>
            <w:szCs w:val="20"/>
            <w:lang w:val="en-US"/>
          </w:rPr>
          <w:t xml:space="preserve">The </w:t>
        </w:r>
      </w:ins>
      <w:ins w:id="4984" w:author="Tomas Blazauskas" w:date="2023-03-19T18:47:00Z">
        <w:r w:rsidR="002F4791" w:rsidRPr="001D68A7">
          <w:rPr>
            <w:rStyle w:val="normaltextrun"/>
            <w:rFonts w:ascii="Palatino Linotype" w:hAnsi="Palatino Linotype"/>
            <w:sz w:val="20"/>
            <w:szCs w:val="20"/>
            <w:lang w:val="en-US"/>
          </w:rPr>
          <w:t>researche</w:t>
        </w:r>
      </w:ins>
      <w:ins w:id="4985" w:author="Tomas Blazauskas" w:date="2023-03-20T07:18:00Z">
        <w:r w:rsidR="000222FE">
          <w:rPr>
            <w:rStyle w:val="normaltextrun"/>
            <w:rFonts w:ascii="Palatino Linotype" w:hAnsi="Palatino Linotype"/>
            <w:sz w:val="20"/>
            <w:szCs w:val="20"/>
            <w:lang w:val="en-US"/>
          </w:rPr>
          <w:t>r</w:t>
        </w:r>
      </w:ins>
      <w:ins w:id="4986" w:author="Tomas Blazauskas" w:date="2023-03-19T08:41:00Z">
        <w:r w:rsidRPr="001D68A7">
          <w:rPr>
            <w:rStyle w:val="normaltextrun"/>
            <w:rFonts w:ascii="Palatino Linotype" w:hAnsi="Palatino Linotype"/>
            <w:sz w:val="20"/>
            <w:szCs w:val="20"/>
            <w:lang w:val="en-US"/>
          </w:rPr>
          <w:t xml:space="preserve"> installs the 360VideoTransitions application into the VR </w:t>
        </w:r>
        <w:proofErr w:type="gramStart"/>
        <w:r w:rsidRPr="001D68A7">
          <w:rPr>
            <w:rStyle w:val="normaltextrun"/>
            <w:rFonts w:ascii="Palatino Linotype" w:hAnsi="Palatino Linotype"/>
            <w:sz w:val="20"/>
            <w:szCs w:val="20"/>
            <w:lang w:val="en-US"/>
          </w:rPr>
          <w:t>device;</w:t>
        </w:r>
        <w:proofErr w:type="gramEnd"/>
        <w:r w:rsidRPr="001D68A7">
          <w:rPr>
            <w:rStyle w:val="eop"/>
            <w:rFonts w:ascii="Palatino Linotype" w:hAnsi="Palatino Linotype"/>
            <w:b/>
            <w:bCs/>
            <w:sz w:val="20"/>
            <w:szCs w:val="20"/>
          </w:rPr>
          <w:t> </w:t>
        </w:r>
      </w:ins>
    </w:p>
    <w:p w14:paraId="29972693" w14:textId="6ECFF46F" w:rsidR="00062320" w:rsidRPr="001D68A7" w:rsidRDefault="00062320">
      <w:pPr>
        <w:pStyle w:val="paragraph"/>
        <w:numPr>
          <w:ilvl w:val="0"/>
          <w:numId w:val="31"/>
        </w:numPr>
        <w:spacing w:before="0" w:beforeAutospacing="0" w:after="0" w:afterAutospacing="0"/>
        <w:ind w:left="2971"/>
        <w:jc w:val="both"/>
        <w:textAlignment w:val="baseline"/>
        <w:rPr>
          <w:ins w:id="4987" w:author="Tomas Blazauskas" w:date="2023-03-19T08:41:00Z"/>
          <w:rFonts w:ascii="Palatino Linotype" w:hAnsi="Palatino Linotype"/>
          <w:b/>
          <w:bCs/>
          <w:rPrChange w:id="4988" w:author="Binkis Mikas" w:date="2023-03-19T21:43:00Z">
            <w:rPr>
              <w:ins w:id="4989" w:author="Tomas Blazauskas" w:date="2023-03-19T08:41:00Z"/>
              <w:b/>
              <w:bCs/>
            </w:rPr>
          </w:rPrChange>
        </w:rPr>
        <w:pPrChange w:id="4990" w:author="Binkis Mikas" w:date="2023-03-19T22:54:00Z">
          <w:pPr>
            <w:pStyle w:val="paragraph"/>
            <w:numPr>
              <w:numId w:val="31"/>
            </w:numPr>
            <w:spacing w:before="0" w:beforeAutospacing="0" w:after="0" w:afterAutospacing="0"/>
            <w:ind w:left="3754" w:hanging="363"/>
            <w:jc w:val="both"/>
            <w:textAlignment w:val="baseline"/>
          </w:pPr>
        </w:pPrChange>
      </w:pPr>
      <w:ins w:id="4991" w:author="Tomas Blazauskas" w:date="2023-03-19T08:41:00Z">
        <w:r w:rsidRPr="001D68A7">
          <w:rPr>
            <w:rStyle w:val="normaltextrun"/>
            <w:rFonts w:ascii="Palatino Linotype" w:hAnsi="Palatino Linotype"/>
            <w:sz w:val="20"/>
            <w:szCs w:val="20"/>
            <w:lang w:val="en-US"/>
          </w:rPr>
          <w:t xml:space="preserve">The </w:t>
        </w:r>
      </w:ins>
      <w:ins w:id="4992" w:author="Tomas Blazauskas" w:date="2023-03-19T18:47:00Z">
        <w:r w:rsidR="002F4791" w:rsidRPr="001D68A7">
          <w:rPr>
            <w:rStyle w:val="normaltextrun"/>
            <w:rFonts w:ascii="Palatino Linotype" w:hAnsi="Palatino Linotype"/>
            <w:sz w:val="20"/>
            <w:szCs w:val="20"/>
            <w:lang w:val="en-US"/>
          </w:rPr>
          <w:t>researche</w:t>
        </w:r>
      </w:ins>
      <w:ins w:id="4993" w:author="Tomas Blazauskas" w:date="2023-03-20T07:18:00Z">
        <w:r w:rsidR="000222FE">
          <w:rPr>
            <w:rStyle w:val="normaltextrun"/>
            <w:rFonts w:ascii="Palatino Linotype" w:hAnsi="Palatino Linotype"/>
            <w:sz w:val="20"/>
            <w:szCs w:val="20"/>
            <w:lang w:val="en-US"/>
          </w:rPr>
          <w:t>r</w:t>
        </w:r>
      </w:ins>
      <w:ins w:id="4994" w:author="Tomas Blazauskas" w:date="2023-03-19T08:41:00Z">
        <w:r w:rsidRPr="001D68A7">
          <w:rPr>
            <w:rStyle w:val="normaltextrun"/>
            <w:rFonts w:ascii="Palatino Linotype" w:hAnsi="Palatino Linotype"/>
            <w:sz w:val="20"/>
            <w:szCs w:val="20"/>
            <w:lang w:val="en-US"/>
          </w:rPr>
          <w:t xml:space="preserve"> starts the </w:t>
        </w:r>
        <w:proofErr w:type="spellStart"/>
        <w:r w:rsidRPr="001D68A7">
          <w:rPr>
            <w:rStyle w:val="normaltextrun"/>
            <w:rFonts w:ascii="Palatino Linotype" w:hAnsi="Palatino Linotype"/>
            <w:sz w:val="20"/>
            <w:szCs w:val="20"/>
            <w:lang w:val="en-US"/>
          </w:rPr>
          <w:t>VideoController</w:t>
        </w:r>
        <w:proofErr w:type="spellEnd"/>
        <w:r w:rsidRPr="001D68A7">
          <w:rPr>
            <w:rStyle w:val="normaltextrun"/>
            <w:rFonts w:ascii="Palatino Linotype" w:hAnsi="Palatino Linotype"/>
            <w:sz w:val="20"/>
            <w:szCs w:val="20"/>
            <w:lang w:val="en-US"/>
          </w:rPr>
          <w:t xml:space="preserve"> application and configures the settings for Oculus quest 2.</w:t>
        </w:r>
        <w:r w:rsidRPr="001D68A7">
          <w:rPr>
            <w:rStyle w:val="eop"/>
            <w:rFonts w:ascii="Palatino Linotype" w:hAnsi="Palatino Linotype"/>
            <w:b/>
            <w:bCs/>
            <w:sz w:val="20"/>
            <w:szCs w:val="20"/>
          </w:rPr>
          <w:t> </w:t>
        </w:r>
      </w:ins>
    </w:p>
    <w:p w14:paraId="26AFA9C6" w14:textId="77777777" w:rsidR="00062320" w:rsidRPr="001D68A7" w:rsidRDefault="00062320">
      <w:pPr>
        <w:pStyle w:val="paragraph"/>
        <w:numPr>
          <w:ilvl w:val="0"/>
          <w:numId w:val="31"/>
        </w:numPr>
        <w:spacing w:before="0" w:beforeAutospacing="0" w:after="0" w:afterAutospacing="0"/>
        <w:ind w:left="2971"/>
        <w:jc w:val="both"/>
        <w:textAlignment w:val="baseline"/>
        <w:rPr>
          <w:ins w:id="4995" w:author="Tomas Blazauskas" w:date="2023-03-19T08:41:00Z"/>
          <w:rFonts w:ascii="Palatino Linotype" w:hAnsi="Palatino Linotype"/>
          <w:b/>
          <w:bCs/>
          <w:rPrChange w:id="4996" w:author="Binkis Mikas" w:date="2023-03-19T21:43:00Z">
            <w:rPr>
              <w:ins w:id="4997" w:author="Tomas Blazauskas" w:date="2023-03-19T08:41:00Z"/>
              <w:b/>
              <w:bCs/>
            </w:rPr>
          </w:rPrChange>
        </w:rPr>
        <w:pPrChange w:id="4998" w:author="Binkis Mikas" w:date="2023-03-19T22:54:00Z">
          <w:pPr>
            <w:pStyle w:val="paragraph"/>
            <w:numPr>
              <w:numId w:val="31"/>
            </w:numPr>
            <w:spacing w:before="0" w:beforeAutospacing="0" w:after="0" w:afterAutospacing="0"/>
            <w:ind w:left="3754" w:hanging="363"/>
            <w:jc w:val="both"/>
            <w:textAlignment w:val="baseline"/>
          </w:pPr>
        </w:pPrChange>
      </w:pPr>
      <w:ins w:id="4999" w:author="Tomas Blazauskas" w:date="2023-03-19T08:41:00Z">
        <w:r w:rsidRPr="001D68A7">
          <w:rPr>
            <w:rStyle w:val="normaltextrun"/>
            <w:rFonts w:ascii="Palatino Linotype" w:hAnsi="Palatino Linotype"/>
            <w:sz w:val="20"/>
            <w:szCs w:val="20"/>
            <w:lang w:val="en-US"/>
          </w:rPr>
          <w:t xml:space="preserve">The participant stands near the middle of one of the edges of the VR device tracking </w:t>
        </w:r>
        <w:proofErr w:type="gramStart"/>
        <w:r w:rsidRPr="001D68A7">
          <w:rPr>
            <w:rStyle w:val="normaltextrun"/>
            <w:rFonts w:ascii="Palatino Linotype" w:hAnsi="Palatino Linotype"/>
            <w:sz w:val="20"/>
            <w:szCs w:val="20"/>
            <w:lang w:val="en-US"/>
          </w:rPr>
          <w:t>area;</w:t>
        </w:r>
        <w:proofErr w:type="gramEnd"/>
        <w:r w:rsidRPr="001D68A7">
          <w:rPr>
            <w:rStyle w:val="eop"/>
            <w:rFonts w:ascii="Palatino Linotype" w:hAnsi="Palatino Linotype"/>
            <w:b/>
            <w:bCs/>
            <w:sz w:val="20"/>
            <w:szCs w:val="20"/>
          </w:rPr>
          <w:t> </w:t>
        </w:r>
      </w:ins>
    </w:p>
    <w:p w14:paraId="3C10D8A3" w14:textId="7BD02C75" w:rsidR="00062320" w:rsidRPr="001D68A7" w:rsidRDefault="00062320">
      <w:pPr>
        <w:pStyle w:val="paragraph"/>
        <w:numPr>
          <w:ilvl w:val="0"/>
          <w:numId w:val="31"/>
        </w:numPr>
        <w:spacing w:before="0" w:beforeAutospacing="0" w:after="0" w:afterAutospacing="0"/>
        <w:ind w:left="2971"/>
        <w:jc w:val="both"/>
        <w:textAlignment w:val="baseline"/>
        <w:rPr>
          <w:ins w:id="5000" w:author="Tomas Blazauskas" w:date="2023-03-19T08:41:00Z"/>
          <w:rFonts w:ascii="Palatino Linotype" w:hAnsi="Palatino Linotype"/>
          <w:b/>
          <w:bCs/>
          <w:rPrChange w:id="5001" w:author="Binkis Mikas" w:date="2023-03-19T21:43:00Z">
            <w:rPr>
              <w:ins w:id="5002" w:author="Tomas Blazauskas" w:date="2023-03-19T08:41:00Z"/>
              <w:b/>
              <w:bCs/>
            </w:rPr>
          </w:rPrChange>
        </w:rPr>
        <w:pPrChange w:id="5003" w:author="Binkis Mikas" w:date="2023-03-19T22:54:00Z">
          <w:pPr>
            <w:pStyle w:val="paragraph"/>
            <w:numPr>
              <w:numId w:val="31"/>
            </w:numPr>
            <w:spacing w:before="0" w:beforeAutospacing="0" w:after="0" w:afterAutospacing="0"/>
            <w:ind w:left="3754" w:hanging="363"/>
            <w:jc w:val="both"/>
            <w:textAlignment w:val="baseline"/>
          </w:pPr>
        </w:pPrChange>
      </w:pPr>
      <w:ins w:id="5004" w:author="Tomas Blazauskas" w:date="2023-03-19T08:41:00Z">
        <w:r w:rsidRPr="001D68A7">
          <w:rPr>
            <w:rStyle w:val="normaltextrun"/>
            <w:rFonts w:ascii="Palatino Linotype" w:hAnsi="Palatino Linotype"/>
            <w:sz w:val="20"/>
            <w:szCs w:val="20"/>
            <w:lang w:val="en-US"/>
          </w:rPr>
          <w:t xml:space="preserve">The </w:t>
        </w:r>
      </w:ins>
      <w:ins w:id="5005" w:author="Tomas Blazauskas" w:date="2023-03-19T18:48:00Z">
        <w:r w:rsidR="002F4791" w:rsidRPr="001D68A7">
          <w:rPr>
            <w:rStyle w:val="normaltextrun"/>
            <w:rFonts w:ascii="Palatino Linotype" w:hAnsi="Palatino Linotype"/>
            <w:sz w:val="20"/>
            <w:szCs w:val="20"/>
            <w:lang w:val="en-US"/>
          </w:rPr>
          <w:t>researche</w:t>
        </w:r>
      </w:ins>
      <w:ins w:id="5006" w:author="Tomas Blazauskas" w:date="2023-03-20T07:18:00Z">
        <w:r w:rsidR="000222FE">
          <w:rPr>
            <w:rStyle w:val="normaltextrun"/>
            <w:rFonts w:ascii="Palatino Linotype" w:hAnsi="Palatino Linotype"/>
            <w:sz w:val="20"/>
            <w:szCs w:val="20"/>
            <w:lang w:val="en-US"/>
          </w:rPr>
          <w:t>r</w:t>
        </w:r>
      </w:ins>
      <w:ins w:id="5007" w:author="Tomas Blazauskas" w:date="2023-03-19T08:41:00Z">
        <w:r w:rsidRPr="001D68A7">
          <w:rPr>
            <w:rStyle w:val="normaltextrun"/>
            <w:rFonts w:ascii="Palatino Linotype" w:hAnsi="Palatino Linotype"/>
            <w:sz w:val="20"/>
            <w:szCs w:val="20"/>
            <w:lang w:val="en-US"/>
          </w:rPr>
          <w:t xml:space="preserve"> turns on the 2D scene with sequential transition, which is set to 6 viewing positions with a 1-meter distance between every two </w:t>
        </w:r>
        <w:proofErr w:type="gramStart"/>
        <w:r w:rsidRPr="001D68A7">
          <w:rPr>
            <w:rStyle w:val="normaltextrun"/>
            <w:rFonts w:ascii="Palatino Linotype" w:hAnsi="Palatino Linotype"/>
            <w:sz w:val="20"/>
            <w:szCs w:val="20"/>
            <w:lang w:val="en-US"/>
          </w:rPr>
          <w:t>positions;</w:t>
        </w:r>
        <w:proofErr w:type="gramEnd"/>
        <w:r w:rsidRPr="001D68A7">
          <w:rPr>
            <w:rStyle w:val="eop"/>
            <w:rFonts w:ascii="Palatino Linotype" w:hAnsi="Palatino Linotype"/>
            <w:b/>
            <w:bCs/>
            <w:sz w:val="20"/>
            <w:szCs w:val="20"/>
          </w:rPr>
          <w:t> </w:t>
        </w:r>
      </w:ins>
    </w:p>
    <w:p w14:paraId="6D53B888" w14:textId="29B5947B" w:rsidR="00062320" w:rsidRPr="001D68A7" w:rsidRDefault="00062320">
      <w:pPr>
        <w:pStyle w:val="paragraph"/>
        <w:numPr>
          <w:ilvl w:val="0"/>
          <w:numId w:val="31"/>
        </w:numPr>
        <w:spacing w:before="0" w:beforeAutospacing="0" w:after="0" w:afterAutospacing="0"/>
        <w:ind w:left="2971"/>
        <w:jc w:val="both"/>
        <w:textAlignment w:val="baseline"/>
        <w:rPr>
          <w:ins w:id="5008" w:author="Tomas Blazauskas" w:date="2023-03-19T08:41:00Z"/>
          <w:rFonts w:ascii="Palatino Linotype" w:hAnsi="Palatino Linotype"/>
          <w:b/>
          <w:bCs/>
          <w:rPrChange w:id="5009" w:author="Binkis Mikas" w:date="2023-03-19T21:43:00Z">
            <w:rPr>
              <w:ins w:id="5010" w:author="Tomas Blazauskas" w:date="2023-03-19T08:41:00Z"/>
              <w:b/>
              <w:bCs/>
            </w:rPr>
          </w:rPrChange>
        </w:rPr>
        <w:pPrChange w:id="5011" w:author="Binkis Mikas" w:date="2023-03-19T22:54:00Z">
          <w:pPr>
            <w:pStyle w:val="paragraph"/>
            <w:numPr>
              <w:numId w:val="31"/>
            </w:numPr>
            <w:spacing w:before="0" w:beforeAutospacing="0" w:after="0" w:afterAutospacing="0"/>
            <w:ind w:left="3754" w:hanging="363"/>
            <w:jc w:val="both"/>
            <w:textAlignment w:val="baseline"/>
          </w:pPr>
        </w:pPrChange>
      </w:pPr>
      <w:ins w:id="5012" w:author="Tomas Blazauskas" w:date="2023-03-19T08:41:00Z">
        <w:r w:rsidRPr="001D68A7">
          <w:rPr>
            <w:rStyle w:val="normaltextrun"/>
            <w:rFonts w:ascii="Palatino Linotype" w:hAnsi="Palatino Linotype"/>
            <w:sz w:val="20"/>
            <w:szCs w:val="20"/>
            <w:lang w:val="en-US"/>
          </w:rPr>
          <w:t>The participant is instructed to circle around the moving object, changing the viewing position 6 times (from 1st to 2nd, from 2nd to 3rd, ..., from 6th to 1st</w:t>
        </w:r>
        <w:proofErr w:type="gramStart"/>
        <w:r w:rsidRPr="001D68A7">
          <w:rPr>
            <w:rStyle w:val="normaltextrun"/>
            <w:rFonts w:ascii="Palatino Linotype" w:hAnsi="Palatino Linotype"/>
            <w:sz w:val="20"/>
            <w:szCs w:val="20"/>
            <w:lang w:val="en-US"/>
          </w:rPr>
          <w:t>);</w:t>
        </w:r>
        <w:proofErr w:type="gramEnd"/>
        <w:r w:rsidRPr="001D68A7">
          <w:rPr>
            <w:rStyle w:val="normaltextrun"/>
            <w:rFonts w:ascii="Palatino Linotype" w:hAnsi="Palatino Linotype"/>
            <w:sz w:val="20"/>
            <w:szCs w:val="20"/>
            <w:lang w:val="en-US"/>
          </w:rPr>
          <w:t> </w:t>
        </w:r>
        <w:r w:rsidRPr="001D68A7">
          <w:rPr>
            <w:rStyle w:val="eop"/>
            <w:rFonts w:ascii="Palatino Linotype" w:hAnsi="Palatino Linotype"/>
            <w:b/>
            <w:bCs/>
            <w:sz w:val="20"/>
            <w:szCs w:val="20"/>
          </w:rPr>
          <w:t> </w:t>
        </w:r>
      </w:ins>
    </w:p>
    <w:p w14:paraId="3FDB3902" w14:textId="26C4715F" w:rsidR="00062320" w:rsidRPr="001D68A7" w:rsidRDefault="00062320">
      <w:pPr>
        <w:pStyle w:val="paragraph"/>
        <w:numPr>
          <w:ilvl w:val="0"/>
          <w:numId w:val="31"/>
        </w:numPr>
        <w:spacing w:before="0" w:beforeAutospacing="0" w:after="0" w:afterAutospacing="0"/>
        <w:ind w:left="2971"/>
        <w:jc w:val="both"/>
        <w:textAlignment w:val="baseline"/>
        <w:rPr>
          <w:ins w:id="5013" w:author="Tomas Blazauskas" w:date="2023-03-19T08:41:00Z"/>
          <w:rFonts w:ascii="Palatino Linotype" w:hAnsi="Palatino Linotype"/>
          <w:b/>
          <w:bCs/>
          <w:rPrChange w:id="5014" w:author="Binkis Mikas" w:date="2023-03-19T21:43:00Z">
            <w:rPr>
              <w:ins w:id="5015" w:author="Tomas Blazauskas" w:date="2023-03-19T08:41:00Z"/>
              <w:b/>
              <w:bCs/>
            </w:rPr>
          </w:rPrChange>
        </w:rPr>
        <w:pPrChange w:id="5016" w:author="Binkis Mikas" w:date="2023-03-19T22:54:00Z">
          <w:pPr>
            <w:pStyle w:val="paragraph"/>
            <w:numPr>
              <w:numId w:val="31"/>
            </w:numPr>
            <w:spacing w:before="0" w:beforeAutospacing="0" w:after="0" w:afterAutospacing="0"/>
            <w:ind w:left="3754" w:hanging="363"/>
            <w:jc w:val="both"/>
            <w:textAlignment w:val="baseline"/>
          </w:pPr>
        </w:pPrChange>
      </w:pPr>
      <w:ins w:id="5017" w:author="Tomas Blazauskas" w:date="2023-03-19T08:41:00Z">
        <w:r w:rsidRPr="001D68A7">
          <w:rPr>
            <w:rStyle w:val="normaltextrun"/>
            <w:rFonts w:ascii="Palatino Linotype" w:hAnsi="Palatino Linotype"/>
            <w:sz w:val="20"/>
            <w:szCs w:val="20"/>
            <w:lang w:val="en-US"/>
          </w:rPr>
          <w:t xml:space="preserve">The participant is </w:t>
        </w:r>
      </w:ins>
      <w:ins w:id="5018" w:author="Tomas Blazauskas" w:date="2023-03-19T18:48:00Z">
        <w:r w:rsidR="002F4791" w:rsidRPr="001D68A7">
          <w:rPr>
            <w:rStyle w:val="normaltextrun"/>
            <w:rFonts w:ascii="Palatino Linotype" w:hAnsi="Palatino Linotype"/>
            <w:sz w:val="20"/>
            <w:szCs w:val="20"/>
            <w:lang w:val="en-US"/>
          </w:rPr>
          <w:t xml:space="preserve">instructed </w:t>
        </w:r>
      </w:ins>
      <w:ins w:id="5019" w:author="Tomas Blazauskas" w:date="2023-03-19T08:41:00Z">
        <w:r w:rsidRPr="001D68A7">
          <w:rPr>
            <w:rStyle w:val="normaltextrun"/>
            <w:rFonts w:ascii="Palatino Linotype" w:hAnsi="Palatino Linotype"/>
            <w:sz w:val="20"/>
            <w:szCs w:val="20"/>
            <w:lang w:val="en-US"/>
          </w:rPr>
          <w:t xml:space="preserve">to repeat instruction no. 7 in reverse </w:t>
        </w:r>
        <w:proofErr w:type="gramStart"/>
        <w:r w:rsidRPr="001D68A7">
          <w:rPr>
            <w:rStyle w:val="normaltextrun"/>
            <w:rFonts w:ascii="Palatino Linotype" w:hAnsi="Palatino Linotype"/>
            <w:sz w:val="20"/>
            <w:szCs w:val="20"/>
            <w:lang w:val="en-US"/>
          </w:rPr>
          <w:t>order;</w:t>
        </w:r>
        <w:proofErr w:type="gramEnd"/>
        <w:r w:rsidRPr="001D68A7">
          <w:rPr>
            <w:rStyle w:val="eop"/>
            <w:rFonts w:ascii="Palatino Linotype" w:hAnsi="Palatino Linotype"/>
            <w:b/>
            <w:bCs/>
            <w:sz w:val="20"/>
            <w:szCs w:val="20"/>
          </w:rPr>
          <w:t> </w:t>
        </w:r>
      </w:ins>
    </w:p>
    <w:p w14:paraId="5826E874" w14:textId="0BE3D903" w:rsidR="00062320" w:rsidRPr="001D68A7" w:rsidRDefault="00062320">
      <w:pPr>
        <w:pStyle w:val="paragraph"/>
        <w:numPr>
          <w:ilvl w:val="0"/>
          <w:numId w:val="31"/>
        </w:numPr>
        <w:spacing w:before="0" w:beforeAutospacing="0" w:after="0" w:afterAutospacing="0"/>
        <w:ind w:left="2971"/>
        <w:jc w:val="both"/>
        <w:textAlignment w:val="baseline"/>
        <w:rPr>
          <w:ins w:id="5020" w:author="Tomas Blazauskas" w:date="2023-03-19T08:41:00Z"/>
          <w:rFonts w:ascii="Palatino Linotype" w:hAnsi="Palatino Linotype"/>
          <w:b/>
          <w:bCs/>
          <w:rPrChange w:id="5021" w:author="Binkis Mikas" w:date="2023-03-19T21:43:00Z">
            <w:rPr>
              <w:ins w:id="5022" w:author="Tomas Blazauskas" w:date="2023-03-19T08:41:00Z"/>
              <w:b/>
              <w:bCs/>
            </w:rPr>
          </w:rPrChange>
        </w:rPr>
        <w:pPrChange w:id="5023" w:author="Binkis Mikas" w:date="2023-03-19T22:54:00Z">
          <w:pPr>
            <w:pStyle w:val="paragraph"/>
            <w:numPr>
              <w:numId w:val="31"/>
            </w:numPr>
            <w:spacing w:before="0" w:beforeAutospacing="0" w:after="0" w:afterAutospacing="0"/>
            <w:ind w:left="3754" w:hanging="363"/>
            <w:jc w:val="both"/>
            <w:textAlignment w:val="baseline"/>
          </w:pPr>
        </w:pPrChange>
      </w:pPr>
      <w:ins w:id="5024" w:author="Tomas Blazauskas" w:date="2023-03-19T08:41:00Z">
        <w:r w:rsidRPr="001D68A7">
          <w:rPr>
            <w:rStyle w:val="normaltextrun"/>
            <w:rFonts w:ascii="Palatino Linotype" w:hAnsi="Palatino Linotype"/>
            <w:sz w:val="20"/>
            <w:szCs w:val="20"/>
            <w:lang w:val="en-US"/>
          </w:rPr>
          <w:t xml:space="preserve">The </w:t>
        </w:r>
      </w:ins>
      <w:ins w:id="5025" w:author="Tomas Blazauskas" w:date="2023-03-19T18:49:00Z">
        <w:r w:rsidR="002F4791" w:rsidRPr="001D68A7">
          <w:rPr>
            <w:rStyle w:val="normaltextrun"/>
            <w:rFonts w:ascii="Palatino Linotype" w:hAnsi="Palatino Linotype"/>
            <w:sz w:val="20"/>
            <w:szCs w:val="20"/>
            <w:lang w:val="en-US"/>
          </w:rPr>
          <w:t>researche</w:t>
        </w:r>
      </w:ins>
      <w:ins w:id="5026" w:author="Tomas Blazauskas" w:date="2023-03-20T07:18:00Z">
        <w:r w:rsidR="000222FE">
          <w:rPr>
            <w:rStyle w:val="normaltextrun"/>
            <w:rFonts w:ascii="Palatino Linotype" w:hAnsi="Palatino Linotype"/>
            <w:sz w:val="20"/>
            <w:szCs w:val="20"/>
            <w:lang w:val="en-US"/>
          </w:rPr>
          <w:t>r</w:t>
        </w:r>
      </w:ins>
      <w:ins w:id="5027" w:author="Tomas Blazauskas" w:date="2023-03-19T08:41:00Z">
        <w:r w:rsidRPr="001D68A7">
          <w:rPr>
            <w:rStyle w:val="normaltextrun"/>
            <w:rFonts w:ascii="Palatino Linotype" w:hAnsi="Palatino Linotype"/>
            <w:sz w:val="20"/>
            <w:szCs w:val="20"/>
            <w:lang w:val="en-US"/>
          </w:rPr>
          <w:t xml:space="preserve"> turns on the lower-quality 3D scene with </w:t>
        </w:r>
      </w:ins>
      <w:ins w:id="5028" w:author="Tomas Blazauskas" w:date="2023-03-19T18:49:00Z">
        <w:r w:rsidR="002F4791" w:rsidRPr="001D68A7">
          <w:rPr>
            <w:rStyle w:val="normaltextrun"/>
            <w:rFonts w:ascii="Palatino Linotype" w:hAnsi="Palatino Linotype"/>
            <w:sz w:val="20"/>
            <w:szCs w:val="20"/>
            <w:lang w:val="en-US"/>
          </w:rPr>
          <w:t>unrestricted</w:t>
        </w:r>
      </w:ins>
      <w:ins w:id="5029" w:author="Tomas Blazauskas" w:date="2023-03-19T08:41:00Z">
        <w:r w:rsidRPr="001D68A7">
          <w:rPr>
            <w:rStyle w:val="normaltextrun"/>
            <w:rFonts w:ascii="Palatino Linotype" w:hAnsi="Palatino Linotype"/>
            <w:sz w:val="20"/>
            <w:szCs w:val="20"/>
            <w:lang w:val="en-US"/>
          </w:rPr>
          <w:t xml:space="preserve"> </w:t>
        </w:r>
        <w:proofErr w:type="gramStart"/>
        <w:r w:rsidRPr="001D68A7">
          <w:rPr>
            <w:rStyle w:val="normaltextrun"/>
            <w:rFonts w:ascii="Palatino Linotype" w:hAnsi="Palatino Linotype"/>
            <w:sz w:val="20"/>
            <w:szCs w:val="20"/>
            <w:lang w:val="en-US"/>
          </w:rPr>
          <w:t>movement;</w:t>
        </w:r>
        <w:proofErr w:type="gramEnd"/>
        <w:r w:rsidRPr="001D68A7">
          <w:rPr>
            <w:rStyle w:val="eop"/>
            <w:rFonts w:ascii="Palatino Linotype" w:hAnsi="Palatino Linotype"/>
            <w:b/>
            <w:bCs/>
            <w:sz w:val="20"/>
            <w:szCs w:val="20"/>
          </w:rPr>
          <w:t> </w:t>
        </w:r>
      </w:ins>
    </w:p>
    <w:p w14:paraId="67B0851A" w14:textId="5BFEFEEF" w:rsidR="00062320" w:rsidRPr="001D68A7" w:rsidRDefault="00062320">
      <w:pPr>
        <w:pStyle w:val="paragraph"/>
        <w:numPr>
          <w:ilvl w:val="0"/>
          <w:numId w:val="31"/>
        </w:numPr>
        <w:spacing w:before="0" w:beforeAutospacing="0" w:after="0" w:afterAutospacing="0"/>
        <w:ind w:left="2971"/>
        <w:jc w:val="both"/>
        <w:textAlignment w:val="baseline"/>
        <w:rPr>
          <w:ins w:id="5030" w:author="Tomas Blazauskas" w:date="2023-03-19T08:41:00Z"/>
          <w:rFonts w:ascii="Palatino Linotype" w:hAnsi="Palatino Linotype"/>
          <w:b/>
          <w:bCs/>
          <w:rPrChange w:id="5031" w:author="Binkis Mikas" w:date="2023-03-19T21:43:00Z">
            <w:rPr>
              <w:ins w:id="5032" w:author="Tomas Blazauskas" w:date="2023-03-19T08:41:00Z"/>
              <w:b/>
              <w:bCs/>
            </w:rPr>
          </w:rPrChange>
        </w:rPr>
        <w:pPrChange w:id="5033" w:author="Binkis Mikas" w:date="2023-03-19T22:54:00Z">
          <w:pPr>
            <w:pStyle w:val="paragraph"/>
            <w:numPr>
              <w:numId w:val="31"/>
            </w:numPr>
            <w:spacing w:before="0" w:beforeAutospacing="0" w:after="0" w:afterAutospacing="0"/>
            <w:ind w:left="3754" w:hanging="363"/>
            <w:jc w:val="both"/>
            <w:textAlignment w:val="baseline"/>
          </w:pPr>
        </w:pPrChange>
      </w:pPr>
      <w:ins w:id="5034" w:author="Tomas Blazauskas" w:date="2023-03-19T08:41:00Z">
        <w:r w:rsidRPr="001D68A7">
          <w:rPr>
            <w:rStyle w:val="normaltextrun"/>
            <w:rFonts w:ascii="Palatino Linotype" w:hAnsi="Palatino Linotype"/>
            <w:sz w:val="20"/>
            <w:szCs w:val="20"/>
            <w:lang w:val="en-US"/>
          </w:rPr>
          <w:t xml:space="preserve">The participant is instructed to circle </w:t>
        </w:r>
      </w:ins>
      <w:ins w:id="5035" w:author="Tomas Blazauskas" w:date="2023-03-19T18:49:00Z">
        <w:r w:rsidR="002F4791" w:rsidRPr="001D68A7">
          <w:rPr>
            <w:rStyle w:val="normaltextrun"/>
            <w:rFonts w:ascii="Palatino Linotype" w:hAnsi="Palatino Linotype"/>
            <w:sz w:val="20"/>
            <w:szCs w:val="20"/>
            <w:lang w:val="en-US"/>
          </w:rPr>
          <w:t xml:space="preserve">around </w:t>
        </w:r>
      </w:ins>
      <w:ins w:id="5036" w:author="Tomas Blazauskas" w:date="2023-03-19T08:41:00Z">
        <w:r w:rsidRPr="001D68A7">
          <w:rPr>
            <w:rStyle w:val="normaltextrun"/>
            <w:rFonts w:ascii="Palatino Linotype" w:hAnsi="Palatino Linotype"/>
            <w:sz w:val="20"/>
            <w:szCs w:val="20"/>
            <w:lang w:val="en-US"/>
          </w:rPr>
          <w:t xml:space="preserve">the moving object in two opposite </w:t>
        </w:r>
        <w:proofErr w:type="gramStart"/>
        <w:r w:rsidRPr="001D68A7">
          <w:rPr>
            <w:rStyle w:val="normaltextrun"/>
            <w:rFonts w:ascii="Palatino Linotype" w:hAnsi="Palatino Linotype"/>
            <w:sz w:val="20"/>
            <w:szCs w:val="20"/>
            <w:lang w:val="en-US"/>
          </w:rPr>
          <w:t>directions;</w:t>
        </w:r>
        <w:proofErr w:type="gramEnd"/>
        <w:r w:rsidRPr="001D68A7">
          <w:rPr>
            <w:rStyle w:val="eop"/>
            <w:rFonts w:ascii="Palatino Linotype" w:hAnsi="Palatino Linotype"/>
            <w:b/>
            <w:bCs/>
            <w:sz w:val="20"/>
            <w:szCs w:val="20"/>
          </w:rPr>
          <w:t> </w:t>
        </w:r>
      </w:ins>
    </w:p>
    <w:p w14:paraId="2A8D9E2B" w14:textId="43F752AE" w:rsidR="002F4791" w:rsidRPr="001D68A7" w:rsidRDefault="00062320">
      <w:pPr>
        <w:pStyle w:val="paragraph"/>
        <w:numPr>
          <w:ilvl w:val="0"/>
          <w:numId w:val="31"/>
        </w:numPr>
        <w:spacing w:before="0" w:beforeAutospacing="0" w:after="0" w:afterAutospacing="0"/>
        <w:ind w:left="2971"/>
        <w:jc w:val="both"/>
        <w:textAlignment w:val="baseline"/>
        <w:rPr>
          <w:ins w:id="5037" w:author="Tomas Blazauskas" w:date="2023-03-19T18:50:00Z"/>
          <w:rFonts w:ascii="Palatino Linotype" w:hAnsi="Palatino Linotype"/>
          <w:b/>
          <w:bCs/>
          <w:rPrChange w:id="5038" w:author="Binkis Mikas" w:date="2023-03-19T21:43:00Z">
            <w:rPr>
              <w:ins w:id="5039" w:author="Tomas Blazauskas" w:date="2023-03-19T18:50:00Z"/>
              <w:b/>
              <w:bCs/>
            </w:rPr>
          </w:rPrChange>
        </w:rPr>
        <w:pPrChange w:id="5040" w:author="Binkis Mikas" w:date="2023-03-19T22:54:00Z">
          <w:pPr>
            <w:pStyle w:val="paragraph"/>
            <w:numPr>
              <w:numId w:val="31"/>
            </w:numPr>
            <w:spacing w:before="0" w:beforeAutospacing="0" w:after="0" w:afterAutospacing="0"/>
            <w:ind w:left="3754" w:hanging="363"/>
            <w:jc w:val="both"/>
            <w:textAlignment w:val="baseline"/>
          </w:pPr>
        </w:pPrChange>
      </w:pPr>
      <w:ins w:id="5041" w:author="Tomas Blazauskas" w:date="2023-03-19T08:41:00Z">
        <w:r w:rsidRPr="001D68A7">
          <w:rPr>
            <w:rStyle w:val="normaltextrun"/>
            <w:rFonts w:ascii="Palatino Linotype" w:hAnsi="Palatino Linotype"/>
            <w:sz w:val="20"/>
            <w:szCs w:val="20"/>
            <w:lang w:val="en-US"/>
          </w:rPr>
          <w:t xml:space="preserve">The </w:t>
        </w:r>
      </w:ins>
      <w:ins w:id="5042" w:author="Tomas Blazauskas" w:date="2023-03-19T18:49:00Z">
        <w:r w:rsidR="002F4791" w:rsidRPr="001D68A7">
          <w:rPr>
            <w:rStyle w:val="normaltextrun"/>
            <w:rFonts w:ascii="Palatino Linotype" w:hAnsi="Palatino Linotype"/>
            <w:sz w:val="20"/>
            <w:szCs w:val="20"/>
            <w:lang w:val="en-US"/>
          </w:rPr>
          <w:t>researche</w:t>
        </w:r>
      </w:ins>
      <w:ins w:id="5043" w:author="Tomas Blazauskas" w:date="2023-03-20T07:18:00Z">
        <w:r w:rsidR="000222FE">
          <w:rPr>
            <w:rStyle w:val="normaltextrun"/>
            <w:rFonts w:ascii="Palatino Linotype" w:hAnsi="Palatino Linotype"/>
            <w:sz w:val="20"/>
            <w:szCs w:val="20"/>
            <w:lang w:val="en-US"/>
          </w:rPr>
          <w:t>r</w:t>
        </w:r>
      </w:ins>
      <w:ins w:id="5044" w:author="Tomas Blazauskas" w:date="2023-03-19T08:41:00Z">
        <w:r w:rsidRPr="001D68A7">
          <w:rPr>
            <w:rStyle w:val="normaltextrun"/>
            <w:rFonts w:ascii="Palatino Linotype" w:hAnsi="Palatino Linotype"/>
            <w:sz w:val="20"/>
            <w:szCs w:val="20"/>
            <w:lang w:val="en-US"/>
          </w:rPr>
          <w:t xml:space="preserve"> turns on the higher-quality 3D scene with </w:t>
        </w:r>
      </w:ins>
      <w:ins w:id="5045" w:author="Tomas Blazauskas" w:date="2023-03-19T18:50:00Z">
        <w:r w:rsidR="002F4791" w:rsidRPr="001D68A7">
          <w:rPr>
            <w:rStyle w:val="normaltextrun"/>
            <w:rFonts w:ascii="Palatino Linotype" w:hAnsi="Palatino Linotype"/>
            <w:sz w:val="20"/>
            <w:szCs w:val="20"/>
            <w:lang w:val="en-US"/>
          </w:rPr>
          <w:t xml:space="preserve">unrestricted </w:t>
        </w:r>
        <w:proofErr w:type="gramStart"/>
        <w:r w:rsidR="002F4791" w:rsidRPr="001D68A7">
          <w:rPr>
            <w:rStyle w:val="normaltextrun"/>
            <w:rFonts w:ascii="Palatino Linotype" w:hAnsi="Palatino Linotype"/>
            <w:sz w:val="20"/>
            <w:szCs w:val="20"/>
            <w:lang w:val="en-US"/>
          </w:rPr>
          <w:t>movement;</w:t>
        </w:r>
        <w:proofErr w:type="gramEnd"/>
        <w:r w:rsidR="002F4791" w:rsidRPr="001D68A7">
          <w:rPr>
            <w:rStyle w:val="eop"/>
            <w:rFonts w:ascii="Palatino Linotype" w:hAnsi="Palatino Linotype"/>
            <w:b/>
            <w:bCs/>
            <w:sz w:val="20"/>
            <w:szCs w:val="20"/>
          </w:rPr>
          <w:t> </w:t>
        </w:r>
      </w:ins>
    </w:p>
    <w:p w14:paraId="6641B04E" w14:textId="35C81130" w:rsidR="00062320" w:rsidRPr="001D68A7" w:rsidRDefault="00062320">
      <w:pPr>
        <w:pStyle w:val="paragraph"/>
        <w:numPr>
          <w:ilvl w:val="0"/>
          <w:numId w:val="31"/>
        </w:numPr>
        <w:spacing w:before="0" w:beforeAutospacing="0" w:after="0" w:afterAutospacing="0"/>
        <w:ind w:left="2971"/>
        <w:jc w:val="both"/>
        <w:textAlignment w:val="baseline"/>
        <w:rPr>
          <w:ins w:id="5046" w:author="Tomas Blazauskas" w:date="2023-03-19T08:41:00Z"/>
          <w:rFonts w:ascii="Palatino Linotype" w:hAnsi="Palatino Linotype"/>
          <w:b/>
          <w:bCs/>
          <w:rPrChange w:id="5047" w:author="Binkis Mikas" w:date="2023-03-19T21:43:00Z">
            <w:rPr>
              <w:ins w:id="5048" w:author="Tomas Blazauskas" w:date="2023-03-19T08:41:00Z"/>
              <w:b/>
              <w:bCs/>
            </w:rPr>
          </w:rPrChange>
        </w:rPr>
        <w:pPrChange w:id="5049" w:author="Binkis Mikas" w:date="2023-03-19T22:54:00Z">
          <w:pPr>
            <w:pStyle w:val="paragraph"/>
            <w:numPr>
              <w:numId w:val="31"/>
            </w:numPr>
            <w:spacing w:before="0" w:beforeAutospacing="0" w:after="0" w:afterAutospacing="0"/>
            <w:ind w:left="3754" w:hanging="363"/>
            <w:jc w:val="both"/>
            <w:textAlignment w:val="baseline"/>
          </w:pPr>
        </w:pPrChange>
      </w:pPr>
      <w:ins w:id="5050" w:author="Tomas Blazauskas" w:date="2023-03-19T08:41:00Z">
        <w:r w:rsidRPr="001D68A7">
          <w:rPr>
            <w:rStyle w:val="normaltextrun"/>
            <w:rFonts w:ascii="Palatino Linotype" w:hAnsi="Palatino Linotype"/>
            <w:sz w:val="20"/>
            <w:szCs w:val="20"/>
            <w:lang w:val="en-US"/>
          </w:rPr>
          <w:t xml:space="preserve">The participant is </w:t>
        </w:r>
      </w:ins>
      <w:ins w:id="5051" w:author="Tomas Blazauskas" w:date="2023-03-19T18:50:00Z">
        <w:r w:rsidR="002F4791" w:rsidRPr="001D68A7">
          <w:rPr>
            <w:rStyle w:val="normaltextrun"/>
            <w:rFonts w:ascii="Palatino Linotype" w:hAnsi="Palatino Linotype"/>
            <w:sz w:val="20"/>
            <w:szCs w:val="20"/>
            <w:lang w:val="en-US"/>
          </w:rPr>
          <w:t>instructed</w:t>
        </w:r>
      </w:ins>
      <w:ins w:id="5052" w:author="Tomas Blazauskas" w:date="2023-03-19T08:41:00Z">
        <w:r w:rsidRPr="001D68A7">
          <w:rPr>
            <w:rStyle w:val="normaltextrun"/>
            <w:rFonts w:ascii="Palatino Linotype" w:hAnsi="Palatino Linotype"/>
            <w:sz w:val="20"/>
            <w:szCs w:val="20"/>
            <w:lang w:val="en-US"/>
          </w:rPr>
          <w:t xml:space="preserve"> </w:t>
        </w:r>
      </w:ins>
      <w:ins w:id="5053" w:author="Tomas Blazauskas" w:date="2023-03-19T18:50:00Z">
        <w:r w:rsidR="002F4791" w:rsidRPr="001D68A7">
          <w:rPr>
            <w:rStyle w:val="normaltextrun"/>
            <w:rFonts w:ascii="Palatino Linotype" w:hAnsi="Palatino Linotype"/>
            <w:sz w:val="20"/>
            <w:szCs w:val="20"/>
            <w:lang w:val="en-US"/>
          </w:rPr>
          <w:t xml:space="preserve">to circle around the moving object in two opposite directions once </w:t>
        </w:r>
        <w:proofErr w:type="gramStart"/>
        <w:r w:rsidR="002F4791" w:rsidRPr="001D68A7">
          <w:rPr>
            <w:rStyle w:val="normaltextrun"/>
            <w:rFonts w:ascii="Palatino Linotype" w:hAnsi="Palatino Linotype"/>
            <w:sz w:val="20"/>
            <w:szCs w:val="20"/>
            <w:lang w:val="en-US"/>
          </w:rPr>
          <w:t>again;</w:t>
        </w:r>
      </w:ins>
      <w:proofErr w:type="gramEnd"/>
      <w:ins w:id="5054" w:author="Tomas Blazauskas" w:date="2023-03-19T08:41:00Z">
        <w:r w:rsidRPr="001D68A7">
          <w:rPr>
            <w:rStyle w:val="eop"/>
            <w:rFonts w:ascii="Palatino Linotype" w:hAnsi="Palatino Linotype"/>
            <w:b/>
            <w:bCs/>
            <w:sz w:val="20"/>
            <w:szCs w:val="20"/>
          </w:rPr>
          <w:t> </w:t>
        </w:r>
      </w:ins>
    </w:p>
    <w:p w14:paraId="01159A8C" w14:textId="0FDE0B3F" w:rsidR="00062320" w:rsidRPr="001D68A7" w:rsidRDefault="00062320">
      <w:pPr>
        <w:pStyle w:val="paragraph"/>
        <w:numPr>
          <w:ilvl w:val="0"/>
          <w:numId w:val="31"/>
        </w:numPr>
        <w:spacing w:before="0" w:beforeAutospacing="0" w:after="60" w:afterAutospacing="0"/>
        <w:ind w:left="2971"/>
        <w:jc w:val="both"/>
        <w:textAlignment w:val="baseline"/>
        <w:rPr>
          <w:ins w:id="5055" w:author="Tomas Blazauskas" w:date="2023-03-19T08:41:00Z"/>
          <w:rFonts w:ascii="Palatino Linotype" w:hAnsi="Palatino Linotype"/>
          <w:b/>
          <w:bCs/>
          <w:rPrChange w:id="5056" w:author="Binkis Mikas" w:date="2023-03-19T21:43:00Z">
            <w:rPr>
              <w:ins w:id="5057" w:author="Tomas Blazauskas" w:date="2023-03-19T08:41:00Z"/>
              <w:b/>
              <w:bCs/>
            </w:rPr>
          </w:rPrChange>
        </w:rPr>
        <w:pPrChange w:id="5058" w:author="Binkis Mikas" w:date="2023-03-20T00:39:00Z">
          <w:pPr>
            <w:pStyle w:val="paragraph"/>
            <w:numPr>
              <w:numId w:val="31"/>
            </w:numPr>
            <w:spacing w:before="0" w:beforeAutospacing="0" w:after="0" w:afterAutospacing="0"/>
            <w:ind w:left="3754" w:hanging="363"/>
            <w:jc w:val="both"/>
            <w:textAlignment w:val="baseline"/>
          </w:pPr>
        </w:pPrChange>
      </w:pPr>
      <w:ins w:id="5059" w:author="Tomas Blazauskas" w:date="2023-03-19T08:41:00Z">
        <w:r w:rsidRPr="001D68A7">
          <w:rPr>
            <w:rStyle w:val="normaltextrun"/>
            <w:rFonts w:ascii="Palatino Linotype" w:hAnsi="Palatino Linotype"/>
            <w:sz w:val="20"/>
            <w:szCs w:val="20"/>
            <w:lang w:val="en-US"/>
          </w:rPr>
          <w:t xml:space="preserve">The </w:t>
        </w:r>
      </w:ins>
      <w:ins w:id="5060" w:author="Tomas Blazauskas" w:date="2023-03-19T18:50:00Z">
        <w:r w:rsidR="002F4791" w:rsidRPr="001D68A7">
          <w:rPr>
            <w:rStyle w:val="normaltextrun"/>
            <w:rFonts w:ascii="Palatino Linotype" w:hAnsi="Palatino Linotype"/>
            <w:sz w:val="20"/>
            <w:szCs w:val="20"/>
            <w:lang w:val="en-US"/>
          </w:rPr>
          <w:t>researcher</w:t>
        </w:r>
      </w:ins>
      <w:ins w:id="5061" w:author="Tomas Blazauskas" w:date="2023-03-19T08:41:00Z">
        <w:r w:rsidRPr="001D68A7">
          <w:rPr>
            <w:rStyle w:val="normaltextrun"/>
            <w:rFonts w:ascii="Palatino Linotype" w:hAnsi="Palatino Linotype"/>
            <w:sz w:val="20"/>
            <w:szCs w:val="20"/>
            <w:lang w:val="en-US"/>
          </w:rPr>
          <w:t xml:space="preserve"> turns off the experimental </w:t>
        </w:r>
        <w:proofErr w:type="gramStart"/>
        <w:r w:rsidRPr="001D68A7">
          <w:rPr>
            <w:rStyle w:val="normaltextrun"/>
            <w:rFonts w:ascii="Palatino Linotype" w:hAnsi="Palatino Linotype"/>
            <w:sz w:val="20"/>
            <w:szCs w:val="20"/>
            <w:lang w:val="en-US"/>
          </w:rPr>
          <w:t>equipment;</w:t>
        </w:r>
        <w:proofErr w:type="gramEnd"/>
        <w:r w:rsidRPr="001D68A7">
          <w:rPr>
            <w:rStyle w:val="eop"/>
            <w:rFonts w:ascii="Palatino Linotype" w:hAnsi="Palatino Linotype"/>
            <w:b/>
            <w:bCs/>
            <w:sz w:val="20"/>
            <w:szCs w:val="20"/>
          </w:rPr>
          <w:t> </w:t>
        </w:r>
      </w:ins>
    </w:p>
    <w:p w14:paraId="34D6AA27" w14:textId="21DF17CD" w:rsidR="00062320" w:rsidRPr="001D68A7" w:rsidRDefault="00062320">
      <w:pPr>
        <w:pStyle w:val="MDPI21heading1"/>
        <w:spacing w:before="0" w:after="0"/>
        <w:ind w:firstLine="425"/>
        <w:jc w:val="both"/>
        <w:rPr>
          <w:ins w:id="5062" w:author="Tomas Blazauskas" w:date="2023-03-19T08:41:00Z"/>
          <w:rStyle w:val="eop"/>
          <w:rFonts w:ascii="Times New Roman" w:hAnsi="Times New Roman"/>
          <w:b w:val="0"/>
          <w:bCs/>
          <w:snapToGrid/>
          <w:color w:val="auto"/>
          <w:sz w:val="24"/>
          <w:szCs w:val="20"/>
          <w:lang w:val="lt-LT" w:eastAsia="lt-LT" w:bidi="ar-SA"/>
        </w:rPr>
        <w:pPrChange w:id="5063" w:author="Binkis Mikas" w:date="2023-03-19T23:40:00Z">
          <w:pPr>
            <w:pStyle w:val="MDPI21heading1"/>
            <w:ind w:firstLine="425"/>
            <w:jc w:val="both"/>
          </w:pPr>
        </w:pPrChange>
      </w:pPr>
      <w:ins w:id="5064" w:author="Tomas Blazauskas" w:date="2023-03-19T08:41:00Z">
        <w:r w:rsidRPr="001D68A7">
          <w:rPr>
            <w:rStyle w:val="normaltextrun"/>
            <w:b w:val="0"/>
            <w:bCs/>
            <w:color w:val="auto"/>
            <w:szCs w:val="20"/>
          </w:rPr>
          <w:t>The frame rate was measured as the participant was carrying out instructions no. 7, 8, 10, and 12. The distribution of</w:t>
        </w:r>
      </w:ins>
      <w:ins w:id="5065" w:author="Tomas Blazauskas" w:date="2023-03-20T07:19:00Z">
        <w:r w:rsidR="00811FF9">
          <w:rPr>
            <w:rStyle w:val="normaltextrun"/>
            <w:b w:val="0"/>
            <w:bCs/>
            <w:color w:val="auto"/>
            <w:szCs w:val="20"/>
          </w:rPr>
          <w:t xml:space="preserve"> the</w:t>
        </w:r>
      </w:ins>
      <w:ins w:id="5066" w:author="Tomas Blazauskas" w:date="2023-03-19T08:41:00Z">
        <w:r w:rsidRPr="001D68A7">
          <w:rPr>
            <w:rStyle w:val="normaltextrun"/>
            <w:b w:val="0"/>
            <w:bCs/>
            <w:color w:val="auto"/>
            <w:szCs w:val="20"/>
          </w:rPr>
          <w:t xml:space="preserve"> frame rate </w:t>
        </w:r>
      </w:ins>
      <w:ins w:id="5067" w:author="Tomas Blazauskas" w:date="2023-03-19T18:51:00Z">
        <w:r w:rsidR="002F4791" w:rsidRPr="001D68A7">
          <w:rPr>
            <w:rStyle w:val="normaltextrun"/>
            <w:b w:val="0"/>
            <w:bCs/>
            <w:color w:val="auto"/>
            <w:szCs w:val="20"/>
          </w:rPr>
          <w:t>for</w:t>
        </w:r>
      </w:ins>
      <w:ins w:id="5068" w:author="Tomas Blazauskas" w:date="2023-03-19T08:41:00Z">
        <w:r w:rsidRPr="001D68A7">
          <w:rPr>
            <w:rStyle w:val="normaltextrun"/>
            <w:b w:val="0"/>
            <w:bCs/>
            <w:color w:val="auto"/>
            <w:szCs w:val="20"/>
          </w:rPr>
          <w:t xml:space="preserve"> every experiment is presented in Fig.</w:t>
        </w:r>
        <w:r w:rsidRPr="001D68A7">
          <w:rPr>
            <w:rStyle w:val="eop"/>
            <w:b w:val="0"/>
            <w:bCs/>
            <w:color w:val="auto"/>
            <w:szCs w:val="20"/>
          </w:rPr>
          <w:t> 2</w:t>
        </w:r>
        <w:del w:id="5069" w:author="Binkis Mikas" w:date="2023-03-20T00:34:00Z">
          <w:r w:rsidRPr="001D68A7" w:rsidDel="00E0420B">
            <w:rPr>
              <w:rStyle w:val="eop"/>
              <w:b w:val="0"/>
              <w:bCs/>
              <w:color w:val="auto"/>
              <w:szCs w:val="20"/>
            </w:rPr>
            <w:delText>4</w:delText>
          </w:r>
        </w:del>
      </w:ins>
      <w:ins w:id="5070" w:author="Binkis Mikas" w:date="2023-03-20T00:34:00Z">
        <w:r w:rsidR="00E0420B">
          <w:rPr>
            <w:rStyle w:val="eop"/>
            <w:b w:val="0"/>
            <w:bCs/>
            <w:color w:val="auto"/>
            <w:szCs w:val="20"/>
          </w:rPr>
          <w:t>6</w:t>
        </w:r>
      </w:ins>
      <w:ins w:id="5071" w:author="Tomas Blazauskas" w:date="2023-03-19T08:41:00Z">
        <w:r w:rsidRPr="001D68A7">
          <w:rPr>
            <w:rStyle w:val="eop"/>
            <w:b w:val="0"/>
            <w:bCs/>
            <w:color w:val="auto"/>
            <w:szCs w:val="20"/>
          </w:rPr>
          <w:t>.</w:t>
        </w:r>
      </w:ins>
    </w:p>
    <w:p w14:paraId="2A4A63FA" w14:textId="77777777" w:rsidR="00062320" w:rsidRPr="001D68A7" w:rsidRDefault="00062320">
      <w:pPr>
        <w:pStyle w:val="MDPI21heading1"/>
        <w:rPr>
          <w:ins w:id="5072" w:author="Tomas Blazauskas" w:date="2023-03-19T08:41:00Z"/>
          <w:b w:val="0"/>
          <w:bCs/>
          <w:color w:val="auto"/>
        </w:rPr>
        <w:pPrChange w:id="5073" w:author="Binkis Mikas" w:date="2023-03-20T00:28:00Z">
          <w:pPr>
            <w:pStyle w:val="MDPI21heading1"/>
            <w:ind w:firstLine="425"/>
            <w:jc w:val="both"/>
          </w:pPr>
        </w:pPrChange>
      </w:pPr>
      <w:ins w:id="5074" w:author="Tomas Blazauskas" w:date="2023-03-19T08:41:00Z">
        <w:r w:rsidRPr="001D68A7">
          <w:rPr>
            <w:b w:val="0"/>
            <w:bCs/>
            <w:noProof/>
            <w:color w:val="auto"/>
          </w:rPr>
          <w:lastRenderedPageBreak/>
          <w:drawing>
            <wp:inline distT="0" distB="0" distL="0" distR="0" wp14:anchorId="67568277" wp14:editId="7CD7F79A">
              <wp:extent cx="4713734" cy="2588631"/>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2010" cy="2598667"/>
                      </a:xfrm>
                      <a:prstGeom prst="rect">
                        <a:avLst/>
                      </a:prstGeom>
                      <a:noFill/>
                      <a:ln>
                        <a:noFill/>
                      </a:ln>
                    </pic:spPr>
                  </pic:pic>
                </a:graphicData>
              </a:graphic>
            </wp:inline>
          </w:drawing>
        </w:r>
      </w:ins>
    </w:p>
    <w:p w14:paraId="02EA2994" w14:textId="35FBC0D0" w:rsidR="00062320" w:rsidRPr="001D68A7" w:rsidRDefault="00062320">
      <w:pPr>
        <w:pStyle w:val="MDPI21heading1"/>
        <w:spacing w:before="120" w:after="240"/>
        <w:rPr>
          <w:ins w:id="5075" w:author="Tomas Blazauskas" w:date="2023-03-19T08:41:00Z"/>
          <w:b w:val="0"/>
          <w:sz w:val="18"/>
        </w:rPr>
        <w:pPrChange w:id="5076" w:author="Binkis Mikas" w:date="2023-03-19T22:53:00Z">
          <w:pPr>
            <w:pStyle w:val="MDPI21heading1"/>
            <w:ind w:firstLine="425"/>
            <w:jc w:val="center"/>
          </w:pPr>
        </w:pPrChange>
      </w:pPr>
      <w:ins w:id="5077" w:author="Tomas Blazauskas" w:date="2023-03-19T08:41:00Z">
        <w:r w:rsidRPr="001D68A7">
          <w:rPr>
            <w:sz w:val="18"/>
          </w:rPr>
          <w:t>Figure 2</w:t>
        </w:r>
      </w:ins>
      <w:ins w:id="5078" w:author="Binkis Mikas" w:date="2023-03-20T00:34:00Z">
        <w:r w:rsidR="00E0420B">
          <w:rPr>
            <w:sz w:val="18"/>
          </w:rPr>
          <w:t>6</w:t>
        </w:r>
      </w:ins>
      <w:ins w:id="5079" w:author="Tomas Blazauskas" w:date="2023-03-19T08:41:00Z">
        <w:del w:id="5080" w:author="Binkis Mikas" w:date="2023-03-20T00:34:00Z">
          <w:r w:rsidRPr="001D68A7" w:rsidDel="00E0420B">
            <w:rPr>
              <w:sz w:val="18"/>
            </w:rPr>
            <w:delText>4</w:delText>
          </w:r>
        </w:del>
        <w:r w:rsidRPr="001D68A7">
          <w:rPr>
            <w:b w:val="0"/>
            <w:sz w:val="18"/>
          </w:rPr>
          <w:t>. 2D and 3D content frame rate distribution</w:t>
        </w:r>
      </w:ins>
    </w:p>
    <w:p w14:paraId="5A89FD34" w14:textId="1A3DDA4E" w:rsidR="00062320" w:rsidRPr="001D68A7" w:rsidRDefault="00062320">
      <w:pPr>
        <w:pStyle w:val="MDPI21heading1"/>
        <w:spacing w:before="0" w:after="0"/>
        <w:ind w:firstLine="425"/>
        <w:jc w:val="both"/>
        <w:rPr>
          <w:b w:val="0"/>
          <w:bCs/>
          <w:color w:val="auto"/>
          <w:rPrChange w:id="5081" w:author="Binkis Mikas" w:date="2023-03-19T21:43:00Z">
            <w:rPr>
              <w:b w:val="0"/>
            </w:rPr>
          </w:rPrChange>
        </w:rPr>
        <w:pPrChange w:id="5082" w:author="Binkis Mikas" w:date="2023-03-19T22:18:00Z">
          <w:pPr>
            <w:pStyle w:val="MDPI21heading1"/>
            <w:ind w:firstLine="425"/>
            <w:jc w:val="both"/>
          </w:pPr>
        </w:pPrChange>
      </w:pPr>
      <w:ins w:id="5083" w:author="Tomas Blazauskas" w:date="2023-03-19T08:41:00Z">
        <w:r w:rsidRPr="001D68A7">
          <w:rPr>
            <w:b w:val="0"/>
            <w:bCs/>
            <w:color w:val="auto"/>
          </w:rPr>
          <w:t xml:space="preserve">The data shows that the </w:t>
        </w:r>
      </w:ins>
      <w:ins w:id="5084" w:author="Tomas Blazauskas" w:date="2023-03-19T18:52:00Z">
        <w:r w:rsidR="002F4791" w:rsidRPr="001D68A7">
          <w:rPr>
            <w:b w:val="0"/>
            <w:bCs/>
            <w:color w:val="auto"/>
          </w:rPr>
          <w:t>two-dimensional</w:t>
        </w:r>
      </w:ins>
      <w:ins w:id="5085" w:author="Tomas Blazauskas" w:date="2023-03-19T08:41:00Z">
        <w:r w:rsidRPr="001D68A7">
          <w:rPr>
            <w:b w:val="0"/>
            <w:bCs/>
            <w:color w:val="auto"/>
          </w:rPr>
          <w:t xml:space="preserve"> scene</w:t>
        </w:r>
      </w:ins>
      <w:ins w:id="5086" w:author="Tomas Blazauskas" w:date="2023-03-19T18:52:00Z">
        <w:r w:rsidR="002F4791" w:rsidRPr="001D68A7">
          <w:rPr>
            <w:b w:val="0"/>
            <w:bCs/>
            <w:color w:val="auto"/>
          </w:rPr>
          <w:t xml:space="preserve"> that uses</w:t>
        </w:r>
      </w:ins>
      <w:ins w:id="5087" w:author="Tomas Blazauskas" w:date="2023-03-19T08:41:00Z">
        <w:r w:rsidRPr="001D68A7">
          <w:rPr>
            <w:b w:val="0"/>
            <w:bCs/>
            <w:color w:val="auto"/>
          </w:rPr>
          <w:t xml:space="preserve"> </w:t>
        </w:r>
      </w:ins>
      <w:ins w:id="5088" w:author="Tomas Blazauskas" w:date="2023-03-19T18:52:00Z">
        <w:r w:rsidR="002F4791" w:rsidRPr="001D68A7">
          <w:rPr>
            <w:b w:val="0"/>
            <w:bCs/>
            <w:color w:val="auto"/>
          </w:rPr>
          <w:t xml:space="preserve">the </w:t>
        </w:r>
      </w:ins>
      <w:ins w:id="5089" w:author="Tomas Blazauskas" w:date="2023-03-19T08:41:00Z">
        <w:r w:rsidRPr="001D68A7">
          <w:rPr>
            <w:b w:val="0"/>
            <w:bCs/>
            <w:color w:val="auto"/>
          </w:rPr>
          <w:t>sequential transition</w:t>
        </w:r>
      </w:ins>
      <w:ins w:id="5090" w:author="Tomas Blazauskas" w:date="2023-03-19T18:51:00Z">
        <w:r w:rsidR="002F4791" w:rsidRPr="001D68A7">
          <w:rPr>
            <w:b w:val="0"/>
            <w:bCs/>
            <w:color w:val="auto"/>
          </w:rPr>
          <w:t xml:space="preserve"> </w:t>
        </w:r>
      </w:ins>
      <w:ins w:id="5091" w:author="Tomas Blazauskas" w:date="2023-03-19T18:52:00Z">
        <w:r w:rsidR="002F4791" w:rsidRPr="001D68A7">
          <w:rPr>
            <w:b w:val="0"/>
            <w:bCs/>
            <w:color w:val="auto"/>
          </w:rPr>
          <w:t>e</w:t>
        </w:r>
      </w:ins>
      <w:ins w:id="5092" w:author="Tomas Blazauskas" w:date="2023-03-19T08:41:00Z">
        <w:r w:rsidRPr="001D68A7">
          <w:rPr>
            <w:b w:val="0"/>
            <w:bCs/>
            <w:color w:val="auto"/>
          </w:rPr>
          <w:t>nsures a stable frame rate of around 72 FPS</w:t>
        </w:r>
      </w:ins>
      <w:ins w:id="5093" w:author="Tomas Blazauskas" w:date="2023-03-19T18:52:00Z">
        <w:r w:rsidR="002F4791" w:rsidRPr="001D68A7">
          <w:rPr>
            <w:b w:val="0"/>
            <w:bCs/>
            <w:color w:val="auto"/>
          </w:rPr>
          <w:t>.</w:t>
        </w:r>
      </w:ins>
      <w:ins w:id="5094" w:author="Tomas Blazauskas" w:date="2023-03-19T08:41:00Z">
        <w:r w:rsidRPr="001D68A7">
          <w:rPr>
            <w:b w:val="0"/>
            <w:bCs/>
            <w:color w:val="auto"/>
          </w:rPr>
          <w:t xml:space="preserve"> </w:t>
        </w:r>
      </w:ins>
      <w:ins w:id="5095" w:author="Tomas Blazauskas" w:date="2023-03-19T18:52:00Z">
        <w:r w:rsidR="002F4791" w:rsidRPr="001D68A7">
          <w:rPr>
            <w:b w:val="0"/>
            <w:bCs/>
            <w:color w:val="auto"/>
          </w:rPr>
          <w:t>T</w:t>
        </w:r>
      </w:ins>
      <w:ins w:id="5096" w:author="Tomas Blazauskas" w:date="2023-03-19T08:41:00Z">
        <w:r w:rsidRPr="001D68A7">
          <w:rPr>
            <w:b w:val="0"/>
            <w:bCs/>
            <w:color w:val="auto"/>
          </w:rPr>
          <w:t xml:space="preserve">he </w:t>
        </w:r>
      </w:ins>
      <w:ins w:id="5097" w:author="Tomas Blazauskas" w:date="2023-03-19T18:53:00Z">
        <w:r w:rsidR="002F4791" w:rsidRPr="001D68A7">
          <w:rPr>
            <w:b w:val="0"/>
            <w:bCs/>
            <w:color w:val="auto"/>
          </w:rPr>
          <w:t>average</w:t>
        </w:r>
      </w:ins>
      <w:ins w:id="5098" w:author="Tomas Blazauskas" w:date="2023-03-19T08:41:00Z">
        <w:r w:rsidRPr="001D68A7">
          <w:rPr>
            <w:b w:val="0"/>
            <w:bCs/>
            <w:color w:val="auto"/>
          </w:rPr>
          <w:t xml:space="preserve"> frame rate </w:t>
        </w:r>
      </w:ins>
      <w:ins w:id="5099" w:author="Tomas Blazauskas" w:date="2023-03-19T18:53:00Z">
        <w:r w:rsidR="002F4791" w:rsidRPr="001D68A7">
          <w:rPr>
            <w:b w:val="0"/>
            <w:bCs/>
            <w:color w:val="auto"/>
          </w:rPr>
          <w:t xml:space="preserve">for </w:t>
        </w:r>
      </w:ins>
      <w:ins w:id="5100" w:author="Tomas Blazauskas" w:date="2023-03-19T08:41:00Z">
        <w:r w:rsidRPr="001D68A7">
          <w:rPr>
            <w:b w:val="0"/>
            <w:bCs/>
            <w:color w:val="auto"/>
          </w:rPr>
          <w:t xml:space="preserve">the lower-quality </w:t>
        </w:r>
      </w:ins>
      <w:ins w:id="5101" w:author="Tomas Blazauskas" w:date="2023-03-19T18:53:00Z">
        <w:r w:rsidR="002F4791" w:rsidRPr="001D68A7">
          <w:rPr>
            <w:b w:val="0"/>
            <w:bCs/>
            <w:color w:val="auto"/>
          </w:rPr>
          <w:t>three-dimensional</w:t>
        </w:r>
      </w:ins>
      <w:ins w:id="5102" w:author="Tomas Blazauskas" w:date="2023-03-19T08:41:00Z">
        <w:r w:rsidRPr="001D68A7">
          <w:rPr>
            <w:b w:val="0"/>
            <w:bCs/>
            <w:color w:val="auto"/>
          </w:rPr>
          <w:t xml:space="preserve"> scene is </w:t>
        </w:r>
      </w:ins>
      <w:ins w:id="5103" w:author="Tomas Blazauskas" w:date="2023-03-20T07:16:00Z">
        <w:r w:rsidR="000222FE">
          <w:rPr>
            <w:b w:val="0"/>
            <w:bCs/>
            <w:color w:val="auto"/>
          </w:rPr>
          <w:t>approximately</w:t>
        </w:r>
      </w:ins>
      <w:ins w:id="5104" w:author="Tomas Blazauskas" w:date="2023-03-19T08:41:00Z">
        <w:r w:rsidRPr="001D68A7">
          <w:rPr>
            <w:b w:val="0"/>
            <w:bCs/>
            <w:color w:val="auto"/>
          </w:rPr>
          <w:t xml:space="preserve"> 60 FPS</w:t>
        </w:r>
      </w:ins>
      <w:ins w:id="5105" w:author="Tomas Blazauskas" w:date="2023-03-20T07:15:00Z">
        <w:r w:rsidR="000222FE">
          <w:rPr>
            <w:b w:val="0"/>
            <w:bCs/>
            <w:color w:val="auto"/>
          </w:rPr>
          <w:t>.</w:t>
        </w:r>
      </w:ins>
      <w:ins w:id="5106" w:author="Tomas Blazauskas" w:date="2023-03-19T08:41:00Z">
        <w:r w:rsidRPr="001D68A7">
          <w:rPr>
            <w:b w:val="0"/>
            <w:bCs/>
            <w:color w:val="auto"/>
          </w:rPr>
          <w:t xml:space="preserve"> </w:t>
        </w:r>
      </w:ins>
      <w:ins w:id="5107" w:author="Tomas Blazauskas" w:date="2023-03-20T07:15:00Z">
        <w:r w:rsidR="000222FE">
          <w:rPr>
            <w:b w:val="0"/>
            <w:bCs/>
            <w:color w:val="auto"/>
          </w:rPr>
          <w:t>H</w:t>
        </w:r>
      </w:ins>
      <w:ins w:id="5108" w:author="Tomas Blazauskas" w:date="2023-03-19T08:41:00Z">
        <w:r w:rsidRPr="001D68A7">
          <w:rPr>
            <w:b w:val="0"/>
            <w:bCs/>
            <w:color w:val="auto"/>
          </w:rPr>
          <w:t>owever, it is not stable since the lower bound of the boxplot reaches 23 FPS</w:t>
        </w:r>
      </w:ins>
      <w:ins w:id="5109" w:author="Tomas Blazauskas" w:date="2023-03-19T18:53:00Z">
        <w:r w:rsidR="002F4791" w:rsidRPr="001D68A7">
          <w:rPr>
            <w:b w:val="0"/>
            <w:bCs/>
            <w:color w:val="auto"/>
          </w:rPr>
          <w:t>.</w:t>
        </w:r>
      </w:ins>
      <w:ins w:id="5110" w:author="Tomas Blazauskas" w:date="2023-03-19T08:41:00Z">
        <w:r w:rsidRPr="001D68A7">
          <w:rPr>
            <w:b w:val="0"/>
            <w:bCs/>
            <w:color w:val="auto"/>
          </w:rPr>
          <w:t xml:space="preserve"> </w:t>
        </w:r>
      </w:ins>
      <w:ins w:id="5111" w:author="Tomas Blazauskas" w:date="2023-03-19T18:53:00Z">
        <w:r w:rsidR="002F4791" w:rsidRPr="001D68A7">
          <w:rPr>
            <w:b w:val="0"/>
            <w:bCs/>
            <w:color w:val="auto"/>
          </w:rPr>
          <w:t>T</w:t>
        </w:r>
      </w:ins>
      <w:ins w:id="5112" w:author="Tomas Blazauskas" w:date="2023-03-19T08:41:00Z">
        <w:r w:rsidRPr="001D68A7">
          <w:rPr>
            <w:b w:val="0"/>
            <w:bCs/>
            <w:color w:val="auto"/>
          </w:rPr>
          <w:t xml:space="preserve">he </w:t>
        </w:r>
      </w:ins>
      <w:ins w:id="5113" w:author="Tomas Blazauskas" w:date="2023-03-19T18:53:00Z">
        <w:r w:rsidR="002F4791" w:rsidRPr="001D68A7">
          <w:rPr>
            <w:b w:val="0"/>
            <w:bCs/>
            <w:color w:val="auto"/>
          </w:rPr>
          <w:t xml:space="preserve">VR device is not </w:t>
        </w:r>
      </w:ins>
      <w:ins w:id="5114" w:author="Tomas Blazauskas" w:date="2023-03-19T18:54:00Z">
        <w:r w:rsidR="002F4791" w:rsidRPr="001D68A7">
          <w:rPr>
            <w:b w:val="0"/>
            <w:bCs/>
            <w:color w:val="auto"/>
          </w:rPr>
          <w:t xml:space="preserve">able to produce </w:t>
        </w:r>
      </w:ins>
      <w:ins w:id="5115" w:author="Tomas Blazauskas" w:date="2023-03-20T07:15:00Z">
        <w:r w:rsidR="000222FE">
          <w:rPr>
            <w:b w:val="0"/>
            <w:bCs/>
            <w:color w:val="auto"/>
          </w:rPr>
          <w:t>a</w:t>
        </w:r>
      </w:ins>
      <w:ins w:id="5116" w:author="Tomas Blazauskas" w:date="2023-03-19T18:54:00Z">
        <w:r w:rsidR="002F4791" w:rsidRPr="001D68A7">
          <w:rPr>
            <w:b w:val="0"/>
            <w:bCs/>
            <w:color w:val="auto"/>
          </w:rPr>
          <w:t xml:space="preserve"> reasonable frame rate for </w:t>
        </w:r>
      </w:ins>
      <w:ins w:id="5117" w:author="Tomas Blazauskas" w:date="2023-03-20T07:15:00Z">
        <w:r w:rsidR="000222FE">
          <w:rPr>
            <w:b w:val="0"/>
            <w:bCs/>
            <w:color w:val="auto"/>
          </w:rPr>
          <w:t>a</w:t>
        </w:r>
      </w:ins>
      <w:ins w:id="5118" w:author="Tomas Blazauskas" w:date="2023-03-19T18:54:00Z">
        <w:r w:rsidR="002F4791" w:rsidRPr="001D68A7">
          <w:rPr>
            <w:b w:val="0"/>
            <w:bCs/>
            <w:color w:val="auto"/>
          </w:rPr>
          <w:t xml:space="preserve"> </w:t>
        </w:r>
      </w:ins>
      <w:ins w:id="5119" w:author="Tomas Blazauskas" w:date="2023-03-19T08:41:00Z">
        <w:r w:rsidRPr="001D68A7">
          <w:rPr>
            <w:b w:val="0"/>
            <w:bCs/>
            <w:color w:val="auto"/>
          </w:rPr>
          <w:t>higher-quality 3D scene.</w:t>
        </w:r>
      </w:ins>
    </w:p>
    <w:p w14:paraId="39E6C523" w14:textId="77777777" w:rsidR="00A86E9F" w:rsidRPr="001D68A7" w:rsidRDefault="00B95AD6" w:rsidP="0029420B">
      <w:pPr>
        <w:pStyle w:val="MDPI21heading1"/>
      </w:pPr>
      <w:r w:rsidRPr="001D68A7">
        <w:t>4</w:t>
      </w:r>
      <w:r w:rsidR="00A86E9F" w:rsidRPr="001D68A7">
        <w:t xml:space="preserve">. </w:t>
      </w:r>
      <w:r w:rsidRPr="001D68A7">
        <w:t>Conclusions</w:t>
      </w:r>
    </w:p>
    <w:p w14:paraId="6C57DD0F" w14:textId="15FCC6BE" w:rsidR="00B95AD6" w:rsidRPr="001D68A7" w:rsidDel="00FF4219" w:rsidRDefault="007E689C">
      <w:pPr>
        <w:pStyle w:val="MDPI31text"/>
        <w:outlineLvl w:val="0"/>
        <w:rPr>
          <w:del w:id="5120" w:author="Tomas Blazauskas" w:date="2023-03-19T19:21:00Z"/>
          <w:color w:val="auto"/>
        </w:rPr>
        <w:pPrChange w:id="5121" w:author="Binkis Mikas" w:date="2023-03-19T22:18:00Z">
          <w:pPr>
            <w:pStyle w:val="MDPI31text"/>
          </w:pPr>
        </w:pPrChange>
      </w:pPr>
      <w:ins w:id="5122" w:author="Tomas Blazauskas" w:date="2023-03-19T19:06:00Z">
        <w:r w:rsidRPr="001D68A7">
          <w:t>The analysis of existing content creation methods has id</w:t>
        </w:r>
      </w:ins>
      <w:ins w:id="5123" w:author="Tomas Blazauskas" w:date="2023-03-19T19:07:00Z">
        <w:r w:rsidRPr="001D68A7">
          <w:t xml:space="preserve">entified </w:t>
        </w:r>
      </w:ins>
      <w:ins w:id="5124" w:author="Tomas Blazauskas" w:date="2023-03-19T19:06:00Z">
        <w:r w:rsidRPr="001D68A7">
          <w:t xml:space="preserve">that </w:t>
        </w:r>
      </w:ins>
      <w:ins w:id="5125" w:author="Tomas Blazauskas" w:date="2023-03-19T19:08:00Z">
        <w:r w:rsidRPr="001D68A7">
          <w:t>the two major approaches are the creation of three-dimensional scenes or</w:t>
        </w:r>
      </w:ins>
      <w:ins w:id="5126" w:author="Tomas Blazauskas" w:date="2023-03-19T19:09:00Z">
        <w:r w:rsidRPr="001D68A7">
          <w:t xml:space="preserve"> using panoramic </w:t>
        </w:r>
      </w:ins>
      <w:ins w:id="5127" w:author="Tomas Blazauskas" w:date="2023-03-19T19:14:00Z">
        <w:r w:rsidRPr="001D68A7">
          <w:t>scenes with two-dimensional content (pictures or videos)</w:t>
        </w:r>
      </w:ins>
      <w:ins w:id="5128" w:author="Tomas Blazauskas" w:date="2023-03-19T19:09:00Z">
        <w:r w:rsidRPr="001D68A7">
          <w:t>. The three-dimensional scenes</w:t>
        </w:r>
      </w:ins>
      <w:ins w:id="5129" w:author="Tomas Blazauskas" w:date="2023-03-19T19:10:00Z">
        <w:r w:rsidRPr="001D68A7">
          <w:t xml:space="preserve"> can enjoy a high level of </w:t>
        </w:r>
        <w:proofErr w:type="spellStart"/>
        <w:r w:rsidRPr="001D68A7">
          <w:t>interactiveness</w:t>
        </w:r>
      </w:ins>
      <w:proofErr w:type="spellEnd"/>
      <w:ins w:id="5130" w:author="Tomas Blazauskas" w:date="2023-03-19T19:11:00Z">
        <w:r w:rsidRPr="001D68A7">
          <w:t xml:space="preserve"> and use unrestricted movement</w:t>
        </w:r>
      </w:ins>
      <w:ins w:id="5131" w:author="Tomas Blazauskas" w:date="2023-03-19T19:12:00Z">
        <w:r w:rsidRPr="001D68A7">
          <w:t xml:space="preserve">. </w:t>
        </w:r>
      </w:ins>
      <w:ins w:id="5132" w:author="Tomas Blazauskas" w:date="2023-03-19T19:13:00Z">
        <w:r w:rsidRPr="001D68A7">
          <w:t xml:space="preserve">On the other hand – the creation of three-dimensional scenes is expensive and time-consuming. </w:t>
        </w:r>
      </w:ins>
      <w:ins w:id="5133" w:author="Tomas Blazauskas" w:date="2023-03-19T19:15:00Z">
        <w:r w:rsidR="00FF4219" w:rsidRPr="001D68A7">
          <w:t>Panoramic scenes usually do not provide the possibility</w:t>
        </w:r>
      </w:ins>
      <w:ins w:id="5134" w:author="Tomas Blazauskas" w:date="2023-03-19T19:16:00Z">
        <w:r w:rsidR="00FF4219" w:rsidRPr="001D68A7">
          <w:t xml:space="preserve"> to move around, although it is relatively easy </w:t>
        </w:r>
      </w:ins>
      <w:ins w:id="5135" w:author="Tomas Blazauskas" w:date="2023-03-19T19:17:00Z">
        <w:r w:rsidR="00FF4219" w:rsidRPr="001D68A7">
          <w:t xml:space="preserve">and fast to create them. </w:t>
        </w:r>
        <w:r w:rsidR="00FF4219" w:rsidRPr="001D68A7">
          <w:rPr>
            <w:color w:val="auto"/>
          </w:rPr>
          <w:t xml:space="preserve">Therefore, our research focused on </w:t>
        </w:r>
      </w:ins>
      <w:ins w:id="5136" w:author="Tomas Blazauskas" w:date="2023-03-19T19:18:00Z">
        <w:r w:rsidR="00FF4219" w:rsidRPr="001D68A7">
          <w:rPr>
            <w:color w:val="auto"/>
          </w:rPr>
          <w:t xml:space="preserve">implementing and studying </w:t>
        </w:r>
      </w:ins>
      <w:ins w:id="5137" w:author="Tomas Blazauskas" w:date="2023-03-19T19:19:00Z">
        <w:r w:rsidR="00FF4219" w:rsidRPr="001D68A7">
          <w:rPr>
            <w:color w:val="auto"/>
          </w:rPr>
          <w:t xml:space="preserve">movement methods </w:t>
        </w:r>
      </w:ins>
      <w:ins w:id="5138" w:author="Tomas Blazauskas" w:date="2023-03-19T19:20:00Z">
        <w:r w:rsidR="00FF4219" w:rsidRPr="001D68A7">
          <w:rPr>
            <w:color w:val="auto"/>
          </w:rPr>
          <w:t xml:space="preserve">dedicated </w:t>
        </w:r>
      </w:ins>
      <w:ins w:id="5139" w:author="Tomas Blazauskas" w:date="2023-03-20T07:10:00Z">
        <w:r w:rsidR="000222FE">
          <w:rPr>
            <w:color w:val="auto"/>
          </w:rPr>
          <w:t xml:space="preserve">to </w:t>
        </w:r>
      </w:ins>
      <w:ins w:id="5140" w:author="Tomas Blazauskas" w:date="2023-03-19T19:19:00Z">
        <w:r w:rsidR="00FF4219" w:rsidRPr="001D68A7">
          <w:rPr>
            <w:color w:val="auto"/>
          </w:rPr>
          <w:t>panoramic content.</w:t>
        </w:r>
      </w:ins>
      <w:ins w:id="5141" w:author="Tomas Blazauskas" w:date="2023-03-19T19:22:00Z">
        <w:r w:rsidR="00FF4219" w:rsidRPr="001D68A7">
          <w:rPr>
            <w:color w:val="auto"/>
          </w:rPr>
          <w:t xml:space="preserve"> </w:t>
        </w:r>
      </w:ins>
      <w:del w:id="5142" w:author="Tomas Blazauskas" w:date="2023-03-19T19:21:00Z">
        <w:r w:rsidR="00B95AD6" w:rsidRPr="001D68A7" w:rsidDel="00FF4219">
          <w:delText>The analysis of the devices has identified devices that allow 6 degrees of freedom. The analysis of the devices according to the qualitative parameters identified has led to a generic list of devices that are suitable for the field of application. For the experimental studies, it was decided to use Oculus Quest 2 and Windows Mixed Reality devices. The choice of a virtual reality</w:delText>
        </w:r>
      </w:del>
      <w:ins w:id="5143" w:author="Blažauskas Tomas" w:date="2023-01-25T23:21:00Z">
        <w:del w:id="5144" w:author="Tomas Blazauskas" w:date="2023-03-19T19:21:00Z">
          <w:r w:rsidR="007C08C3" w:rsidRPr="001D68A7" w:rsidDel="00FF4219">
            <w:delText>VR</w:delText>
          </w:r>
        </w:del>
      </w:ins>
      <w:del w:id="5145" w:author="Tomas Blazauskas" w:date="2023-03-19T19:21:00Z">
        <w:r w:rsidR="00B95AD6" w:rsidRPr="001D68A7" w:rsidDel="00FF4219">
          <w:delText xml:space="preserve"> system must take into account the autonomy and mobility of the virtual reality</w:delText>
        </w:r>
      </w:del>
      <w:ins w:id="5146" w:author="Blažauskas Tomas" w:date="2023-01-25T23:21:00Z">
        <w:del w:id="5147" w:author="Tomas Blazauskas" w:date="2023-03-19T19:21:00Z">
          <w:r w:rsidR="007C08C3" w:rsidRPr="001D68A7" w:rsidDel="00FF4219">
            <w:delText>VR</w:delText>
          </w:r>
        </w:del>
      </w:ins>
      <w:del w:id="5148" w:author="Tomas Blazauskas" w:date="2023-03-19T19:21:00Z">
        <w:r w:rsidR="00B95AD6" w:rsidRPr="001D68A7" w:rsidDel="00FF4219">
          <w:delText xml:space="preserve"> system, with an emphasis on mobility.</w:delText>
        </w:r>
      </w:del>
    </w:p>
    <w:p w14:paraId="74FFFACF" w14:textId="77777777" w:rsidR="00FF4219" w:rsidRPr="001D68A7" w:rsidRDefault="00FF4219">
      <w:pPr>
        <w:pStyle w:val="MDPI31text"/>
        <w:outlineLvl w:val="0"/>
        <w:rPr>
          <w:ins w:id="5149" w:author="Tomas Blazauskas" w:date="2023-03-19T19:23:00Z"/>
        </w:rPr>
        <w:pPrChange w:id="5150" w:author="Binkis Mikas" w:date="2023-03-19T22:18:00Z">
          <w:pPr>
            <w:pStyle w:val="MDPI31text"/>
          </w:pPr>
        </w:pPrChange>
      </w:pPr>
    </w:p>
    <w:p w14:paraId="6F975126" w14:textId="0ABAF1E6" w:rsidR="00B95AD6" w:rsidRPr="001D68A7" w:rsidDel="00FF4219" w:rsidRDefault="00B95AD6">
      <w:pPr>
        <w:pStyle w:val="MDPI31text"/>
        <w:rPr>
          <w:del w:id="5151" w:author="Tomas Blazauskas" w:date="2023-03-19T19:21:00Z"/>
        </w:rPr>
      </w:pPr>
      <w:del w:id="5152" w:author="Tomas Blazauskas" w:date="2023-03-19T19:21:00Z">
        <w:r w:rsidRPr="001D68A7" w:rsidDel="00FF4219">
          <w:delText>Virtual reality</w:delText>
        </w:r>
      </w:del>
      <w:ins w:id="5153" w:author="Blažauskas Tomas" w:date="2023-01-25T23:21:00Z">
        <w:del w:id="5154" w:author="Tomas Blazauskas" w:date="2023-03-19T19:21:00Z">
          <w:r w:rsidR="007C08C3" w:rsidRPr="001D68A7" w:rsidDel="00FF4219">
            <w:delText>VR</w:delText>
          </w:r>
        </w:del>
      </w:ins>
      <w:del w:id="5155" w:author="Tomas Blazauskas" w:date="2023-03-19T19:21:00Z">
        <w:r w:rsidRPr="001D68A7" w:rsidDel="00FF4219">
          <w:delText xml:space="preserve"> content creation methods were compared in terms of the type of content being created, the degree of freedom of movement, constraints, and additional equipment used. Based on the results, a map of virtual reality</w:delText>
        </w:r>
      </w:del>
      <w:ins w:id="5156" w:author="Blažauskas Tomas" w:date="2023-01-25T23:21:00Z">
        <w:del w:id="5157" w:author="Tomas Blazauskas" w:date="2023-03-19T19:21:00Z">
          <w:r w:rsidR="007C08C3" w:rsidRPr="001D68A7" w:rsidDel="00FF4219">
            <w:delText>VR</w:delText>
          </w:r>
        </w:del>
      </w:ins>
      <w:del w:id="5158" w:author="Tomas Blazauskas" w:date="2023-03-19T19:21:00Z">
        <w:r w:rsidRPr="001D68A7" w:rsidDel="00FF4219">
          <w:delText xml:space="preserve"> content creation methods was drawn up. For the research, it was decided to choose the creation of video content using three-dimensional simulation in order to compare the results obtained with traditional methods implementing a 6-degrees-of-freedom movement.</w:delText>
        </w:r>
      </w:del>
    </w:p>
    <w:p w14:paraId="47B20410" w14:textId="035B8A68" w:rsidR="00B95AD6" w:rsidRPr="001D68A7" w:rsidDel="00FF4219" w:rsidRDefault="00B95AD6">
      <w:pPr>
        <w:pStyle w:val="MDPI31text"/>
        <w:rPr>
          <w:del w:id="5159" w:author="Tomas Blazauskas" w:date="2023-03-19T19:21:00Z"/>
        </w:rPr>
      </w:pPr>
      <w:del w:id="5160" w:author="Tomas Blazauskas" w:date="2023-03-19T19:21:00Z">
        <w:r w:rsidRPr="001D68A7" w:rsidDel="00FF4219">
          <w:delText>A literature review found that the use of virtual reality</w:delText>
        </w:r>
      </w:del>
      <w:ins w:id="5161" w:author="Blažauskas Tomas" w:date="2023-01-25T23:21:00Z">
        <w:del w:id="5162" w:author="Tomas Blazauskas" w:date="2023-03-19T19:21:00Z">
          <w:r w:rsidR="007C08C3" w:rsidRPr="001D68A7" w:rsidDel="00FF4219">
            <w:delText>VR</w:delText>
          </w:r>
        </w:del>
      </w:ins>
      <w:del w:id="5163" w:author="Tomas Blazauskas" w:date="2023-03-19T19:21:00Z">
        <w:r w:rsidRPr="001D68A7" w:rsidDel="00FF4219">
          <w:delText xml:space="preserve"> can lead to negative symptoms in terms of well-being - cyber-sickness. Symptoms are caused by three factors: the parameters of the virtual reality</w:delText>
        </w:r>
      </w:del>
      <w:ins w:id="5164" w:author="Blažauskas Tomas" w:date="2023-01-25T23:21:00Z">
        <w:del w:id="5165" w:author="Tomas Blazauskas" w:date="2023-03-19T19:21:00Z">
          <w:r w:rsidR="007C08C3" w:rsidRPr="001D68A7" w:rsidDel="00FF4219">
            <w:delText>VR</w:delText>
          </w:r>
        </w:del>
      </w:ins>
      <w:del w:id="5166" w:author="Tomas Blazauskas" w:date="2023-03-19T19:21:00Z">
        <w:r w:rsidRPr="001D68A7" w:rsidDel="00FF4219">
          <w:delText xml:space="preserve"> equipment, the dynamism of the content and the individual characteristics of the user. In order to reduce negative symptoms for the user, it is recommended to choose VR equipment with a stable rendering latency. In addition, the content should minimise the discrepancy between the information from the vestibular apparatus and the apparent motion, which is the cause of the symptoms. The individual characteristics of users that make them susceptible to cyber-sickness must be assessed before the content is presented to determine whether they are the main source of symptoms.</w:delText>
        </w:r>
      </w:del>
    </w:p>
    <w:p w14:paraId="7423BABC" w14:textId="053CC2D2" w:rsidR="00B95AD6" w:rsidRPr="001D68A7" w:rsidRDefault="00B95AD6" w:rsidP="00FF4219">
      <w:pPr>
        <w:pStyle w:val="MDPI31text"/>
      </w:pPr>
      <w:del w:id="5167" w:author="Tomas Blazauskas" w:date="2023-03-19T19:23:00Z">
        <w:r w:rsidRPr="001D68A7" w:rsidDel="00FF4219">
          <w:delText xml:space="preserve">Taking into account the granularity and immersive property of three-dimensional scene content, and the property of lower rendering cost of video content, a </w:delText>
        </w:r>
      </w:del>
      <w:ins w:id="5168" w:author="Tomas Blazauskas" w:date="2023-03-19T19:23:00Z">
        <w:r w:rsidR="00FF4219" w:rsidRPr="001D68A7">
          <w:t xml:space="preserve">A </w:t>
        </w:r>
      </w:ins>
      <w:r w:rsidRPr="001D68A7">
        <w:t xml:space="preserve">methodology </w:t>
      </w:r>
      <w:del w:id="5169" w:author="Tomas Blazauskas" w:date="2023-03-19T19:23:00Z">
        <w:r w:rsidRPr="001D68A7" w:rsidDel="00FF4219">
          <w:delText>i</w:delText>
        </w:r>
      </w:del>
      <w:ins w:id="5170" w:author="Tomas Blazauskas" w:date="2023-03-19T19:23:00Z">
        <w:r w:rsidR="00FF4219" w:rsidRPr="001D68A7">
          <w:t>wa</w:t>
        </w:r>
      </w:ins>
      <w:r w:rsidRPr="001D68A7">
        <w:t xml:space="preserve">s proposed that combines modelling and video production. The methodology enables constrained movement in </w:t>
      </w:r>
      <w:del w:id="5171" w:author="Tomas Blazauskas" w:date="2023-03-19T19:23:00Z">
        <w:r w:rsidRPr="001D68A7" w:rsidDel="00FF4219">
          <w:delText xml:space="preserve">6 </w:delText>
        </w:r>
      </w:del>
      <w:ins w:id="5172" w:author="Tomas Blazauskas" w:date="2023-03-19T19:23:00Z">
        <w:r w:rsidR="00FF4219" w:rsidRPr="001D68A7">
          <w:t xml:space="preserve">six </w:t>
        </w:r>
      </w:ins>
      <w:r w:rsidRPr="001D68A7">
        <w:t>degrees of freedom in prescribed directions between viewing positions.</w:t>
      </w:r>
      <w:del w:id="5173" w:author="Tomas Blazauskas" w:date="2023-03-19T19:28:00Z">
        <w:r w:rsidRPr="001D68A7" w:rsidDel="00903475">
          <w:delText xml:space="preserve"> Each change of the viewing position is a video recording in which the camera position is changed in predefined steps.</w:delText>
        </w:r>
      </w:del>
      <w:r w:rsidRPr="001D68A7">
        <w:t xml:space="preserve"> </w:t>
      </w:r>
      <w:ins w:id="5174" w:author="Tomas Blazauskas" w:date="2023-03-19T19:28:00Z">
        <w:r w:rsidR="00903475" w:rsidRPr="001D68A7">
          <w:t xml:space="preserve">We </w:t>
        </w:r>
      </w:ins>
      <w:ins w:id="5175" w:author="Tomas Blazauskas" w:date="2023-03-19T19:29:00Z">
        <w:r w:rsidR="00903475" w:rsidRPr="001D68A7">
          <w:t xml:space="preserve">proposed and </w:t>
        </w:r>
      </w:ins>
      <w:ins w:id="5176" w:author="Tomas Blazauskas" w:date="2023-03-19T19:28:00Z">
        <w:r w:rsidR="00903475" w:rsidRPr="001D68A7">
          <w:t xml:space="preserve">studied three methods </w:t>
        </w:r>
      </w:ins>
      <w:ins w:id="5177" w:author="Tomas Blazauskas" w:date="2023-03-19T19:29:00Z">
        <w:r w:rsidR="00903475" w:rsidRPr="001D68A7">
          <w:t xml:space="preserve">transition methods </w:t>
        </w:r>
      </w:ins>
      <w:ins w:id="5178" w:author="Tomas Blazauskas" w:date="2023-03-19T19:30:00Z">
        <w:r w:rsidR="00903475" w:rsidRPr="001D68A7">
          <w:t xml:space="preserve">(clipping, blending and sequential) </w:t>
        </w:r>
      </w:ins>
      <w:ins w:id="5179" w:author="Tomas Blazauskas" w:date="2023-03-19T19:29:00Z">
        <w:r w:rsidR="00903475" w:rsidRPr="001D68A7">
          <w:t>that are applied when changing</w:t>
        </w:r>
      </w:ins>
      <w:ins w:id="5180" w:author="Tomas Blazauskas" w:date="2023-03-19T19:30:00Z">
        <w:r w:rsidR="00903475" w:rsidRPr="001D68A7">
          <w:t xml:space="preserve"> a viewing position</w:t>
        </w:r>
      </w:ins>
      <w:ins w:id="5181" w:author="Tomas Blazauskas" w:date="2023-03-19T19:29:00Z">
        <w:r w:rsidR="00903475" w:rsidRPr="001D68A7">
          <w:t xml:space="preserve">. </w:t>
        </w:r>
      </w:ins>
      <w:r w:rsidRPr="001D68A7">
        <w:t>The proposed methodology is thus assumed to reduce the computational cost of detailed content representation by simulating 6 degrees of the freedom movement.</w:t>
      </w:r>
    </w:p>
    <w:p w14:paraId="7F804EAE" w14:textId="58D61AA4" w:rsidR="00B95AD6" w:rsidRPr="001D68A7" w:rsidRDefault="00B95AD6" w:rsidP="00B95AD6">
      <w:pPr>
        <w:pStyle w:val="MDPI31text"/>
      </w:pPr>
      <w:del w:id="5182" w:author="Tomas Blazauskas" w:date="2023-03-19T19:31:00Z">
        <w:r w:rsidRPr="001D68A7" w:rsidDel="00903475">
          <w:delText xml:space="preserve">The software </w:delText>
        </w:r>
      </w:del>
      <w:ins w:id="5183" w:author="Tomas Blazauskas" w:date="2023-03-19T19:31:00Z">
        <w:r w:rsidR="00903475" w:rsidRPr="001D68A7">
          <w:t xml:space="preserve">We </w:t>
        </w:r>
      </w:ins>
      <w:r w:rsidRPr="001D68A7">
        <w:t xml:space="preserve">faced the problem of </w:t>
      </w:r>
      <w:ins w:id="5184" w:author="Tomas Blazauskas" w:date="2023-03-20T07:10:00Z">
        <w:r w:rsidR="000222FE">
          <w:t xml:space="preserve">a </w:t>
        </w:r>
      </w:ins>
      <w:r w:rsidRPr="001D68A7">
        <w:t xml:space="preserve">seamless </w:t>
      </w:r>
      <w:del w:id="5185" w:author="Tomas Blazauskas" w:date="2023-03-19T19:31:00Z">
        <w:r w:rsidRPr="001D68A7" w:rsidDel="00903475">
          <w:delText xml:space="preserve">transformation </w:delText>
        </w:r>
      </w:del>
      <w:ins w:id="5186" w:author="Tomas Blazauskas" w:date="2023-03-19T19:31:00Z">
        <w:r w:rsidR="00903475" w:rsidRPr="001D68A7">
          <w:t xml:space="preserve">transition </w:t>
        </w:r>
      </w:ins>
      <w:r w:rsidRPr="001D68A7">
        <w:t xml:space="preserve">between different videos, as a certain amount of time is needed to </w:t>
      </w:r>
      <w:del w:id="5187" w:author="Tomas Blazauskas" w:date="2023-03-19T19:32:00Z">
        <w:r w:rsidRPr="001D68A7" w:rsidDel="00903475">
          <w:delText xml:space="preserve">prepare </w:delText>
        </w:r>
      </w:del>
      <w:ins w:id="5188" w:author="Tomas Blazauskas" w:date="2023-03-19T19:32:00Z">
        <w:r w:rsidR="00903475" w:rsidRPr="001D68A7">
          <w:t xml:space="preserve">decode </w:t>
        </w:r>
      </w:ins>
      <w:r w:rsidRPr="001D68A7">
        <w:t>and play a video. To overcome th</w:t>
      </w:r>
      <w:ins w:id="5189" w:author="Tomas Blazauskas" w:date="2023-03-20T07:11:00Z">
        <w:r w:rsidR="000222FE">
          <w:t>is</w:t>
        </w:r>
      </w:ins>
      <w:del w:id="5190" w:author="Tomas Blazauskas" w:date="2023-03-20T07:11:00Z">
        <w:r w:rsidRPr="001D68A7" w:rsidDel="000222FE">
          <w:delText>e</w:delText>
        </w:r>
      </w:del>
      <w:r w:rsidRPr="001D68A7">
        <w:t xml:space="preserve"> problem, the system was designed in such a way that the required videos are loaded in advance before the </w:t>
      </w:r>
      <w:del w:id="5191" w:author="Tomas Blazauskas" w:date="2023-03-19T19:32:00Z">
        <w:r w:rsidRPr="001D68A7" w:rsidDel="00903475">
          <w:delText xml:space="preserve">transformations </w:delText>
        </w:r>
      </w:del>
      <w:ins w:id="5192" w:author="Tomas Blazauskas" w:date="2023-03-19T19:32:00Z">
        <w:r w:rsidR="00903475" w:rsidRPr="001D68A7">
          <w:t xml:space="preserve">transitions </w:t>
        </w:r>
      </w:ins>
      <w:r w:rsidRPr="001D68A7">
        <w:t xml:space="preserve">take place. Multiple players are </w:t>
      </w:r>
      <w:proofErr w:type="spellStart"/>
      <w:r w:rsidRPr="001D68A7">
        <w:t>utilised</w:t>
      </w:r>
      <w:proofErr w:type="spellEnd"/>
      <w:r w:rsidRPr="001D68A7">
        <w:t xml:space="preserve"> to play them. In this way, a smooth video </w:t>
      </w:r>
      <w:del w:id="5193" w:author="Tomas Blazauskas" w:date="2023-03-19T19:31:00Z">
        <w:r w:rsidRPr="001D68A7" w:rsidDel="00903475">
          <w:delText xml:space="preserve">transformation </w:delText>
        </w:r>
      </w:del>
      <w:ins w:id="5194" w:author="Tomas Blazauskas" w:date="2023-03-19T19:31:00Z">
        <w:r w:rsidR="00903475" w:rsidRPr="001D68A7">
          <w:t xml:space="preserve">transition </w:t>
        </w:r>
      </w:ins>
      <w:r w:rsidRPr="001D68A7">
        <w:t xml:space="preserve">was ensured. </w:t>
      </w:r>
    </w:p>
    <w:p w14:paraId="54E7A62F" w14:textId="480CEB56" w:rsidR="00B95AD6" w:rsidRPr="001D68A7" w:rsidRDefault="00B95AD6" w:rsidP="00B95AD6">
      <w:pPr>
        <w:pStyle w:val="MDPI31text"/>
      </w:pPr>
      <w:r w:rsidRPr="001D68A7">
        <w:t xml:space="preserve">Experimental studies assessing the usability, </w:t>
      </w:r>
      <w:del w:id="5195" w:author="Tomas Blazauskas" w:date="2023-03-19T19:32:00Z">
        <w:r w:rsidRPr="001D68A7" w:rsidDel="00903475">
          <w:delText xml:space="preserve">inclusiveness </w:delText>
        </w:r>
      </w:del>
      <w:proofErr w:type="spellStart"/>
      <w:ins w:id="5196" w:author="Tomas Blazauskas" w:date="2023-03-19T19:32:00Z">
        <w:r w:rsidR="00903475" w:rsidRPr="001D68A7">
          <w:t>immersiveness</w:t>
        </w:r>
        <w:proofErr w:type="spellEnd"/>
        <w:r w:rsidR="00903475" w:rsidRPr="001D68A7">
          <w:t xml:space="preserve"> </w:t>
        </w:r>
      </w:ins>
      <w:r w:rsidRPr="001D68A7">
        <w:t>and performance of the proposed methodology have shown:</w:t>
      </w:r>
    </w:p>
    <w:p w14:paraId="76D88448" w14:textId="3852A979" w:rsidR="00B95AD6" w:rsidRPr="001D68A7" w:rsidRDefault="00B95AD6">
      <w:pPr>
        <w:pStyle w:val="MDPI31text"/>
        <w:numPr>
          <w:ilvl w:val="0"/>
          <w:numId w:val="26"/>
        </w:numPr>
        <w:ind w:left="3033" w:hanging="425"/>
        <w:pPrChange w:id="5197" w:author="Binkis Mikas" w:date="2023-03-20T00:39:00Z">
          <w:pPr>
            <w:pStyle w:val="MDPI31text"/>
            <w:numPr>
              <w:numId w:val="26"/>
            </w:numPr>
            <w:ind w:left="3753" w:hanging="360"/>
          </w:pPr>
        </w:pPrChange>
      </w:pPr>
      <w:r w:rsidRPr="001D68A7">
        <w:t xml:space="preserve">According to the survey, the </w:t>
      </w:r>
      <w:del w:id="5198" w:author="Tomas Blazauskas" w:date="2023-03-19T19:33:00Z">
        <w:r w:rsidRPr="001D68A7" w:rsidDel="00903475">
          <w:delText xml:space="preserve">video method image gives </w:delText>
        </w:r>
      </w:del>
      <w:ins w:id="5199" w:author="Tomas Blazauskas" w:date="2023-03-19T19:33:00Z">
        <w:r w:rsidR="00903475" w:rsidRPr="001D68A7">
          <w:t xml:space="preserve">sequential transition method provides </w:t>
        </w:r>
      </w:ins>
      <w:r w:rsidRPr="001D68A7">
        <w:t xml:space="preserve">a lower sense of presence than </w:t>
      </w:r>
      <w:del w:id="5200" w:author="Tomas Blazauskas" w:date="2023-03-19T19:33:00Z">
        <w:r w:rsidRPr="001D68A7" w:rsidDel="00903475">
          <w:delText xml:space="preserve">the </w:delText>
        </w:r>
      </w:del>
      <w:ins w:id="5201" w:author="Tomas Blazauskas" w:date="2023-03-19T19:33:00Z">
        <w:r w:rsidR="00903475" w:rsidRPr="001D68A7">
          <w:t xml:space="preserve">modeled </w:t>
        </w:r>
      </w:ins>
      <w:r w:rsidRPr="001D68A7">
        <w:t>three-dimensional scene</w:t>
      </w:r>
      <w:del w:id="5202" w:author="Tomas Blazauskas" w:date="2023-03-19T19:33:00Z">
        <w:r w:rsidRPr="001D68A7" w:rsidDel="00903475">
          <w:delText xml:space="preserve"> model</w:delText>
        </w:r>
      </w:del>
      <w:r w:rsidRPr="001D68A7">
        <w:t xml:space="preserve">, which provides </w:t>
      </w:r>
      <w:del w:id="5203" w:author="Tomas Blazauskas" w:date="2023-03-19T19:33:00Z">
        <w:r w:rsidRPr="001D68A7" w:rsidDel="00903475">
          <w:delText xml:space="preserve">6 </w:delText>
        </w:r>
      </w:del>
      <w:ins w:id="5204" w:author="Tomas Blazauskas" w:date="2023-03-19T19:33:00Z">
        <w:r w:rsidR="00903475" w:rsidRPr="001D68A7">
          <w:t xml:space="preserve">six </w:t>
        </w:r>
      </w:ins>
      <w:r w:rsidRPr="001D68A7">
        <w:t xml:space="preserve">degrees of freedom. This, therefore, refutes the hypothesis that the proposed method can maintain the same </w:t>
      </w:r>
      <w:del w:id="5205" w:author="Tomas Blazauskas" w:date="2023-03-19T19:33:00Z">
        <w:r w:rsidRPr="001D68A7" w:rsidDel="00903475">
          <w:delText xml:space="preserve">inclusiveness </w:delText>
        </w:r>
      </w:del>
      <w:proofErr w:type="spellStart"/>
      <w:ins w:id="5206" w:author="Tomas Blazauskas" w:date="2023-03-19T19:33:00Z">
        <w:r w:rsidR="00903475" w:rsidRPr="001D68A7">
          <w:t>immersiveness</w:t>
        </w:r>
        <w:proofErr w:type="spellEnd"/>
        <w:r w:rsidR="00903475" w:rsidRPr="001D68A7">
          <w:t xml:space="preserve"> </w:t>
        </w:r>
      </w:ins>
      <w:r w:rsidRPr="001D68A7">
        <w:t>as a three-dimensional scene;</w:t>
      </w:r>
      <w:del w:id="5207" w:author="Tomas Blazauskas" w:date="2023-03-19T19:34:00Z">
        <w:r w:rsidRPr="001D68A7" w:rsidDel="00326931">
          <w:delText xml:space="preserve"> </w:delText>
        </w:r>
      </w:del>
    </w:p>
    <w:p w14:paraId="5F132431" w14:textId="27661F02" w:rsidR="00B95AD6" w:rsidRPr="001D68A7" w:rsidRDefault="00B95AD6">
      <w:pPr>
        <w:pStyle w:val="MDPI31text"/>
        <w:numPr>
          <w:ilvl w:val="0"/>
          <w:numId w:val="26"/>
        </w:numPr>
        <w:ind w:left="3033" w:hanging="425"/>
        <w:pPrChange w:id="5208" w:author="Binkis Mikas" w:date="2023-03-20T00:39:00Z">
          <w:pPr>
            <w:pStyle w:val="MDPI31text"/>
            <w:numPr>
              <w:numId w:val="26"/>
            </w:numPr>
            <w:ind w:left="3753" w:hanging="360"/>
          </w:pPr>
        </w:pPrChange>
      </w:pPr>
      <w:r w:rsidRPr="001D68A7">
        <w:t xml:space="preserve">When comparing the proposed </w:t>
      </w:r>
      <w:del w:id="5209" w:author="Tomas Blazauskas" w:date="2023-03-19T19:35:00Z">
        <w:r w:rsidRPr="001D68A7" w:rsidDel="003F614C">
          <w:delText xml:space="preserve">transformation </w:delText>
        </w:r>
      </w:del>
      <w:ins w:id="5210" w:author="Tomas Blazauskas" w:date="2023-03-19T19:35:00Z">
        <w:r w:rsidR="003F614C" w:rsidRPr="001D68A7">
          <w:t xml:space="preserve">sequential transition </w:t>
        </w:r>
      </w:ins>
      <w:r w:rsidRPr="001D68A7">
        <w:t xml:space="preserve">with methods that do not </w:t>
      </w:r>
      <w:del w:id="5211" w:author="Tomas Blazauskas" w:date="2023-03-19T19:36:00Z">
        <w:r w:rsidRPr="001D68A7" w:rsidDel="003F614C">
          <w:delText xml:space="preserve">have </w:delText>
        </w:r>
      </w:del>
      <w:ins w:id="5212" w:author="Tomas Blazauskas" w:date="2023-03-19T19:36:00Z">
        <w:r w:rsidR="003F614C" w:rsidRPr="001D68A7">
          <w:t xml:space="preserve">provide </w:t>
        </w:r>
      </w:ins>
      <w:r w:rsidRPr="001D68A7">
        <w:t xml:space="preserve">a </w:t>
      </w:r>
      <w:del w:id="5213" w:author="Tomas Blazauskas" w:date="2023-03-19T19:36:00Z">
        <w:r w:rsidRPr="001D68A7" w:rsidDel="003F614C">
          <w:delText xml:space="preserve">consistent </w:delText>
        </w:r>
      </w:del>
      <w:ins w:id="5214" w:author="Tomas Blazauskas" w:date="2023-03-19T19:36:00Z">
        <w:r w:rsidR="003F614C" w:rsidRPr="001D68A7">
          <w:t xml:space="preserve">coherent </w:t>
        </w:r>
      </w:ins>
      <w:del w:id="5215" w:author="Tomas Blazauskas" w:date="2023-03-19T19:36:00Z">
        <w:r w:rsidRPr="001D68A7" w:rsidDel="003F614C">
          <w:delText xml:space="preserve">transformation </w:delText>
        </w:r>
      </w:del>
      <w:ins w:id="5216" w:author="Tomas Blazauskas" w:date="2023-03-19T19:36:00Z">
        <w:r w:rsidR="003F614C" w:rsidRPr="001D68A7">
          <w:t xml:space="preserve">transition </w:t>
        </w:r>
      </w:ins>
      <w:r w:rsidRPr="001D68A7">
        <w:t xml:space="preserve">between viewing positions, overall presence, spatial </w:t>
      </w:r>
      <w:del w:id="5217" w:author="Tomas Blazauskas" w:date="2023-03-19T19:36:00Z">
        <w:r w:rsidRPr="001D68A7" w:rsidDel="003F614C">
          <w:delText xml:space="preserve">judgement </w:delText>
        </w:r>
      </w:del>
      <w:ins w:id="5218" w:author="Tomas Blazauskas" w:date="2023-03-19T19:36:00Z">
        <w:r w:rsidR="003F614C" w:rsidRPr="001D68A7">
          <w:t>aw</w:t>
        </w:r>
      </w:ins>
      <w:ins w:id="5219" w:author="Tomas Blazauskas" w:date="2023-03-20T07:11:00Z">
        <w:r w:rsidR="000222FE">
          <w:t>a</w:t>
        </w:r>
      </w:ins>
      <w:ins w:id="5220" w:author="Tomas Blazauskas" w:date="2023-03-19T19:36:00Z">
        <w:r w:rsidR="003F614C" w:rsidRPr="001D68A7">
          <w:t xml:space="preserve">reness </w:t>
        </w:r>
      </w:ins>
      <w:r w:rsidRPr="001D68A7">
        <w:t>and realism</w:t>
      </w:r>
      <w:ins w:id="5221" w:author="Tomas Blazauskas" w:date="2023-03-19T19:36:00Z">
        <w:r w:rsidR="003F614C" w:rsidRPr="001D68A7">
          <w:t xml:space="preserve"> of </w:t>
        </w:r>
      </w:ins>
      <w:ins w:id="5222" w:author="Tomas Blazauskas" w:date="2023-03-20T07:11:00Z">
        <w:r w:rsidR="000222FE">
          <w:t xml:space="preserve">the </w:t>
        </w:r>
      </w:ins>
      <w:ins w:id="5223" w:author="Tomas Blazauskas" w:date="2023-03-19T19:36:00Z">
        <w:r w:rsidR="003F614C" w:rsidRPr="001D68A7">
          <w:t>sequential transition</w:t>
        </w:r>
      </w:ins>
      <w:ins w:id="5224" w:author="Tomas Blazauskas" w:date="2023-03-19T19:37:00Z">
        <w:r w:rsidR="003F614C" w:rsidRPr="001D68A7">
          <w:t xml:space="preserve"> method</w:t>
        </w:r>
      </w:ins>
      <w:r w:rsidRPr="001D68A7">
        <w:t xml:space="preserve"> </w:t>
      </w:r>
      <w:del w:id="5225" w:author="Tomas Blazauskas" w:date="2023-03-19T19:36:00Z">
        <w:r w:rsidRPr="001D68A7" w:rsidDel="003F614C">
          <w:delText xml:space="preserve">are </w:delText>
        </w:r>
      </w:del>
      <w:ins w:id="5226" w:author="Tomas Blazauskas" w:date="2023-03-19T19:36:00Z">
        <w:r w:rsidR="003F614C" w:rsidRPr="001D68A7">
          <w:t>w</w:t>
        </w:r>
      </w:ins>
      <w:ins w:id="5227" w:author="Tomas Blazauskas" w:date="2023-03-20T07:12:00Z">
        <w:r w:rsidR="000222FE">
          <w:t>ere</w:t>
        </w:r>
      </w:ins>
      <w:ins w:id="5228" w:author="Tomas Blazauskas" w:date="2023-03-19T19:36:00Z">
        <w:r w:rsidR="003F614C" w:rsidRPr="001D68A7">
          <w:t xml:space="preserve"> </w:t>
        </w:r>
      </w:ins>
      <w:del w:id="5229" w:author="Tomas Blazauskas" w:date="2023-03-19T19:36:00Z">
        <w:r w:rsidRPr="001D68A7" w:rsidDel="003F614C">
          <w:delText xml:space="preserve">better </w:delText>
        </w:r>
      </w:del>
      <w:r w:rsidRPr="001D68A7">
        <w:t xml:space="preserve">evaluated </w:t>
      </w:r>
      <w:ins w:id="5230" w:author="Tomas Blazauskas" w:date="2023-03-19T19:36:00Z">
        <w:r w:rsidR="003F614C" w:rsidRPr="001D68A7">
          <w:t>better</w:t>
        </w:r>
      </w:ins>
      <w:del w:id="5231" w:author="Tomas Blazauskas" w:date="2023-03-19T19:37:00Z">
        <w:r w:rsidRPr="001D68A7" w:rsidDel="003F614C">
          <w:delText>in the video method (see Section 4.1)</w:delText>
        </w:r>
      </w:del>
      <w:r w:rsidRPr="001D68A7">
        <w:t xml:space="preserve">. </w:t>
      </w:r>
    </w:p>
    <w:p w14:paraId="2DFA41A1" w14:textId="18FF467C" w:rsidR="00B95AD6" w:rsidRPr="001D68A7" w:rsidRDefault="00B95AD6">
      <w:pPr>
        <w:pStyle w:val="MDPI31text"/>
        <w:numPr>
          <w:ilvl w:val="0"/>
          <w:numId w:val="26"/>
        </w:numPr>
        <w:ind w:left="3033" w:hanging="425"/>
        <w:pPrChange w:id="5232" w:author="Binkis Mikas" w:date="2023-03-20T00:39:00Z">
          <w:pPr>
            <w:pStyle w:val="MDPI31text"/>
            <w:numPr>
              <w:numId w:val="26"/>
            </w:numPr>
            <w:ind w:left="3753" w:hanging="360"/>
          </w:pPr>
        </w:pPrChange>
      </w:pPr>
      <w:r w:rsidRPr="001D68A7">
        <w:lastRenderedPageBreak/>
        <w:t xml:space="preserve">The experiments showed an above-average estimate of the usability of the </w:t>
      </w:r>
      <w:del w:id="5233" w:author="Tomas Blazauskas" w:date="2023-03-19T19:37:00Z">
        <w:r w:rsidRPr="001D68A7" w:rsidDel="003F614C">
          <w:delText xml:space="preserve">video </w:delText>
        </w:r>
      </w:del>
      <w:ins w:id="5234" w:author="Tomas Blazauskas" w:date="2023-03-19T19:37:00Z">
        <w:r w:rsidR="003F614C" w:rsidRPr="001D68A7">
          <w:t xml:space="preserve">sequential transition </w:t>
        </w:r>
      </w:ins>
      <w:r w:rsidRPr="001D68A7">
        <w:t>method (estimate: 78.28)</w:t>
      </w:r>
      <w:del w:id="5235" w:author="Tomas Blazauskas" w:date="2023-03-20T07:12:00Z">
        <w:r w:rsidRPr="001D68A7" w:rsidDel="000222FE">
          <w:delText>,</w:delText>
        </w:r>
      </w:del>
      <w:r w:rsidRPr="001D68A7">
        <w:t xml:space="preserve"> but no statistically significant difference between its usability and that of conventional two-dimensional </w:t>
      </w:r>
      <w:del w:id="5236" w:author="Tomas Blazauskas" w:date="2023-03-19T19:38:00Z">
        <w:r w:rsidRPr="001D68A7" w:rsidDel="003F614C">
          <w:delText xml:space="preserve">mapping </w:delText>
        </w:r>
      </w:del>
      <w:r w:rsidRPr="001D68A7">
        <w:t>methods</w:t>
      </w:r>
      <w:del w:id="5237" w:author="Tomas Blazauskas" w:date="2023-03-19T19:38:00Z">
        <w:r w:rsidRPr="001D68A7" w:rsidDel="003F614C">
          <w:delText>.</w:delText>
        </w:r>
      </w:del>
      <w:r w:rsidRPr="001D68A7">
        <w:t xml:space="preserve"> (</w:t>
      </w:r>
      <w:del w:id="5238" w:author="Tomas Blazauskas" w:date="2023-03-19T19:38:00Z">
        <w:r w:rsidRPr="001D68A7" w:rsidDel="003F614C">
          <w:delText>see section 4.1</w:delText>
        </w:r>
      </w:del>
      <w:ins w:id="5239" w:author="Tomas Blazauskas" w:date="2023-03-19T19:38:00Z">
        <w:r w:rsidR="003F614C" w:rsidRPr="001D68A7">
          <w:t>clipping and blending</w:t>
        </w:r>
      </w:ins>
      <w:r w:rsidRPr="001D68A7">
        <w:t>)</w:t>
      </w:r>
      <w:ins w:id="5240" w:author="Tomas Blazauskas" w:date="2023-03-19T19:38:00Z">
        <w:r w:rsidR="003F614C" w:rsidRPr="001D68A7">
          <w:t>.</w:t>
        </w:r>
      </w:ins>
      <w:r w:rsidRPr="001D68A7">
        <w:t xml:space="preserve"> </w:t>
      </w:r>
    </w:p>
    <w:p w14:paraId="3CD4B7B3" w14:textId="538350D4" w:rsidR="00B95AD6" w:rsidRPr="00F3417C" w:rsidDel="00035F08" w:rsidRDefault="00B95AD6">
      <w:pPr>
        <w:pStyle w:val="MDPI31text"/>
        <w:numPr>
          <w:ilvl w:val="0"/>
          <w:numId w:val="26"/>
        </w:numPr>
        <w:ind w:left="3033" w:hanging="425"/>
        <w:rPr>
          <w:del w:id="5241" w:author="Blažauskas Tomas [2]" w:date="2023-07-12T12:39:00Z"/>
          <w:highlight w:val="red"/>
          <w:rPrChange w:id="5242" w:author="Binkis Mikas" w:date="2023-07-12T12:28:00Z">
            <w:rPr>
              <w:del w:id="5243" w:author="Blažauskas Tomas [2]" w:date="2023-07-12T12:39:00Z"/>
            </w:rPr>
          </w:rPrChange>
        </w:rPr>
        <w:pPrChange w:id="5244" w:author="Binkis Mikas" w:date="2023-03-20T00:39:00Z">
          <w:pPr>
            <w:pStyle w:val="MDPI31text"/>
            <w:numPr>
              <w:numId w:val="26"/>
            </w:numPr>
            <w:ind w:left="3753" w:hanging="360"/>
          </w:pPr>
        </w:pPrChange>
      </w:pPr>
      <w:del w:id="5245" w:author="Blažauskas Tomas [2]" w:date="2023-07-12T12:39:00Z">
        <w:r w:rsidRPr="00F3417C" w:rsidDel="00035F08">
          <w:rPr>
            <w:highlight w:val="red"/>
            <w:rPrChange w:id="5246" w:author="Binkis Mikas" w:date="2023-07-12T12:28:00Z">
              <w:rPr/>
            </w:rPrChange>
          </w:rPr>
          <w:delText xml:space="preserve">The usability of the proposed method suffers from adverse physiological effects compared to three-dimensional content representation. The post-usage symptom ratings for cyber-sickness are 25.95 for the proposed method and 3.74 for </w:delText>
        </w:r>
      </w:del>
      <w:ins w:id="5247" w:author="Tomas Blazauskas" w:date="2023-03-20T07:12:00Z">
        <w:del w:id="5248" w:author="Blažauskas Tomas [2]" w:date="2023-07-12T12:39:00Z">
          <w:r w:rsidR="000222FE" w:rsidRPr="00F3417C" w:rsidDel="00035F08">
            <w:rPr>
              <w:highlight w:val="red"/>
              <w:rPrChange w:id="5249" w:author="Binkis Mikas" w:date="2023-07-12T12:28:00Z">
                <w:rPr/>
              </w:rPrChange>
            </w:rPr>
            <w:delText xml:space="preserve">the </w:delText>
          </w:r>
        </w:del>
      </w:ins>
      <w:del w:id="5250" w:author="Blažauskas Tomas [2]" w:date="2023-07-12T12:39:00Z">
        <w:r w:rsidRPr="00F3417C" w:rsidDel="00035F08">
          <w:rPr>
            <w:highlight w:val="red"/>
            <w:rPrChange w:id="5251" w:author="Binkis Mikas" w:date="2023-07-12T12:28:00Z">
              <w:rPr/>
            </w:rPrChange>
          </w:rPr>
          <w:delText>three-dimensional imaging</w:delText>
        </w:r>
      </w:del>
      <w:ins w:id="5252" w:author="Tomas Blazauskas" w:date="2023-03-19T19:40:00Z">
        <w:del w:id="5253" w:author="Blažauskas Tomas [2]" w:date="2023-07-12T12:39:00Z">
          <w:r w:rsidR="00B80684" w:rsidRPr="00F3417C" w:rsidDel="00035F08">
            <w:rPr>
              <w:highlight w:val="red"/>
              <w:rPrChange w:id="5254" w:author="Binkis Mikas" w:date="2023-07-12T12:28:00Z">
                <w:rPr/>
              </w:rPrChange>
            </w:rPr>
            <w:delText>approach</w:delText>
          </w:r>
        </w:del>
      </w:ins>
      <w:del w:id="5255" w:author="Blažauskas Tomas [2]" w:date="2023-07-12T12:39:00Z">
        <w:r w:rsidRPr="00F3417C" w:rsidDel="00035F08">
          <w:rPr>
            <w:highlight w:val="red"/>
            <w:rPrChange w:id="5256" w:author="Binkis Mikas" w:date="2023-07-12T12:28:00Z">
              <w:rPr/>
            </w:rPrChange>
          </w:rPr>
          <w:delText xml:space="preserve">, respectively; </w:delText>
        </w:r>
      </w:del>
    </w:p>
    <w:p w14:paraId="6F6196DB" w14:textId="2560C576" w:rsidR="00B95AD6" w:rsidRPr="001D68A7" w:rsidDel="005C0547" w:rsidRDefault="00B95AD6">
      <w:pPr>
        <w:pStyle w:val="MDPI31text"/>
        <w:numPr>
          <w:ilvl w:val="0"/>
          <w:numId w:val="26"/>
        </w:numPr>
        <w:ind w:left="3033" w:hanging="425"/>
        <w:rPr>
          <w:del w:id="5257" w:author="Tomas Blazauskas" w:date="2023-03-19T19:40:00Z"/>
        </w:rPr>
        <w:pPrChange w:id="5258" w:author="Binkis Mikas" w:date="2023-03-20T00:39:00Z">
          <w:pPr>
            <w:pStyle w:val="MDPI31text"/>
            <w:numPr>
              <w:numId w:val="26"/>
            </w:numPr>
            <w:ind w:left="3753" w:hanging="360"/>
          </w:pPr>
        </w:pPrChange>
      </w:pPr>
      <w:del w:id="5259" w:author="Tomas Blazauskas" w:date="2023-03-19T19:40:00Z">
        <w:r w:rsidRPr="001D68A7" w:rsidDel="005C0547">
          <w:delText xml:space="preserve">There has been a trend that more susceptible users, who are more susceptible to symptoms of cyber-sickness, are less likely to use the proposed method than other two-dimensional content representation methods. </w:delText>
        </w:r>
      </w:del>
    </w:p>
    <w:p w14:paraId="0A077C70" w14:textId="493020E0" w:rsidR="00B95AD6" w:rsidRPr="001D68A7" w:rsidRDefault="00B95AD6">
      <w:pPr>
        <w:pStyle w:val="MDPI31text"/>
        <w:numPr>
          <w:ilvl w:val="0"/>
          <w:numId w:val="26"/>
        </w:numPr>
        <w:ind w:left="3033" w:hanging="425"/>
        <w:pPrChange w:id="5260" w:author="Binkis Mikas" w:date="2023-03-20T00:39:00Z">
          <w:pPr>
            <w:pStyle w:val="MDPI31text"/>
            <w:numPr>
              <w:numId w:val="26"/>
            </w:numPr>
            <w:ind w:left="3753" w:hanging="360"/>
          </w:pPr>
        </w:pPrChange>
      </w:pPr>
      <w:r w:rsidRPr="001D68A7">
        <w:t xml:space="preserve">When assessing the </w:t>
      </w:r>
      <w:del w:id="5261" w:author="Tomas Blazauskas" w:date="2023-03-19T19:42:00Z">
        <w:r w:rsidRPr="001D68A7" w:rsidDel="005C0547">
          <w:delText xml:space="preserve">impact </w:delText>
        </w:r>
      </w:del>
      <w:ins w:id="5262" w:author="Tomas Blazauskas" w:date="2023-03-19T19:42:00Z">
        <w:r w:rsidR="005C0547" w:rsidRPr="001D68A7">
          <w:t>performa</w:t>
        </w:r>
      </w:ins>
      <w:ins w:id="5263" w:author="Tomas Blazauskas" w:date="2023-03-20T07:13:00Z">
        <w:r w:rsidR="000222FE">
          <w:t>n</w:t>
        </w:r>
      </w:ins>
      <w:ins w:id="5264" w:author="Tomas Blazauskas" w:date="2023-03-19T19:42:00Z">
        <w:r w:rsidR="005C0547" w:rsidRPr="001D68A7">
          <w:t xml:space="preserve">ce </w:t>
        </w:r>
      </w:ins>
      <w:r w:rsidRPr="001D68A7">
        <w:t xml:space="preserve">of three-dimensional scenes and </w:t>
      </w:r>
      <w:del w:id="5265" w:author="Tomas Blazauskas" w:date="2023-03-19T19:42:00Z">
        <w:r w:rsidRPr="001D68A7" w:rsidDel="005C0547">
          <w:delText xml:space="preserve">interactive </w:delText>
        </w:r>
      </w:del>
      <w:ins w:id="5266" w:author="Tomas Blazauskas" w:date="2023-03-19T19:42:00Z">
        <w:r w:rsidR="005C0547" w:rsidRPr="001D68A7">
          <w:t xml:space="preserve">panoramic </w:t>
        </w:r>
      </w:ins>
      <w:r w:rsidRPr="001D68A7">
        <w:t xml:space="preserve">video </w:t>
      </w:r>
      <w:ins w:id="5267" w:author="Tomas Blazauskas" w:date="2023-03-19T19:42:00Z">
        <w:r w:rsidR="005C0547" w:rsidRPr="001D68A7">
          <w:t>approaches</w:t>
        </w:r>
      </w:ins>
      <w:del w:id="5268" w:author="Tomas Blazauskas" w:date="2023-03-19T19:42:00Z">
        <w:r w:rsidRPr="001D68A7" w:rsidDel="005C0547">
          <w:delText>on the performance of mobile systems</w:delText>
        </w:r>
      </w:del>
      <w:r w:rsidRPr="001D68A7">
        <w:t xml:space="preserve">, it was found that only the </w:t>
      </w:r>
      <w:ins w:id="5269" w:author="Tomas Blazauskas" w:date="2023-03-19T19:43:00Z">
        <w:r w:rsidR="005C0547" w:rsidRPr="001D68A7">
          <w:t xml:space="preserve">panoramic </w:t>
        </w:r>
      </w:ins>
      <w:r w:rsidRPr="001D68A7">
        <w:t xml:space="preserve">video </w:t>
      </w:r>
      <w:del w:id="5270" w:author="Tomas Blazauskas" w:date="2023-03-19T19:43:00Z">
        <w:r w:rsidRPr="001D68A7" w:rsidDel="005C0547">
          <w:delText xml:space="preserve">method </w:delText>
        </w:r>
      </w:del>
      <w:proofErr w:type="spellStart"/>
      <w:r w:rsidRPr="001D68A7">
        <w:t>realises</w:t>
      </w:r>
      <w:proofErr w:type="spellEnd"/>
      <w:r w:rsidRPr="001D68A7">
        <w:t xml:space="preserve"> detailed content at a stable rate</w:t>
      </w:r>
      <w:del w:id="5271" w:author="Tomas Blazauskas" w:date="2023-03-19T19:43:00Z">
        <w:r w:rsidRPr="001D68A7" w:rsidDel="005C0547">
          <w:delText xml:space="preserve"> of 72 frames per second</w:delText>
        </w:r>
      </w:del>
      <w:r w:rsidRPr="001D68A7">
        <w:t xml:space="preserve">. </w:t>
      </w:r>
    </w:p>
    <w:p w14:paraId="04ED79DB" w14:textId="0C78DB80" w:rsidR="00B95AD6" w:rsidRPr="001D68A7" w:rsidDel="005C0547" w:rsidRDefault="00B95AD6">
      <w:pPr>
        <w:pStyle w:val="MDPI31text"/>
        <w:numPr>
          <w:ilvl w:val="0"/>
          <w:numId w:val="26"/>
        </w:numPr>
        <w:spacing w:after="60"/>
        <w:ind w:left="3033" w:hanging="425"/>
        <w:rPr>
          <w:del w:id="5272" w:author="Tomas Blazauskas" w:date="2023-03-19T19:48:00Z"/>
        </w:rPr>
        <w:pPrChange w:id="5273" w:author="Binkis Mikas" w:date="2023-03-20T00:39:00Z">
          <w:pPr>
            <w:pStyle w:val="MDPI31text"/>
            <w:numPr>
              <w:numId w:val="26"/>
            </w:numPr>
            <w:ind w:left="3753" w:hanging="360"/>
          </w:pPr>
        </w:pPrChange>
      </w:pPr>
      <w:r w:rsidRPr="001D68A7">
        <w:t xml:space="preserve">The study of the two proposed navigation objects (dynamic </w:t>
      </w:r>
      <w:ins w:id="5274" w:author="Tomas Blazauskas" w:date="2023-03-19T19:43:00Z">
        <w:r w:rsidR="005C0547" w:rsidRPr="001D68A7">
          <w:t xml:space="preserve">arrows </w:t>
        </w:r>
      </w:ins>
      <w:r w:rsidRPr="001D68A7">
        <w:t>and static</w:t>
      </w:r>
      <w:ins w:id="5275" w:author="Tomas Blazauskas" w:date="2023-03-19T19:43:00Z">
        <w:r w:rsidR="005C0547" w:rsidRPr="001D68A7">
          <w:t xml:space="preserve"> path</w:t>
        </w:r>
      </w:ins>
      <w:r w:rsidRPr="001D68A7">
        <w:t xml:space="preserve">) </w:t>
      </w:r>
      <w:ins w:id="5276" w:author="Tomas Blazauskas" w:date="2023-03-19T19:44:00Z">
        <w:r w:rsidR="005C0547" w:rsidRPr="001D68A7">
          <w:t xml:space="preserve">for the sequential transition method </w:t>
        </w:r>
      </w:ins>
      <w:del w:id="5277" w:author="Tomas Blazauskas" w:date="2023-03-19T19:44:00Z">
        <w:r w:rsidRPr="001D68A7" w:rsidDel="005C0547">
          <w:delText xml:space="preserve">in the video </w:delText>
        </w:r>
      </w:del>
      <w:r w:rsidRPr="001D68A7">
        <w:t xml:space="preserve">did not show an advantage of </w:t>
      </w:r>
      <w:del w:id="5278" w:author="Tomas Blazauskas" w:date="2023-03-19T19:45:00Z">
        <w:r w:rsidRPr="001D68A7" w:rsidDel="005C0547">
          <w:delText>one or the other method</w:delText>
        </w:r>
      </w:del>
      <w:ins w:id="5279" w:author="Tomas Blazauskas" w:date="2023-03-19T19:45:00Z">
        <w:r w:rsidR="005C0547" w:rsidRPr="001D68A7">
          <w:t>any navigation approach</w:t>
        </w:r>
      </w:ins>
      <w:r w:rsidRPr="001D68A7">
        <w:t xml:space="preserve">. Also, no advantage was found for the two </w:t>
      </w:r>
      <w:del w:id="5280" w:author="Tomas Blazauskas" w:date="2023-03-19T19:48:00Z">
        <w:r w:rsidRPr="001D68A7" w:rsidDel="005C0547">
          <w:delText xml:space="preserve">proposed </w:delText>
        </w:r>
      </w:del>
      <w:ins w:id="5281" w:author="Tomas Blazauskas" w:date="2023-03-19T19:48:00Z">
        <w:r w:rsidR="005C0547" w:rsidRPr="001D68A7">
          <w:t xml:space="preserve">studied </w:t>
        </w:r>
      </w:ins>
      <w:r w:rsidRPr="001D68A7">
        <w:t xml:space="preserve">distances between viewing positions. </w:t>
      </w:r>
    </w:p>
    <w:p w14:paraId="0411DA0E" w14:textId="31670ACE" w:rsidR="00B95AD6" w:rsidRPr="001D68A7" w:rsidRDefault="00B95AD6">
      <w:pPr>
        <w:pStyle w:val="MDPI31text"/>
        <w:numPr>
          <w:ilvl w:val="0"/>
          <w:numId w:val="26"/>
        </w:numPr>
        <w:spacing w:after="60"/>
        <w:ind w:left="3033" w:hanging="425"/>
        <w:pPrChange w:id="5282" w:author="Binkis Mikas" w:date="2023-03-20T00:39:00Z">
          <w:pPr>
            <w:pStyle w:val="MDPI31text"/>
            <w:numPr>
              <w:numId w:val="26"/>
            </w:numPr>
            <w:ind w:left="3753" w:hanging="360"/>
          </w:pPr>
        </w:pPrChange>
      </w:pPr>
      <w:del w:id="5283" w:author="Tomas Blazauskas" w:date="2023-03-19T19:48:00Z">
        <w:r w:rsidRPr="001D68A7" w:rsidDel="005C0547">
          <w:delText>The study found that women and younger age groups prefer monoscopic imaging. In the group of respondents studied, there was a tendency for those with higher sensitivity not to choose stereoscopic imaging, which causes unwanted symptoms.</w:delText>
        </w:r>
      </w:del>
    </w:p>
    <w:p w14:paraId="07459315" w14:textId="5583E2AF" w:rsidR="00B95AD6" w:rsidDel="007949E9" w:rsidRDefault="007949E9" w:rsidP="00B95AD6">
      <w:pPr>
        <w:pStyle w:val="MDPI31text"/>
        <w:rPr>
          <w:del w:id="5284" w:author="Binkis Mikas" w:date="2023-03-20T00:40:00Z"/>
        </w:rPr>
      </w:pPr>
      <w:ins w:id="5285" w:author="Tomas Blazauskas" w:date="2023-03-20T06:38:00Z">
        <w:r>
          <w:t xml:space="preserve">As we noted in the first conclusion, </w:t>
        </w:r>
      </w:ins>
      <w:ins w:id="5286" w:author="Tomas Blazauskas" w:date="2023-03-20T06:39:00Z">
        <w:r>
          <w:t xml:space="preserve">our attempt to find a middle ground between </w:t>
        </w:r>
      </w:ins>
      <w:ins w:id="5287" w:author="Tomas Blazauskas" w:date="2023-03-20T07:13:00Z">
        <w:r w:rsidR="000222FE">
          <w:t xml:space="preserve">the </w:t>
        </w:r>
      </w:ins>
      <w:ins w:id="5288" w:author="Tomas Blazauskas" w:date="2023-03-20T06:42:00Z">
        <w:r>
          <w:t>creation of expensive and</w:t>
        </w:r>
      </w:ins>
      <w:ins w:id="5289" w:author="Tomas Blazauskas" w:date="2023-03-20T06:43:00Z">
        <w:r>
          <w:t xml:space="preserve"> time-consuming </w:t>
        </w:r>
      </w:ins>
      <w:ins w:id="5290" w:author="Tomas Blazauskas" w:date="2023-03-20T06:40:00Z">
        <w:r>
          <w:t>th</w:t>
        </w:r>
      </w:ins>
      <w:ins w:id="5291" w:author="Tomas Blazauskas" w:date="2023-03-20T06:41:00Z">
        <w:r>
          <w:t xml:space="preserve">ree-dimensional scenes </w:t>
        </w:r>
      </w:ins>
      <w:ins w:id="5292" w:author="Tomas Blazauskas" w:date="2023-03-20T06:43:00Z">
        <w:r>
          <w:t xml:space="preserve">and </w:t>
        </w:r>
      </w:ins>
      <w:ins w:id="5293" w:author="Tomas Blazauskas" w:date="2023-03-20T07:13:00Z">
        <w:r w:rsidR="000222FE">
          <w:t xml:space="preserve">the </w:t>
        </w:r>
      </w:ins>
      <w:ins w:id="5294" w:author="Tomas Blazauskas" w:date="2023-03-20T06:43:00Z">
        <w:r>
          <w:t>creation of relatively cheap panoramic video scenes</w:t>
        </w:r>
      </w:ins>
      <w:ins w:id="5295" w:author="Tomas Blazauskas" w:date="2023-03-20T06:44:00Z">
        <w:r>
          <w:t xml:space="preserve"> that </w:t>
        </w:r>
      </w:ins>
      <w:ins w:id="5296" w:author="Tomas Blazauskas" w:date="2023-03-20T06:46:00Z">
        <w:r>
          <w:t xml:space="preserve">don’t allow </w:t>
        </w:r>
      </w:ins>
      <w:ins w:id="5297" w:author="Tomas Blazauskas" w:date="2023-03-20T06:48:00Z">
        <w:r w:rsidR="007607A0">
          <w:t>unrestricted</w:t>
        </w:r>
      </w:ins>
      <w:ins w:id="5298" w:author="Tomas Blazauskas" w:date="2023-03-20T06:46:00Z">
        <w:r>
          <w:t xml:space="preserve"> movement</w:t>
        </w:r>
      </w:ins>
      <w:ins w:id="5299" w:author="Tomas Blazauskas" w:date="2023-03-20T06:43:00Z">
        <w:r>
          <w:t xml:space="preserve"> failed.</w:t>
        </w:r>
      </w:ins>
      <w:ins w:id="5300" w:author="Tomas Blazauskas" w:date="2023-03-20T06:44:00Z">
        <w:r>
          <w:t xml:space="preserve"> </w:t>
        </w:r>
      </w:ins>
      <w:ins w:id="5301" w:author="Tomas Blazauskas" w:date="2023-03-20T06:46:00Z">
        <w:r>
          <w:t xml:space="preserve">The proposed solution </w:t>
        </w:r>
        <w:proofErr w:type="gramStart"/>
        <w:r>
          <w:t>can not</w:t>
        </w:r>
      </w:ins>
      <w:proofErr w:type="gramEnd"/>
      <w:ins w:id="5302" w:author="Tomas Blazauskas" w:date="2023-03-20T06:47:00Z">
        <w:r>
          <w:t xml:space="preserve"> maintain the same </w:t>
        </w:r>
        <w:proofErr w:type="spellStart"/>
        <w:r>
          <w:t>immersiveness</w:t>
        </w:r>
        <w:proofErr w:type="spellEnd"/>
        <w:r>
          <w:t xml:space="preserve"> as a three-dimensional scene, despite the better graphics.</w:t>
        </w:r>
      </w:ins>
      <w:ins w:id="5303" w:author="Tomas Blazauskas" w:date="2023-03-20T06:48:00Z">
        <w:r>
          <w:t xml:space="preserve"> </w:t>
        </w:r>
      </w:ins>
      <w:ins w:id="5304" w:author="Tomas Blazauskas" w:date="2023-03-20T06:51:00Z">
        <w:r w:rsidR="007607A0">
          <w:t xml:space="preserve">So, the question </w:t>
        </w:r>
      </w:ins>
      <w:ins w:id="5305" w:author="Tomas Blazauskas" w:date="2023-03-20T06:52:00Z">
        <w:r w:rsidR="007607A0">
          <w:t>rem</w:t>
        </w:r>
      </w:ins>
      <w:ins w:id="5306" w:author="Tomas Blazauskas" w:date="2023-03-20T06:53:00Z">
        <w:r w:rsidR="007607A0">
          <w:t xml:space="preserve">ains open – is it possible to achieve </w:t>
        </w:r>
      </w:ins>
      <w:ins w:id="5307" w:author="Tomas Blazauskas" w:date="2023-03-20T07:14:00Z">
        <w:r w:rsidR="000222FE">
          <w:t>a</w:t>
        </w:r>
      </w:ins>
      <w:ins w:id="5308" w:author="Tomas Blazauskas" w:date="2023-03-20T06:53:00Z">
        <w:r w:rsidR="007607A0">
          <w:t xml:space="preserve"> </w:t>
        </w:r>
      </w:ins>
      <w:ins w:id="5309" w:author="Tomas Blazauskas" w:date="2023-03-20T06:55:00Z">
        <w:r w:rsidR="007607A0">
          <w:t>similar</w:t>
        </w:r>
      </w:ins>
      <w:ins w:id="5310" w:author="Tomas Blazauskas" w:date="2023-03-20T06:53:00Z">
        <w:r w:rsidR="007607A0">
          <w:t xml:space="preserve"> </w:t>
        </w:r>
        <w:proofErr w:type="spellStart"/>
        <w:r w:rsidR="007607A0">
          <w:t>immersiveness</w:t>
        </w:r>
        <w:proofErr w:type="spellEnd"/>
        <w:r w:rsidR="007607A0">
          <w:t xml:space="preserve"> </w:t>
        </w:r>
      </w:ins>
      <w:ins w:id="5311" w:author="Tomas Blazauskas" w:date="2023-03-20T06:54:00Z">
        <w:r w:rsidR="007607A0">
          <w:t>as a three-dimensional scene using other approaches?</w:t>
        </w:r>
      </w:ins>
      <w:ins w:id="5312" w:author="Tomas Blazauskas" w:date="2023-03-20T06:53:00Z">
        <w:r w:rsidR="007607A0">
          <w:t xml:space="preserve"> </w:t>
        </w:r>
      </w:ins>
      <w:ins w:id="5313" w:author="Tomas Blazauskas" w:date="2023-03-20T06:48:00Z">
        <w:r>
          <w:t xml:space="preserve">On the </w:t>
        </w:r>
      </w:ins>
      <w:ins w:id="5314" w:author="Tomas Blazauskas" w:date="2023-03-20T06:49:00Z">
        <w:r w:rsidR="007607A0">
          <w:t xml:space="preserve">hand, </w:t>
        </w:r>
      </w:ins>
      <w:ins w:id="5315" w:author="Tomas Blazauskas" w:date="2023-03-20T06:55:00Z">
        <w:r w:rsidR="007607A0">
          <w:t>the proposed simulated movement</w:t>
        </w:r>
      </w:ins>
      <w:ins w:id="5316" w:author="Tomas Blazauskas" w:date="2023-03-20T06:49:00Z">
        <w:r w:rsidR="007607A0">
          <w:t xml:space="preserve"> showed some promise. </w:t>
        </w:r>
      </w:ins>
      <w:ins w:id="5317" w:author="Tomas Blazauskas" w:date="2023-03-20T06:57:00Z">
        <w:r w:rsidR="007607A0">
          <w:t xml:space="preserve">In our next </w:t>
        </w:r>
      </w:ins>
      <w:ins w:id="5318" w:author="Tomas Blazauskas" w:date="2023-03-20T06:58:00Z">
        <w:r w:rsidR="007607A0">
          <w:t>research</w:t>
        </w:r>
      </w:ins>
      <w:ins w:id="5319" w:author="Tomas Blazauskas" w:date="2023-03-20T07:14:00Z">
        <w:r w:rsidR="000222FE">
          <w:t>,</w:t>
        </w:r>
      </w:ins>
      <w:ins w:id="5320" w:author="Tomas Blazauskas" w:date="2023-03-20T06:58:00Z">
        <w:r w:rsidR="007607A0">
          <w:t xml:space="preserve"> we will try to improve </w:t>
        </w:r>
        <w:proofErr w:type="spellStart"/>
        <w:r w:rsidR="007607A0">
          <w:t>immersiveness</w:t>
        </w:r>
        <w:proofErr w:type="spellEnd"/>
        <w:r w:rsidR="007607A0">
          <w:t xml:space="preserve"> by producing </w:t>
        </w:r>
      </w:ins>
      <w:ins w:id="5321" w:author="Tomas Blazauskas" w:date="2023-03-20T07:01:00Z">
        <w:r w:rsidR="00E271B1">
          <w:t xml:space="preserve">and using </w:t>
        </w:r>
      </w:ins>
      <w:ins w:id="5322" w:author="Tomas Blazauskas" w:date="2023-03-20T06:58:00Z">
        <w:r w:rsidR="007607A0">
          <w:t xml:space="preserve">depth maps </w:t>
        </w:r>
        <w:r w:rsidR="00E271B1">
          <w:t>for panoramic videos.</w:t>
        </w:r>
      </w:ins>
      <w:ins w:id="5323" w:author="Tomas Blazauskas" w:date="2023-03-20T07:04:00Z">
        <w:r w:rsidR="00E271B1">
          <w:t xml:space="preserve"> This will allow respond</w:t>
        </w:r>
      </w:ins>
      <w:ins w:id="5324" w:author="Tomas Blazauskas" w:date="2023-03-20T07:07:00Z">
        <w:r w:rsidR="00E271B1">
          <w:t>ing to any movement of the user</w:t>
        </w:r>
      </w:ins>
      <w:ins w:id="5325" w:author="Tomas Blazauskas" w:date="2023-03-20T07:08:00Z">
        <w:r w:rsidR="00E271B1">
          <w:t xml:space="preserve"> while remaining inside a viewing position.</w:t>
        </w:r>
      </w:ins>
      <w:ins w:id="5326" w:author="Tomas Blazauskas" w:date="2023-03-20T06:58:00Z">
        <w:r w:rsidR="00E271B1">
          <w:t xml:space="preserve"> </w:t>
        </w:r>
      </w:ins>
      <w:ins w:id="5327" w:author="Tomas Blazauskas" w:date="2023-03-20T07:01:00Z">
        <w:r w:rsidR="00E271B1">
          <w:t xml:space="preserve">This approach will use transitions </w:t>
        </w:r>
      </w:ins>
      <w:ins w:id="5328" w:author="Tomas Blazauskas" w:date="2023-03-20T07:02:00Z">
        <w:r w:rsidR="00E271B1">
          <w:t xml:space="preserve">between scenes, </w:t>
        </w:r>
      </w:ins>
      <w:ins w:id="5329" w:author="Tomas Blazauskas" w:date="2023-03-20T07:01:00Z">
        <w:r w:rsidR="00E271B1">
          <w:t>as well</w:t>
        </w:r>
      </w:ins>
      <w:ins w:id="5330" w:author="Tomas Blazauskas" w:date="2023-03-20T07:02:00Z">
        <w:r w:rsidR="00E271B1">
          <w:t>.</w:t>
        </w:r>
      </w:ins>
      <w:ins w:id="5331" w:author="Tomas Blazauskas" w:date="2023-03-20T06:59:00Z">
        <w:r w:rsidR="00E271B1">
          <w:t xml:space="preserve"> </w:t>
        </w:r>
      </w:ins>
    </w:p>
    <w:p w14:paraId="17AF5E65" w14:textId="77777777" w:rsidR="007949E9" w:rsidRPr="001D68A7" w:rsidRDefault="007949E9" w:rsidP="00B95AD6">
      <w:pPr>
        <w:pStyle w:val="MDPI31text"/>
        <w:rPr>
          <w:ins w:id="5332" w:author="Tomas Blazauskas" w:date="2023-03-20T06:38:00Z"/>
        </w:rPr>
      </w:pPr>
    </w:p>
    <w:p w14:paraId="6537F28F" w14:textId="64A946D8" w:rsidR="00B95AD6" w:rsidRPr="001D68A7" w:rsidDel="002C61B0" w:rsidRDefault="00B95AD6" w:rsidP="00B95AD6">
      <w:pPr>
        <w:pStyle w:val="MDPI31text"/>
        <w:rPr>
          <w:del w:id="5333" w:author="Binkis Mikas" w:date="2023-03-20T00:40:00Z"/>
        </w:rPr>
      </w:pPr>
    </w:p>
    <w:p w14:paraId="6DFB9E20" w14:textId="77777777" w:rsidR="00B95AD6" w:rsidRPr="001D68A7" w:rsidRDefault="00B95AD6" w:rsidP="00B95AD6">
      <w:pPr>
        <w:pStyle w:val="MDPI31text"/>
      </w:pPr>
    </w:p>
    <w:p w14:paraId="5D81E57E" w14:textId="77777777" w:rsidR="00B95AD6" w:rsidRPr="001D68A7" w:rsidRDefault="00B95AD6">
      <w:pPr>
        <w:pStyle w:val="MDPI31text"/>
        <w:ind w:firstLine="0"/>
        <w:rPr>
          <w:b/>
        </w:rPr>
        <w:pPrChange w:id="5334" w:author="Binkis Mikas" w:date="2023-03-20T00:40:00Z">
          <w:pPr>
            <w:pStyle w:val="MDPI31text"/>
          </w:pPr>
        </w:pPrChange>
      </w:pPr>
      <w:r w:rsidRPr="001D68A7">
        <w:rPr>
          <w:b/>
        </w:rPr>
        <w:t>Author Contributions</w:t>
      </w:r>
    </w:p>
    <w:p w14:paraId="59EB203F" w14:textId="5E48D3B6" w:rsidR="00B95AD6" w:rsidRPr="001D68A7" w:rsidRDefault="00B95AD6">
      <w:pPr>
        <w:pStyle w:val="MDPI31text"/>
        <w:ind w:firstLine="0"/>
        <w:pPrChange w:id="5335" w:author="Binkis Mikas" w:date="2023-03-20T00:40:00Z">
          <w:pPr>
            <w:pStyle w:val="MDPI31text"/>
          </w:pPr>
        </w:pPrChange>
      </w:pPr>
      <w:r w:rsidRPr="001D68A7">
        <w:t>Conceptualization, A</w:t>
      </w:r>
      <w:del w:id="5336" w:author="Blažauskas Tomas" w:date="2023-01-25T21:10:00Z">
        <w:r w:rsidRPr="001D68A7" w:rsidDel="0086308F">
          <w:delText>.P.</w:delText>
        </w:r>
      </w:del>
      <w:ins w:id="5337" w:author="Blažauskas Tomas" w:date="2023-01-25T21:10:00Z">
        <w:r w:rsidR="0086308F" w:rsidRPr="001D68A7">
          <w:t>P</w:t>
        </w:r>
      </w:ins>
      <w:r w:rsidRPr="001D68A7">
        <w:t>; methodology, A</w:t>
      </w:r>
      <w:del w:id="5338" w:author="Blažauskas Tomas" w:date="2023-01-25T21:10:00Z">
        <w:r w:rsidRPr="001D68A7" w:rsidDel="0086308F">
          <w:delText>.P.</w:delText>
        </w:r>
      </w:del>
      <w:ins w:id="5339" w:author="Blažauskas Tomas" w:date="2023-01-25T21:10:00Z">
        <w:r w:rsidR="0086308F" w:rsidRPr="001D68A7">
          <w:t>P</w:t>
        </w:r>
      </w:ins>
      <w:r w:rsidRPr="001D68A7">
        <w:t>, A</w:t>
      </w:r>
      <w:del w:id="5340" w:author="Blažauskas Tomas" w:date="2023-01-25T21:10:00Z">
        <w:r w:rsidRPr="001D68A7" w:rsidDel="0086308F">
          <w:delText>.S.</w:delText>
        </w:r>
      </w:del>
      <w:ins w:id="5341" w:author="Blažauskas Tomas" w:date="2023-01-25T21:10:00Z">
        <w:r w:rsidR="0086308F" w:rsidRPr="001D68A7">
          <w:t>S</w:t>
        </w:r>
      </w:ins>
      <w:r w:rsidRPr="001D68A7">
        <w:t>; software, A</w:t>
      </w:r>
      <w:del w:id="5342" w:author="Blažauskas Tomas" w:date="2023-01-25T21:10:00Z">
        <w:r w:rsidRPr="001D68A7" w:rsidDel="0086308F">
          <w:delText>.P.</w:delText>
        </w:r>
      </w:del>
      <w:ins w:id="5343" w:author="Blažauskas Tomas" w:date="2023-01-25T21:10:00Z">
        <w:r w:rsidR="0086308F" w:rsidRPr="001D68A7">
          <w:t>P</w:t>
        </w:r>
      </w:ins>
      <w:r w:rsidRPr="001D68A7">
        <w:t xml:space="preserve"> and A</w:t>
      </w:r>
      <w:del w:id="5344" w:author="Blažauskas Tomas" w:date="2023-01-25T21:10:00Z">
        <w:r w:rsidRPr="001D68A7" w:rsidDel="0086308F">
          <w:delText>.S.</w:delText>
        </w:r>
      </w:del>
      <w:ins w:id="5345" w:author="Blažauskas Tomas" w:date="2023-01-25T21:10:00Z">
        <w:r w:rsidR="0086308F" w:rsidRPr="001D68A7">
          <w:t>S</w:t>
        </w:r>
      </w:ins>
      <w:r w:rsidRPr="001D68A7">
        <w:t>, T</w:t>
      </w:r>
      <w:del w:id="5346" w:author="Blažauskas Tomas" w:date="2023-01-25T21:10:00Z">
        <w:r w:rsidRPr="001D68A7" w:rsidDel="0086308F">
          <w:delText>.B.</w:delText>
        </w:r>
      </w:del>
      <w:ins w:id="5347" w:author="Blažauskas Tomas" w:date="2023-01-25T21:10:00Z">
        <w:r w:rsidR="0086308F" w:rsidRPr="001D68A7">
          <w:t>B</w:t>
        </w:r>
      </w:ins>
      <w:r w:rsidRPr="001D68A7">
        <w:t>; data curation, A</w:t>
      </w:r>
      <w:del w:id="5348" w:author="Blažauskas Tomas" w:date="2023-01-25T21:10:00Z">
        <w:r w:rsidRPr="001D68A7" w:rsidDel="0086308F">
          <w:delText>.P.</w:delText>
        </w:r>
      </w:del>
      <w:ins w:id="5349" w:author="Blažauskas Tomas" w:date="2023-01-25T21:10:00Z">
        <w:r w:rsidR="0086308F" w:rsidRPr="001D68A7">
          <w:t>P</w:t>
        </w:r>
      </w:ins>
      <w:r w:rsidRPr="001D68A7">
        <w:t>, A</w:t>
      </w:r>
      <w:del w:id="5350" w:author="Blažauskas Tomas" w:date="2023-01-25T21:10:00Z">
        <w:r w:rsidRPr="001D68A7" w:rsidDel="0086308F">
          <w:delText>.</w:delText>
        </w:r>
      </w:del>
      <w:r w:rsidRPr="001D68A7">
        <w:t>S, M</w:t>
      </w:r>
      <w:del w:id="5351" w:author="Blažauskas Tomas" w:date="2023-01-25T21:10:00Z">
        <w:r w:rsidRPr="001D68A7" w:rsidDel="0086308F">
          <w:delText>.V.</w:delText>
        </w:r>
      </w:del>
      <w:ins w:id="5352" w:author="Blažauskas Tomas" w:date="2023-01-25T21:10:00Z">
        <w:r w:rsidR="0086308F" w:rsidRPr="001D68A7">
          <w:t>V</w:t>
        </w:r>
      </w:ins>
      <w:r w:rsidRPr="001D68A7">
        <w:t>; writing — original draft preparation, A</w:t>
      </w:r>
      <w:del w:id="5353" w:author="Blažauskas Tomas" w:date="2023-01-25T21:10:00Z">
        <w:r w:rsidRPr="001D68A7" w:rsidDel="0086308F">
          <w:delText>.P.</w:delText>
        </w:r>
      </w:del>
      <w:ins w:id="5354" w:author="Blažauskas Tomas" w:date="2023-01-25T21:10:00Z">
        <w:r w:rsidR="0086308F" w:rsidRPr="001D68A7">
          <w:t>P</w:t>
        </w:r>
      </w:ins>
      <w:r w:rsidRPr="001D68A7">
        <w:t>, A</w:t>
      </w:r>
      <w:del w:id="5355" w:author="Blažauskas Tomas" w:date="2023-01-25T21:10:00Z">
        <w:r w:rsidRPr="001D68A7" w:rsidDel="0086308F">
          <w:delText>.S.</w:delText>
        </w:r>
      </w:del>
      <w:ins w:id="5356" w:author="Blažauskas Tomas" w:date="2023-01-25T21:10:00Z">
        <w:r w:rsidR="0086308F" w:rsidRPr="001D68A7">
          <w:t>S</w:t>
        </w:r>
      </w:ins>
      <w:r w:rsidRPr="001D68A7">
        <w:t>, M</w:t>
      </w:r>
      <w:del w:id="5357" w:author="Blažauskas Tomas" w:date="2023-01-25T21:10:00Z">
        <w:r w:rsidRPr="001D68A7" w:rsidDel="0086308F">
          <w:delText>.</w:delText>
        </w:r>
      </w:del>
      <w:r w:rsidRPr="001D68A7">
        <w:t>B, C</w:t>
      </w:r>
      <w:del w:id="5358" w:author="Blažauskas Tomas" w:date="2023-01-25T21:10:00Z">
        <w:r w:rsidRPr="001D68A7" w:rsidDel="0086308F">
          <w:delText>.C.</w:delText>
        </w:r>
      </w:del>
      <w:ins w:id="5359" w:author="Blažauskas Tomas" w:date="2023-01-25T21:10:00Z">
        <w:r w:rsidR="0086308F" w:rsidRPr="001D68A7">
          <w:t>C</w:t>
        </w:r>
      </w:ins>
      <w:r w:rsidRPr="001D68A7">
        <w:t xml:space="preserve"> D</w:t>
      </w:r>
      <w:del w:id="5360" w:author="Blažauskas Tomas" w:date="2023-01-25T21:10:00Z">
        <w:r w:rsidRPr="001D68A7" w:rsidDel="0086308F">
          <w:delText>.</w:delText>
        </w:r>
      </w:del>
      <w:r w:rsidRPr="001D68A7">
        <w:t>B, L</w:t>
      </w:r>
      <w:del w:id="5361" w:author="Blažauskas Tomas" w:date="2023-01-25T21:10:00Z">
        <w:r w:rsidRPr="001D68A7" w:rsidDel="0086308F">
          <w:delText>.</w:delText>
        </w:r>
      </w:del>
      <w:r w:rsidRPr="001D68A7">
        <w:t>P; writing — review and editing, T</w:t>
      </w:r>
      <w:del w:id="5362" w:author="Blažauskas Tomas" w:date="2023-01-25T21:10:00Z">
        <w:r w:rsidRPr="001D68A7" w:rsidDel="0086308F">
          <w:delText>.B.</w:delText>
        </w:r>
      </w:del>
      <w:ins w:id="5363" w:author="Blažauskas Tomas" w:date="2023-01-25T21:10:00Z">
        <w:r w:rsidR="0086308F" w:rsidRPr="001D68A7">
          <w:t>B</w:t>
        </w:r>
      </w:ins>
      <w:r w:rsidRPr="001D68A7">
        <w:t>, M</w:t>
      </w:r>
      <w:del w:id="5364" w:author="Blažauskas Tomas" w:date="2023-01-25T21:10:00Z">
        <w:r w:rsidRPr="001D68A7" w:rsidDel="0086308F">
          <w:delText>.</w:delText>
        </w:r>
      </w:del>
      <w:r w:rsidRPr="001D68A7">
        <w:t>B, M</w:t>
      </w:r>
      <w:del w:id="5365" w:author="Blažauskas Tomas" w:date="2023-01-25T21:10:00Z">
        <w:r w:rsidRPr="001D68A7" w:rsidDel="0086308F">
          <w:delText>.V.</w:delText>
        </w:r>
      </w:del>
      <w:ins w:id="5366" w:author="Blažauskas Tomas" w:date="2023-01-25T21:10:00Z">
        <w:r w:rsidR="0086308F" w:rsidRPr="001D68A7">
          <w:t>V</w:t>
        </w:r>
      </w:ins>
      <w:r w:rsidRPr="001D68A7">
        <w:t>; visualization, A</w:t>
      </w:r>
      <w:del w:id="5367" w:author="Blažauskas Tomas" w:date="2023-01-25T21:10:00Z">
        <w:r w:rsidRPr="001D68A7" w:rsidDel="0086308F">
          <w:delText>.P.</w:delText>
        </w:r>
      </w:del>
      <w:ins w:id="5368" w:author="Blažauskas Tomas" w:date="2023-01-25T21:10:00Z">
        <w:r w:rsidR="0086308F" w:rsidRPr="001D68A7">
          <w:t>P</w:t>
        </w:r>
      </w:ins>
      <w:r w:rsidRPr="001D68A7">
        <w:t>, A</w:t>
      </w:r>
      <w:del w:id="5369" w:author="Blažauskas Tomas" w:date="2023-01-25T21:10:00Z">
        <w:r w:rsidRPr="001D68A7" w:rsidDel="0086308F">
          <w:delText>.</w:delText>
        </w:r>
      </w:del>
      <w:r w:rsidRPr="001D68A7">
        <w:t>S and T</w:t>
      </w:r>
      <w:del w:id="5370" w:author="Blažauskas Tomas" w:date="2023-01-25T21:10:00Z">
        <w:r w:rsidRPr="001D68A7" w:rsidDel="0086308F">
          <w:delText>.</w:delText>
        </w:r>
      </w:del>
      <w:r w:rsidRPr="001D68A7">
        <w:t>V.. All authors have read and agreed to the published version of the manuscript.</w:t>
      </w:r>
    </w:p>
    <w:p w14:paraId="70DF9E56" w14:textId="77777777" w:rsidR="00B95AD6" w:rsidRPr="001D68A7" w:rsidRDefault="00B95AD6">
      <w:pPr>
        <w:pStyle w:val="MDPI31text"/>
        <w:ind w:firstLine="0"/>
        <w:rPr>
          <w:b/>
        </w:rPr>
        <w:pPrChange w:id="5371" w:author="Binkis Mikas" w:date="2023-03-20T00:40:00Z">
          <w:pPr>
            <w:pStyle w:val="MDPI31text"/>
          </w:pPr>
        </w:pPrChange>
      </w:pPr>
    </w:p>
    <w:p w14:paraId="33C25849" w14:textId="77777777" w:rsidR="00B95AD6" w:rsidRPr="001D68A7" w:rsidRDefault="00B95AD6">
      <w:pPr>
        <w:pStyle w:val="MDPI31text"/>
        <w:ind w:firstLine="0"/>
        <w:rPr>
          <w:b/>
        </w:rPr>
        <w:pPrChange w:id="5372" w:author="Binkis Mikas" w:date="2023-03-20T00:40:00Z">
          <w:pPr>
            <w:pStyle w:val="MDPI31text"/>
          </w:pPr>
        </w:pPrChange>
      </w:pPr>
      <w:r w:rsidRPr="001D68A7">
        <w:rPr>
          <w:b/>
        </w:rPr>
        <w:t>Funding</w:t>
      </w:r>
      <w:del w:id="5373" w:author="Binkis Mikas" w:date="2023-03-20T00:46:00Z">
        <w:r w:rsidRPr="001D68A7" w:rsidDel="00781BA4">
          <w:rPr>
            <w:b/>
          </w:rPr>
          <w:delText xml:space="preserve">: </w:delText>
        </w:r>
      </w:del>
    </w:p>
    <w:p w14:paraId="1EE0AB68" w14:textId="77777777" w:rsidR="00B95AD6" w:rsidRPr="001D68A7" w:rsidRDefault="00B95AD6">
      <w:pPr>
        <w:pStyle w:val="MDPI31text"/>
        <w:ind w:firstLine="0"/>
        <w:pPrChange w:id="5374" w:author="Binkis Mikas" w:date="2023-03-20T00:40:00Z">
          <w:pPr>
            <w:pStyle w:val="MDPI31text"/>
          </w:pPr>
        </w:pPrChange>
      </w:pPr>
      <w:r w:rsidRPr="001D68A7">
        <w:t>This research was funded by Kaunas University of Technology.</w:t>
      </w:r>
    </w:p>
    <w:p w14:paraId="0B0BAAB3" w14:textId="77777777" w:rsidR="00B95AD6" w:rsidRPr="001D68A7" w:rsidRDefault="00B95AD6">
      <w:pPr>
        <w:pStyle w:val="MDPI31text"/>
        <w:ind w:firstLine="0"/>
        <w:pPrChange w:id="5375" w:author="Binkis Mikas" w:date="2023-03-20T00:40:00Z">
          <w:pPr>
            <w:pStyle w:val="MDPI31text"/>
          </w:pPr>
        </w:pPrChange>
      </w:pPr>
      <w:r w:rsidRPr="001D68A7">
        <w:rPr>
          <w:b/>
        </w:rPr>
        <w:t>Institutional Review Board Statement</w:t>
      </w:r>
    </w:p>
    <w:p w14:paraId="35409FFC" w14:textId="77777777" w:rsidR="00B95AD6" w:rsidRPr="001D68A7" w:rsidRDefault="00B95AD6">
      <w:pPr>
        <w:pStyle w:val="MDPI31text"/>
        <w:ind w:firstLine="0"/>
        <w:pPrChange w:id="5376" w:author="Binkis Mikas" w:date="2023-03-20T00:40:00Z">
          <w:pPr>
            <w:pStyle w:val="MDPI31text"/>
          </w:pPr>
        </w:pPrChange>
      </w:pPr>
      <w:r w:rsidRPr="001D68A7">
        <w:t>Ethical review and approval were waived for this study, as this study involves no more than minimal risk to subjects.</w:t>
      </w:r>
    </w:p>
    <w:p w14:paraId="3390BD59" w14:textId="77777777" w:rsidR="00B95AD6" w:rsidRPr="001D68A7" w:rsidRDefault="00B95AD6">
      <w:pPr>
        <w:pStyle w:val="MDPI31text"/>
        <w:ind w:firstLine="0"/>
        <w:rPr>
          <w:b/>
        </w:rPr>
        <w:pPrChange w:id="5377" w:author="Binkis Mikas" w:date="2023-03-20T00:40:00Z">
          <w:pPr>
            <w:pStyle w:val="MDPI31text"/>
          </w:pPr>
        </w:pPrChange>
      </w:pPr>
      <w:r w:rsidRPr="001D68A7">
        <w:rPr>
          <w:b/>
        </w:rPr>
        <w:t>Informed Consent Statement</w:t>
      </w:r>
    </w:p>
    <w:p w14:paraId="5CE24E8E" w14:textId="77777777" w:rsidR="00B95AD6" w:rsidRPr="001D68A7" w:rsidRDefault="00B95AD6">
      <w:pPr>
        <w:pStyle w:val="MDPI31text"/>
        <w:ind w:firstLine="0"/>
        <w:pPrChange w:id="5378" w:author="Binkis Mikas" w:date="2023-03-20T00:40:00Z">
          <w:pPr>
            <w:pStyle w:val="MDPI31text"/>
          </w:pPr>
        </w:pPrChange>
      </w:pPr>
      <w:r w:rsidRPr="001D68A7">
        <w:t>Informed consent was obtained from all subjects involved in the study.</w:t>
      </w:r>
    </w:p>
    <w:p w14:paraId="44E871BC" w14:textId="6C795EA7" w:rsidR="00B95AD6" w:rsidRPr="001D68A7" w:rsidDel="00781BA4" w:rsidRDefault="00B95AD6">
      <w:pPr>
        <w:pStyle w:val="MDPI31text"/>
        <w:ind w:firstLine="0"/>
        <w:rPr>
          <w:del w:id="5379" w:author="Binkis Mikas" w:date="2023-03-20T00:46:00Z"/>
          <w:b/>
        </w:rPr>
        <w:pPrChange w:id="5380" w:author="Binkis Mikas" w:date="2023-03-20T00:40:00Z">
          <w:pPr>
            <w:pStyle w:val="MDPI31text"/>
          </w:pPr>
        </w:pPrChange>
      </w:pPr>
    </w:p>
    <w:p w14:paraId="75A2F47D" w14:textId="097B9356" w:rsidR="00B95AD6" w:rsidRPr="001D68A7" w:rsidRDefault="00B95AD6">
      <w:pPr>
        <w:pStyle w:val="MDPI31text"/>
        <w:ind w:firstLine="0"/>
        <w:rPr>
          <w:b/>
        </w:rPr>
        <w:pPrChange w:id="5381" w:author="Binkis Mikas" w:date="2023-03-20T00:40:00Z">
          <w:pPr>
            <w:pStyle w:val="MDPI31text"/>
          </w:pPr>
        </w:pPrChange>
      </w:pPr>
      <w:r w:rsidRPr="001D68A7">
        <w:rPr>
          <w:b/>
        </w:rPr>
        <w:t>Data Availability Statement</w:t>
      </w:r>
    </w:p>
    <w:p w14:paraId="61D86ECD" w14:textId="77777777" w:rsidR="00B95AD6" w:rsidRPr="001D68A7" w:rsidRDefault="00B95AD6">
      <w:pPr>
        <w:pStyle w:val="MDPI31text"/>
        <w:ind w:firstLine="0"/>
        <w:pPrChange w:id="5382" w:author="Binkis Mikas" w:date="2023-03-20T00:40:00Z">
          <w:pPr>
            <w:pStyle w:val="MDPI31text"/>
          </w:pPr>
        </w:pPrChange>
      </w:pPr>
      <w:r w:rsidRPr="001D68A7">
        <w:t xml:space="preserve">The data presented in this study are available on request from the corresponding author. The data </w:t>
      </w:r>
      <w:proofErr w:type="gramStart"/>
      <w:r w:rsidRPr="001D68A7">
        <w:t>are</w:t>
      </w:r>
      <w:proofErr w:type="gramEnd"/>
      <w:r w:rsidRPr="001D68A7">
        <w:t xml:space="preserve"> not publicly available due to the data restriction policy by the grant provider.</w:t>
      </w:r>
    </w:p>
    <w:p w14:paraId="144A5D23" w14:textId="61E2CB2C" w:rsidR="00B95AD6" w:rsidRPr="001D68A7" w:rsidDel="00781BA4" w:rsidRDefault="00B95AD6">
      <w:pPr>
        <w:pStyle w:val="MDPI31text"/>
        <w:ind w:firstLine="0"/>
        <w:rPr>
          <w:del w:id="5383" w:author="Binkis Mikas" w:date="2023-03-20T00:46:00Z"/>
          <w:b/>
        </w:rPr>
        <w:pPrChange w:id="5384" w:author="Binkis Mikas" w:date="2023-03-20T00:40:00Z">
          <w:pPr>
            <w:pStyle w:val="MDPI31text"/>
          </w:pPr>
        </w:pPrChange>
      </w:pPr>
    </w:p>
    <w:p w14:paraId="276AD5CD" w14:textId="77777777" w:rsidR="00B95AD6" w:rsidRPr="001D68A7" w:rsidDel="00781BA4" w:rsidRDefault="00B95AD6">
      <w:pPr>
        <w:pStyle w:val="MDPI31text"/>
        <w:ind w:firstLine="0"/>
        <w:rPr>
          <w:del w:id="5385" w:author="Binkis Mikas" w:date="2023-03-20T00:46:00Z"/>
        </w:rPr>
        <w:pPrChange w:id="5386" w:author="Binkis Mikas" w:date="2023-03-20T00:40:00Z">
          <w:pPr>
            <w:pStyle w:val="MDPI31text"/>
          </w:pPr>
        </w:pPrChange>
      </w:pPr>
      <w:r w:rsidRPr="001D68A7">
        <w:rPr>
          <w:b/>
        </w:rPr>
        <w:t xml:space="preserve">Conflicts of Interest: </w:t>
      </w:r>
      <w:r w:rsidRPr="001D68A7">
        <w:t>The authors declare no conflict of interest.</w:t>
      </w:r>
    </w:p>
    <w:p w14:paraId="738610EB" w14:textId="77777777" w:rsidR="00B95AD6" w:rsidRPr="001D68A7" w:rsidDel="00781BA4" w:rsidRDefault="00B95AD6" w:rsidP="00B95AD6">
      <w:pPr>
        <w:pStyle w:val="MDPI31text"/>
        <w:rPr>
          <w:del w:id="5387" w:author="Binkis Mikas" w:date="2023-03-20T00:46:00Z"/>
        </w:rPr>
      </w:pPr>
    </w:p>
    <w:p w14:paraId="637805D2" w14:textId="77777777" w:rsidR="00B95AD6" w:rsidRPr="001D68A7" w:rsidRDefault="00B95AD6">
      <w:pPr>
        <w:pStyle w:val="MDPI31text"/>
        <w:ind w:firstLine="0"/>
        <w:pPrChange w:id="5388" w:author="Binkis Mikas" w:date="2023-03-20T00:46:00Z">
          <w:pPr>
            <w:pStyle w:val="MDPI31text"/>
          </w:pPr>
        </w:pPrChange>
      </w:pPr>
    </w:p>
    <w:p w14:paraId="071E4E01" w14:textId="77777777" w:rsidR="00A86E9F" w:rsidRPr="001D68A7" w:rsidRDefault="00A86E9F" w:rsidP="000855EA">
      <w:pPr>
        <w:pStyle w:val="MDPI21heading1"/>
        <w:ind w:left="0"/>
      </w:pPr>
      <w:r w:rsidRPr="001D68A7">
        <w:t>References</w:t>
      </w:r>
    </w:p>
    <w:p w14:paraId="59CFDDE6" w14:textId="44A4DD3E"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389"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390" w:author="Binkis Mikas" w:date="2023-03-19T21:43:00Z">
            <w:rPr>
              <w:rFonts w:ascii="Times New Roman" w:eastAsia="Times New Roman" w:hAnsi="Times New Roman" w:cs="Times New Roman"/>
              <w:sz w:val="20"/>
              <w:szCs w:val="20"/>
            </w:rPr>
          </w:rPrChange>
        </w:rPr>
        <w:t>Boletsis</w:t>
      </w:r>
      <w:proofErr w:type="spellEnd"/>
      <w:r w:rsidRPr="001D68A7">
        <w:rPr>
          <w:rFonts w:ascii="Palatino Linotype" w:eastAsia="Times New Roman" w:hAnsi="Palatino Linotype" w:cs="Times New Roman"/>
          <w:sz w:val="20"/>
          <w:szCs w:val="20"/>
          <w:rPrChange w:id="5391" w:author="Binkis Mikas" w:date="2023-03-19T21:43:00Z">
            <w:rPr>
              <w:rFonts w:ascii="Times New Roman" w:eastAsia="Times New Roman" w:hAnsi="Times New Roman" w:cs="Times New Roman"/>
              <w:sz w:val="20"/>
              <w:szCs w:val="20"/>
            </w:rPr>
          </w:rPrChange>
        </w:rPr>
        <w:t xml:space="preserve">, C., &amp; </w:t>
      </w:r>
      <w:proofErr w:type="spellStart"/>
      <w:r w:rsidRPr="001D68A7">
        <w:rPr>
          <w:rFonts w:ascii="Palatino Linotype" w:eastAsia="Times New Roman" w:hAnsi="Palatino Linotype" w:cs="Times New Roman"/>
          <w:sz w:val="20"/>
          <w:szCs w:val="20"/>
          <w:rPrChange w:id="5392" w:author="Binkis Mikas" w:date="2023-03-19T21:43:00Z">
            <w:rPr>
              <w:rFonts w:ascii="Times New Roman" w:eastAsia="Times New Roman" w:hAnsi="Times New Roman" w:cs="Times New Roman"/>
              <w:sz w:val="20"/>
              <w:szCs w:val="20"/>
            </w:rPr>
          </w:rPrChange>
        </w:rPr>
        <w:t>Cedergren</w:t>
      </w:r>
      <w:proofErr w:type="spellEnd"/>
      <w:r w:rsidRPr="001D68A7">
        <w:rPr>
          <w:rFonts w:ascii="Palatino Linotype" w:eastAsia="Times New Roman" w:hAnsi="Palatino Linotype" w:cs="Times New Roman"/>
          <w:sz w:val="20"/>
          <w:szCs w:val="20"/>
          <w:rPrChange w:id="5393" w:author="Binkis Mikas" w:date="2023-03-19T21:43:00Z">
            <w:rPr>
              <w:rFonts w:ascii="Times New Roman" w:eastAsia="Times New Roman" w:hAnsi="Times New Roman" w:cs="Times New Roman"/>
              <w:sz w:val="20"/>
              <w:szCs w:val="20"/>
            </w:rPr>
          </w:rPrChange>
        </w:rPr>
        <w:t xml:space="preserve">, J. E. (2019). VR locomotion in the new era of </w:t>
      </w:r>
      <w:del w:id="5394" w:author="Blažauskas Tomas" w:date="2023-01-25T23:21:00Z">
        <w:r w:rsidRPr="001D68A7" w:rsidDel="007C08C3">
          <w:rPr>
            <w:rFonts w:ascii="Palatino Linotype" w:eastAsia="Times New Roman" w:hAnsi="Palatino Linotype" w:cs="Times New Roman"/>
            <w:sz w:val="20"/>
            <w:szCs w:val="20"/>
            <w:rPrChange w:id="5395" w:author="Binkis Mikas" w:date="2023-03-19T21:43:00Z">
              <w:rPr>
                <w:rFonts w:ascii="Times New Roman" w:eastAsia="Times New Roman" w:hAnsi="Times New Roman" w:cs="Times New Roman"/>
                <w:sz w:val="20"/>
                <w:szCs w:val="20"/>
              </w:rPr>
            </w:rPrChange>
          </w:rPr>
          <w:delText>virtual reality</w:delText>
        </w:r>
      </w:del>
      <w:ins w:id="5396" w:author="Blažauskas Tomas" w:date="2023-01-25T23:21:00Z">
        <w:r w:rsidR="007C08C3" w:rsidRPr="001D68A7">
          <w:rPr>
            <w:rFonts w:ascii="Palatino Linotype" w:eastAsia="Times New Roman" w:hAnsi="Palatino Linotype" w:cs="Times New Roman"/>
            <w:sz w:val="20"/>
            <w:szCs w:val="20"/>
            <w:rPrChange w:id="5397"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398" w:author="Binkis Mikas" w:date="2023-03-19T21:43:00Z">
            <w:rPr>
              <w:rFonts w:ascii="Times New Roman" w:eastAsia="Times New Roman" w:hAnsi="Times New Roman" w:cs="Times New Roman"/>
              <w:sz w:val="20"/>
              <w:szCs w:val="20"/>
            </w:rPr>
          </w:rPrChange>
        </w:rPr>
        <w:t>: an empirical comparison of prevalent techniques. Advances in Human-Computer Interaction, 2019.</w:t>
      </w:r>
    </w:p>
    <w:p w14:paraId="2B566164"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399"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400" w:author="Binkis Mikas" w:date="2023-03-19T21:43:00Z">
            <w:rPr>
              <w:rFonts w:ascii="Times New Roman" w:eastAsia="Times New Roman" w:hAnsi="Times New Roman" w:cs="Times New Roman"/>
              <w:sz w:val="20"/>
              <w:szCs w:val="20"/>
            </w:rPr>
          </w:rPrChange>
        </w:rPr>
        <w:t>Takatori</w:t>
      </w:r>
      <w:proofErr w:type="spellEnd"/>
      <w:r w:rsidRPr="001D68A7">
        <w:rPr>
          <w:rFonts w:ascii="Palatino Linotype" w:eastAsia="Times New Roman" w:hAnsi="Palatino Linotype" w:cs="Times New Roman"/>
          <w:sz w:val="20"/>
          <w:szCs w:val="20"/>
          <w:rPrChange w:id="5401" w:author="Binkis Mikas" w:date="2023-03-19T21:43:00Z">
            <w:rPr>
              <w:rFonts w:ascii="Times New Roman" w:eastAsia="Times New Roman" w:hAnsi="Times New Roman" w:cs="Times New Roman"/>
              <w:sz w:val="20"/>
              <w:szCs w:val="20"/>
            </w:rPr>
          </w:rPrChange>
        </w:rPr>
        <w:t>, H., Yano, H., &amp; Iwata, H. (2015). Panoramic movie-rendering method with superimposed computer graphics for immersive walk-through system. In Haptic Interaction (pp. 277-284). Springer, Tokyo.</w:t>
      </w:r>
    </w:p>
    <w:p w14:paraId="643B5FEF" w14:textId="03C87F93"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02"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03" w:author="Binkis Mikas" w:date="2023-03-19T21:43:00Z">
            <w:rPr>
              <w:rFonts w:ascii="Times New Roman" w:eastAsia="Times New Roman" w:hAnsi="Times New Roman" w:cs="Times New Roman"/>
              <w:sz w:val="20"/>
              <w:szCs w:val="20"/>
            </w:rPr>
          </w:rPrChange>
        </w:rPr>
        <w:t xml:space="preserve">Kim, Y. M., Lee, Y., </w:t>
      </w:r>
      <w:proofErr w:type="spellStart"/>
      <w:r w:rsidRPr="001D68A7">
        <w:rPr>
          <w:rFonts w:ascii="Palatino Linotype" w:eastAsia="Times New Roman" w:hAnsi="Palatino Linotype" w:cs="Times New Roman"/>
          <w:sz w:val="20"/>
          <w:szCs w:val="20"/>
          <w:rPrChange w:id="5404" w:author="Binkis Mikas" w:date="2023-03-19T21:43:00Z">
            <w:rPr>
              <w:rFonts w:ascii="Times New Roman" w:eastAsia="Times New Roman" w:hAnsi="Times New Roman" w:cs="Times New Roman"/>
              <w:sz w:val="20"/>
              <w:szCs w:val="20"/>
            </w:rPr>
          </w:rPrChange>
        </w:rPr>
        <w:t>Rhiu</w:t>
      </w:r>
      <w:proofErr w:type="spellEnd"/>
      <w:r w:rsidRPr="001D68A7">
        <w:rPr>
          <w:rFonts w:ascii="Palatino Linotype" w:eastAsia="Times New Roman" w:hAnsi="Palatino Linotype" w:cs="Times New Roman"/>
          <w:sz w:val="20"/>
          <w:szCs w:val="20"/>
          <w:rPrChange w:id="5405" w:author="Binkis Mikas" w:date="2023-03-19T21:43:00Z">
            <w:rPr>
              <w:rFonts w:ascii="Times New Roman" w:eastAsia="Times New Roman" w:hAnsi="Times New Roman" w:cs="Times New Roman"/>
              <w:sz w:val="20"/>
              <w:szCs w:val="20"/>
            </w:rPr>
          </w:rPrChange>
        </w:rPr>
        <w:t xml:space="preserve">, I., &amp; Yun, M. H. (2021). Evaluation of locomotion methods in </w:t>
      </w:r>
      <w:del w:id="5406" w:author="Blažauskas Tomas" w:date="2023-01-25T23:21:00Z">
        <w:r w:rsidRPr="001D68A7" w:rsidDel="007C08C3">
          <w:rPr>
            <w:rFonts w:ascii="Palatino Linotype" w:eastAsia="Times New Roman" w:hAnsi="Palatino Linotype" w:cs="Times New Roman"/>
            <w:sz w:val="20"/>
            <w:szCs w:val="20"/>
            <w:rPrChange w:id="5407" w:author="Binkis Mikas" w:date="2023-03-19T21:43:00Z">
              <w:rPr>
                <w:rFonts w:ascii="Times New Roman" w:eastAsia="Times New Roman" w:hAnsi="Times New Roman" w:cs="Times New Roman"/>
                <w:sz w:val="20"/>
                <w:szCs w:val="20"/>
              </w:rPr>
            </w:rPrChange>
          </w:rPr>
          <w:delText>virtual reality</w:delText>
        </w:r>
      </w:del>
      <w:ins w:id="5408" w:author="Blažauskas Tomas" w:date="2023-01-25T23:21:00Z">
        <w:r w:rsidR="007C08C3" w:rsidRPr="001D68A7">
          <w:rPr>
            <w:rFonts w:ascii="Palatino Linotype" w:eastAsia="Times New Roman" w:hAnsi="Palatino Linotype" w:cs="Times New Roman"/>
            <w:sz w:val="20"/>
            <w:szCs w:val="20"/>
            <w:rPrChange w:id="5409"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10" w:author="Binkis Mikas" w:date="2023-03-19T21:43:00Z">
            <w:rPr>
              <w:rFonts w:ascii="Times New Roman" w:eastAsia="Times New Roman" w:hAnsi="Times New Roman" w:cs="Times New Roman"/>
              <w:sz w:val="20"/>
              <w:szCs w:val="20"/>
            </w:rPr>
          </w:rPrChange>
        </w:rPr>
        <w:t xml:space="preserve"> navigation environments: An involuntary position shift and task performance. International Journal of Human-Computer Studies, 155, 102691.</w:t>
      </w:r>
    </w:p>
    <w:p w14:paraId="504201EF" w14:textId="3DD2DB08"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11"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12" w:author="Binkis Mikas" w:date="2023-03-19T21:43:00Z">
            <w:rPr>
              <w:rFonts w:ascii="Times New Roman" w:eastAsia="Times New Roman" w:hAnsi="Times New Roman" w:cs="Times New Roman"/>
              <w:sz w:val="20"/>
              <w:szCs w:val="20"/>
            </w:rPr>
          </w:rPrChange>
        </w:rPr>
        <w:lastRenderedPageBreak/>
        <w:t xml:space="preserve">Soler-Domínguez, J. L., de Juan, C., </w:t>
      </w:r>
      <w:proofErr w:type="spellStart"/>
      <w:r w:rsidRPr="001D68A7">
        <w:rPr>
          <w:rFonts w:ascii="Palatino Linotype" w:eastAsia="Times New Roman" w:hAnsi="Palatino Linotype" w:cs="Times New Roman"/>
          <w:sz w:val="20"/>
          <w:szCs w:val="20"/>
          <w:rPrChange w:id="5413" w:author="Binkis Mikas" w:date="2023-03-19T21:43:00Z">
            <w:rPr>
              <w:rFonts w:ascii="Times New Roman" w:eastAsia="Times New Roman" w:hAnsi="Times New Roman" w:cs="Times New Roman"/>
              <w:sz w:val="20"/>
              <w:szCs w:val="20"/>
            </w:rPr>
          </w:rPrChange>
        </w:rPr>
        <w:t>Contero</w:t>
      </w:r>
      <w:proofErr w:type="spellEnd"/>
      <w:r w:rsidRPr="001D68A7">
        <w:rPr>
          <w:rFonts w:ascii="Palatino Linotype" w:eastAsia="Times New Roman" w:hAnsi="Palatino Linotype" w:cs="Times New Roman"/>
          <w:sz w:val="20"/>
          <w:szCs w:val="20"/>
          <w:rPrChange w:id="5414" w:author="Binkis Mikas" w:date="2023-03-19T21:43:00Z">
            <w:rPr>
              <w:rFonts w:ascii="Times New Roman" w:eastAsia="Times New Roman" w:hAnsi="Times New Roman" w:cs="Times New Roman"/>
              <w:sz w:val="20"/>
              <w:szCs w:val="20"/>
            </w:rPr>
          </w:rPrChange>
        </w:rPr>
        <w:t xml:space="preserve">, M., &amp; </w:t>
      </w:r>
      <w:proofErr w:type="spellStart"/>
      <w:r w:rsidRPr="001D68A7">
        <w:rPr>
          <w:rFonts w:ascii="Palatino Linotype" w:eastAsia="Times New Roman" w:hAnsi="Palatino Linotype" w:cs="Times New Roman"/>
          <w:sz w:val="20"/>
          <w:szCs w:val="20"/>
          <w:rPrChange w:id="5415" w:author="Binkis Mikas" w:date="2023-03-19T21:43:00Z">
            <w:rPr>
              <w:rFonts w:ascii="Times New Roman" w:eastAsia="Times New Roman" w:hAnsi="Times New Roman" w:cs="Times New Roman"/>
              <w:sz w:val="20"/>
              <w:szCs w:val="20"/>
            </w:rPr>
          </w:rPrChange>
        </w:rPr>
        <w:t>Alcañiz</w:t>
      </w:r>
      <w:proofErr w:type="spellEnd"/>
      <w:r w:rsidRPr="001D68A7">
        <w:rPr>
          <w:rFonts w:ascii="Palatino Linotype" w:eastAsia="Times New Roman" w:hAnsi="Palatino Linotype" w:cs="Times New Roman"/>
          <w:sz w:val="20"/>
          <w:szCs w:val="20"/>
          <w:rPrChange w:id="5416" w:author="Binkis Mikas" w:date="2023-03-19T21:43:00Z">
            <w:rPr>
              <w:rFonts w:ascii="Times New Roman" w:eastAsia="Times New Roman" w:hAnsi="Times New Roman" w:cs="Times New Roman"/>
              <w:sz w:val="20"/>
              <w:szCs w:val="20"/>
            </w:rPr>
          </w:rPrChange>
        </w:rPr>
        <w:t xml:space="preserve">, M. (2020). I walk, therefore I </w:t>
      </w:r>
      <w:proofErr w:type="gramStart"/>
      <w:r w:rsidRPr="001D68A7">
        <w:rPr>
          <w:rFonts w:ascii="Palatino Linotype" w:eastAsia="Times New Roman" w:hAnsi="Palatino Linotype" w:cs="Times New Roman"/>
          <w:sz w:val="20"/>
          <w:szCs w:val="20"/>
          <w:rPrChange w:id="5417" w:author="Binkis Mikas" w:date="2023-03-19T21:43:00Z">
            <w:rPr>
              <w:rFonts w:ascii="Times New Roman" w:eastAsia="Times New Roman" w:hAnsi="Times New Roman" w:cs="Times New Roman"/>
              <w:sz w:val="20"/>
              <w:szCs w:val="20"/>
            </w:rPr>
          </w:rPrChange>
        </w:rPr>
        <w:t>am:</w:t>
      </w:r>
      <w:proofErr w:type="gramEnd"/>
      <w:r w:rsidRPr="001D68A7">
        <w:rPr>
          <w:rFonts w:ascii="Palatino Linotype" w:eastAsia="Times New Roman" w:hAnsi="Palatino Linotype" w:cs="Times New Roman"/>
          <w:sz w:val="20"/>
          <w:szCs w:val="20"/>
          <w:rPrChange w:id="5418" w:author="Binkis Mikas" w:date="2023-03-19T21:43:00Z">
            <w:rPr>
              <w:rFonts w:ascii="Times New Roman" w:eastAsia="Times New Roman" w:hAnsi="Times New Roman" w:cs="Times New Roman"/>
              <w:sz w:val="20"/>
              <w:szCs w:val="20"/>
            </w:rPr>
          </w:rPrChange>
        </w:rPr>
        <w:t xml:space="preserve"> a multidimensional study on the influence of the locomotion method upon presence in </w:t>
      </w:r>
      <w:del w:id="5419" w:author="Blažauskas Tomas" w:date="2023-01-25T23:21:00Z">
        <w:r w:rsidRPr="001D68A7" w:rsidDel="007C08C3">
          <w:rPr>
            <w:rFonts w:ascii="Palatino Linotype" w:eastAsia="Times New Roman" w:hAnsi="Palatino Linotype" w:cs="Times New Roman"/>
            <w:sz w:val="20"/>
            <w:szCs w:val="20"/>
            <w:rPrChange w:id="5420" w:author="Binkis Mikas" w:date="2023-03-19T21:43:00Z">
              <w:rPr>
                <w:rFonts w:ascii="Times New Roman" w:eastAsia="Times New Roman" w:hAnsi="Times New Roman" w:cs="Times New Roman"/>
                <w:sz w:val="20"/>
                <w:szCs w:val="20"/>
              </w:rPr>
            </w:rPrChange>
          </w:rPr>
          <w:delText>virtual reality</w:delText>
        </w:r>
      </w:del>
      <w:ins w:id="5421" w:author="Blažauskas Tomas" w:date="2023-01-25T23:21:00Z">
        <w:r w:rsidR="007C08C3" w:rsidRPr="001D68A7">
          <w:rPr>
            <w:rFonts w:ascii="Palatino Linotype" w:eastAsia="Times New Roman" w:hAnsi="Palatino Linotype" w:cs="Times New Roman"/>
            <w:sz w:val="20"/>
            <w:szCs w:val="20"/>
            <w:rPrChange w:id="5422"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23" w:author="Binkis Mikas" w:date="2023-03-19T21:43:00Z">
            <w:rPr>
              <w:rFonts w:ascii="Times New Roman" w:eastAsia="Times New Roman" w:hAnsi="Times New Roman" w:cs="Times New Roman"/>
              <w:sz w:val="20"/>
              <w:szCs w:val="20"/>
            </w:rPr>
          </w:rPrChange>
        </w:rPr>
        <w:t>. Journal of Computational Design and Engineering, 7(5), 577-590.</w:t>
      </w:r>
    </w:p>
    <w:p w14:paraId="205EC4C7" w14:textId="1F9F27B1"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24"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425" w:author="Binkis Mikas" w:date="2023-03-19T21:43:00Z">
            <w:rPr>
              <w:rFonts w:ascii="Times New Roman" w:eastAsia="Times New Roman" w:hAnsi="Times New Roman" w:cs="Times New Roman"/>
              <w:sz w:val="20"/>
              <w:szCs w:val="20"/>
            </w:rPr>
          </w:rPrChange>
        </w:rPr>
        <w:t>Cherni</w:t>
      </w:r>
      <w:proofErr w:type="spellEnd"/>
      <w:r w:rsidRPr="001D68A7">
        <w:rPr>
          <w:rFonts w:ascii="Palatino Linotype" w:eastAsia="Times New Roman" w:hAnsi="Palatino Linotype" w:cs="Times New Roman"/>
          <w:sz w:val="20"/>
          <w:szCs w:val="20"/>
          <w:rPrChange w:id="5426" w:author="Binkis Mikas" w:date="2023-03-19T21:43:00Z">
            <w:rPr>
              <w:rFonts w:ascii="Times New Roman" w:eastAsia="Times New Roman" w:hAnsi="Times New Roman" w:cs="Times New Roman"/>
              <w:sz w:val="20"/>
              <w:szCs w:val="20"/>
            </w:rPr>
          </w:rPrChange>
        </w:rPr>
        <w:t xml:space="preserve">, H., </w:t>
      </w:r>
      <w:proofErr w:type="spellStart"/>
      <w:r w:rsidRPr="001D68A7">
        <w:rPr>
          <w:rFonts w:ascii="Palatino Linotype" w:eastAsia="Times New Roman" w:hAnsi="Palatino Linotype" w:cs="Times New Roman"/>
          <w:sz w:val="20"/>
          <w:szCs w:val="20"/>
          <w:rPrChange w:id="5427" w:author="Binkis Mikas" w:date="2023-03-19T21:43:00Z">
            <w:rPr>
              <w:rFonts w:ascii="Times New Roman" w:eastAsia="Times New Roman" w:hAnsi="Times New Roman" w:cs="Times New Roman"/>
              <w:sz w:val="20"/>
              <w:szCs w:val="20"/>
            </w:rPr>
          </w:rPrChange>
        </w:rPr>
        <w:t>Métayer</w:t>
      </w:r>
      <w:proofErr w:type="spellEnd"/>
      <w:r w:rsidRPr="001D68A7">
        <w:rPr>
          <w:rFonts w:ascii="Palatino Linotype" w:eastAsia="Times New Roman" w:hAnsi="Palatino Linotype" w:cs="Times New Roman"/>
          <w:sz w:val="20"/>
          <w:szCs w:val="20"/>
          <w:rPrChange w:id="5428" w:author="Binkis Mikas" w:date="2023-03-19T21:43:00Z">
            <w:rPr>
              <w:rFonts w:ascii="Times New Roman" w:eastAsia="Times New Roman" w:hAnsi="Times New Roman" w:cs="Times New Roman"/>
              <w:sz w:val="20"/>
              <w:szCs w:val="20"/>
            </w:rPr>
          </w:rPrChange>
        </w:rPr>
        <w:t xml:space="preserve">, N., &amp; </w:t>
      </w:r>
      <w:proofErr w:type="spellStart"/>
      <w:r w:rsidRPr="001D68A7">
        <w:rPr>
          <w:rFonts w:ascii="Palatino Linotype" w:eastAsia="Times New Roman" w:hAnsi="Palatino Linotype" w:cs="Times New Roman"/>
          <w:sz w:val="20"/>
          <w:szCs w:val="20"/>
          <w:rPrChange w:id="5429" w:author="Binkis Mikas" w:date="2023-03-19T21:43:00Z">
            <w:rPr>
              <w:rFonts w:ascii="Times New Roman" w:eastAsia="Times New Roman" w:hAnsi="Times New Roman" w:cs="Times New Roman"/>
              <w:sz w:val="20"/>
              <w:szCs w:val="20"/>
            </w:rPr>
          </w:rPrChange>
        </w:rPr>
        <w:t>Souliman</w:t>
      </w:r>
      <w:proofErr w:type="spellEnd"/>
      <w:r w:rsidRPr="001D68A7">
        <w:rPr>
          <w:rFonts w:ascii="Palatino Linotype" w:eastAsia="Times New Roman" w:hAnsi="Palatino Linotype" w:cs="Times New Roman"/>
          <w:sz w:val="20"/>
          <w:szCs w:val="20"/>
          <w:rPrChange w:id="5430" w:author="Binkis Mikas" w:date="2023-03-19T21:43:00Z">
            <w:rPr>
              <w:rFonts w:ascii="Times New Roman" w:eastAsia="Times New Roman" w:hAnsi="Times New Roman" w:cs="Times New Roman"/>
              <w:sz w:val="20"/>
              <w:szCs w:val="20"/>
            </w:rPr>
          </w:rPrChange>
        </w:rPr>
        <w:t xml:space="preserve">, N. (2020). Literature review of locomotion techniques in </w:t>
      </w:r>
      <w:del w:id="5431" w:author="Blažauskas Tomas" w:date="2023-01-25T23:21:00Z">
        <w:r w:rsidRPr="001D68A7" w:rsidDel="007C08C3">
          <w:rPr>
            <w:rFonts w:ascii="Palatino Linotype" w:eastAsia="Times New Roman" w:hAnsi="Palatino Linotype" w:cs="Times New Roman"/>
            <w:sz w:val="20"/>
            <w:szCs w:val="20"/>
            <w:rPrChange w:id="5432" w:author="Binkis Mikas" w:date="2023-03-19T21:43:00Z">
              <w:rPr>
                <w:rFonts w:ascii="Times New Roman" w:eastAsia="Times New Roman" w:hAnsi="Times New Roman" w:cs="Times New Roman"/>
                <w:sz w:val="20"/>
                <w:szCs w:val="20"/>
              </w:rPr>
            </w:rPrChange>
          </w:rPr>
          <w:delText>virtual reality</w:delText>
        </w:r>
      </w:del>
      <w:ins w:id="5433" w:author="Blažauskas Tomas" w:date="2023-01-25T23:21:00Z">
        <w:r w:rsidR="007C08C3" w:rsidRPr="001D68A7">
          <w:rPr>
            <w:rFonts w:ascii="Palatino Linotype" w:eastAsia="Times New Roman" w:hAnsi="Palatino Linotype" w:cs="Times New Roman"/>
            <w:sz w:val="20"/>
            <w:szCs w:val="20"/>
            <w:rPrChange w:id="5434"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35" w:author="Binkis Mikas" w:date="2023-03-19T21:43:00Z">
            <w:rPr>
              <w:rFonts w:ascii="Times New Roman" w:eastAsia="Times New Roman" w:hAnsi="Times New Roman" w:cs="Times New Roman"/>
              <w:sz w:val="20"/>
              <w:szCs w:val="20"/>
            </w:rPr>
          </w:rPrChange>
        </w:rPr>
        <w:t xml:space="preserve">. International Journal of </w:t>
      </w:r>
      <w:del w:id="5436" w:author="Blažauskas Tomas" w:date="2023-01-25T23:21:00Z">
        <w:r w:rsidRPr="001D68A7" w:rsidDel="007C08C3">
          <w:rPr>
            <w:rFonts w:ascii="Palatino Linotype" w:eastAsia="Times New Roman" w:hAnsi="Palatino Linotype" w:cs="Times New Roman"/>
            <w:sz w:val="20"/>
            <w:szCs w:val="20"/>
            <w:rPrChange w:id="5437" w:author="Binkis Mikas" w:date="2023-03-19T21:43:00Z">
              <w:rPr>
                <w:rFonts w:ascii="Times New Roman" w:eastAsia="Times New Roman" w:hAnsi="Times New Roman" w:cs="Times New Roman"/>
                <w:sz w:val="20"/>
                <w:szCs w:val="20"/>
              </w:rPr>
            </w:rPrChange>
          </w:rPr>
          <w:delText>Virtual Reality</w:delText>
        </w:r>
      </w:del>
      <w:ins w:id="5438" w:author="Blažauskas Tomas" w:date="2023-01-25T23:21:00Z">
        <w:r w:rsidR="007C08C3" w:rsidRPr="001D68A7">
          <w:rPr>
            <w:rFonts w:ascii="Palatino Linotype" w:eastAsia="Times New Roman" w:hAnsi="Palatino Linotype" w:cs="Times New Roman"/>
            <w:sz w:val="20"/>
            <w:szCs w:val="20"/>
            <w:rPrChange w:id="5439"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40" w:author="Binkis Mikas" w:date="2023-03-19T21:43:00Z">
            <w:rPr>
              <w:rFonts w:ascii="Times New Roman" w:eastAsia="Times New Roman" w:hAnsi="Times New Roman" w:cs="Times New Roman"/>
              <w:sz w:val="20"/>
              <w:szCs w:val="20"/>
            </w:rPr>
          </w:rPrChange>
        </w:rPr>
        <w:t>.</w:t>
      </w:r>
    </w:p>
    <w:p w14:paraId="0382F1C9"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41"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42" w:author="Binkis Mikas" w:date="2023-03-19T21:43:00Z">
            <w:rPr>
              <w:rFonts w:ascii="Times New Roman" w:eastAsia="Times New Roman" w:hAnsi="Times New Roman" w:cs="Times New Roman"/>
              <w:sz w:val="20"/>
              <w:szCs w:val="20"/>
            </w:rPr>
          </w:rPrChange>
        </w:rPr>
        <w:t xml:space="preserve">Mayor, J., Raya, L., </w:t>
      </w:r>
      <w:proofErr w:type="spellStart"/>
      <w:r w:rsidRPr="001D68A7">
        <w:rPr>
          <w:rFonts w:ascii="Palatino Linotype" w:eastAsia="Times New Roman" w:hAnsi="Palatino Linotype" w:cs="Times New Roman"/>
          <w:sz w:val="20"/>
          <w:szCs w:val="20"/>
          <w:rPrChange w:id="5443" w:author="Binkis Mikas" w:date="2023-03-19T21:43:00Z">
            <w:rPr>
              <w:rFonts w:ascii="Times New Roman" w:eastAsia="Times New Roman" w:hAnsi="Times New Roman" w:cs="Times New Roman"/>
              <w:sz w:val="20"/>
              <w:szCs w:val="20"/>
            </w:rPr>
          </w:rPrChange>
        </w:rPr>
        <w:t>Bayona</w:t>
      </w:r>
      <w:proofErr w:type="spellEnd"/>
      <w:r w:rsidRPr="001D68A7">
        <w:rPr>
          <w:rFonts w:ascii="Palatino Linotype" w:eastAsia="Times New Roman" w:hAnsi="Palatino Linotype" w:cs="Times New Roman"/>
          <w:sz w:val="20"/>
          <w:szCs w:val="20"/>
          <w:rPrChange w:id="5444" w:author="Binkis Mikas" w:date="2023-03-19T21:43:00Z">
            <w:rPr>
              <w:rFonts w:ascii="Times New Roman" w:eastAsia="Times New Roman" w:hAnsi="Times New Roman" w:cs="Times New Roman"/>
              <w:sz w:val="20"/>
              <w:szCs w:val="20"/>
            </w:rPr>
          </w:rPrChange>
        </w:rPr>
        <w:t>, S., &amp; Sanchez, A. (2021). Multi-technique Redirected Walking Method. IEEE Transactions on Emerging Topics in Computing.</w:t>
      </w:r>
    </w:p>
    <w:p w14:paraId="54A378E6" w14:textId="3981025E"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45"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446" w:author="Binkis Mikas" w:date="2023-03-19T21:43:00Z">
            <w:rPr>
              <w:rFonts w:ascii="Times New Roman" w:eastAsia="Times New Roman" w:hAnsi="Times New Roman" w:cs="Times New Roman"/>
              <w:sz w:val="20"/>
              <w:szCs w:val="20"/>
            </w:rPr>
          </w:rPrChange>
        </w:rPr>
        <w:t>Cherni</w:t>
      </w:r>
      <w:proofErr w:type="spellEnd"/>
      <w:r w:rsidRPr="001D68A7">
        <w:rPr>
          <w:rFonts w:ascii="Palatino Linotype" w:eastAsia="Times New Roman" w:hAnsi="Palatino Linotype" w:cs="Times New Roman"/>
          <w:sz w:val="20"/>
          <w:szCs w:val="20"/>
          <w:rPrChange w:id="5447" w:author="Binkis Mikas" w:date="2023-03-19T21:43:00Z">
            <w:rPr>
              <w:rFonts w:ascii="Times New Roman" w:eastAsia="Times New Roman" w:hAnsi="Times New Roman" w:cs="Times New Roman"/>
              <w:sz w:val="20"/>
              <w:szCs w:val="20"/>
            </w:rPr>
          </w:rPrChange>
        </w:rPr>
        <w:t xml:space="preserve">, H., Nicolas, S., &amp; </w:t>
      </w:r>
      <w:proofErr w:type="spellStart"/>
      <w:r w:rsidRPr="001D68A7">
        <w:rPr>
          <w:rFonts w:ascii="Palatino Linotype" w:eastAsia="Times New Roman" w:hAnsi="Palatino Linotype" w:cs="Times New Roman"/>
          <w:sz w:val="20"/>
          <w:szCs w:val="20"/>
          <w:rPrChange w:id="5448" w:author="Binkis Mikas" w:date="2023-03-19T21:43:00Z">
            <w:rPr>
              <w:rFonts w:ascii="Times New Roman" w:eastAsia="Times New Roman" w:hAnsi="Times New Roman" w:cs="Times New Roman"/>
              <w:sz w:val="20"/>
              <w:szCs w:val="20"/>
            </w:rPr>
          </w:rPrChange>
        </w:rPr>
        <w:t>Metayer</w:t>
      </w:r>
      <w:proofErr w:type="spellEnd"/>
      <w:r w:rsidRPr="001D68A7">
        <w:rPr>
          <w:rFonts w:ascii="Palatino Linotype" w:eastAsia="Times New Roman" w:hAnsi="Palatino Linotype" w:cs="Times New Roman"/>
          <w:sz w:val="20"/>
          <w:szCs w:val="20"/>
          <w:rPrChange w:id="5449" w:author="Binkis Mikas" w:date="2023-03-19T21:43:00Z">
            <w:rPr>
              <w:rFonts w:ascii="Times New Roman" w:eastAsia="Times New Roman" w:hAnsi="Times New Roman" w:cs="Times New Roman"/>
              <w:sz w:val="20"/>
              <w:szCs w:val="20"/>
            </w:rPr>
          </w:rPrChange>
        </w:rPr>
        <w:t xml:space="preserve">, N. (2021). Using </w:t>
      </w:r>
      <w:del w:id="5450" w:author="Blažauskas Tomas" w:date="2023-01-25T23:21:00Z">
        <w:r w:rsidRPr="001D68A7" w:rsidDel="007C08C3">
          <w:rPr>
            <w:rFonts w:ascii="Palatino Linotype" w:eastAsia="Times New Roman" w:hAnsi="Palatino Linotype" w:cs="Times New Roman"/>
            <w:sz w:val="20"/>
            <w:szCs w:val="20"/>
            <w:rPrChange w:id="5451" w:author="Binkis Mikas" w:date="2023-03-19T21:43:00Z">
              <w:rPr>
                <w:rFonts w:ascii="Times New Roman" w:eastAsia="Times New Roman" w:hAnsi="Times New Roman" w:cs="Times New Roman"/>
                <w:sz w:val="20"/>
                <w:szCs w:val="20"/>
              </w:rPr>
            </w:rPrChange>
          </w:rPr>
          <w:delText>virtual reality</w:delText>
        </w:r>
      </w:del>
      <w:ins w:id="5452" w:author="Blažauskas Tomas" w:date="2023-01-25T23:21:00Z">
        <w:r w:rsidR="007C08C3" w:rsidRPr="001D68A7">
          <w:rPr>
            <w:rFonts w:ascii="Palatino Linotype" w:eastAsia="Times New Roman" w:hAnsi="Palatino Linotype" w:cs="Times New Roman"/>
            <w:sz w:val="20"/>
            <w:szCs w:val="20"/>
            <w:rPrChange w:id="5453"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54" w:author="Binkis Mikas" w:date="2023-03-19T21:43:00Z">
            <w:rPr>
              <w:rFonts w:ascii="Times New Roman" w:eastAsia="Times New Roman" w:hAnsi="Times New Roman" w:cs="Times New Roman"/>
              <w:sz w:val="20"/>
              <w:szCs w:val="20"/>
            </w:rPr>
          </w:rPrChange>
        </w:rPr>
        <w:t xml:space="preserve"> treadmill as a locomotion technique in a navigation task: Impact on user experience–case of the </w:t>
      </w:r>
      <w:proofErr w:type="spellStart"/>
      <w:r w:rsidRPr="001D68A7">
        <w:rPr>
          <w:rFonts w:ascii="Palatino Linotype" w:eastAsia="Times New Roman" w:hAnsi="Palatino Linotype" w:cs="Times New Roman"/>
          <w:sz w:val="20"/>
          <w:szCs w:val="20"/>
          <w:rPrChange w:id="5455" w:author="Binkis Mikas" w:date="2023-03-19T21:43:00Z">
            <w:rPr>
              <w:rFonts w:ascii="Times New Roman" w:eastAsia="Times New Roman" w:hAnsi="Times New Roman" w:cs="Times New Roman"/>
              <w:sz w:val="20"/>
              <w:szCs w:val="20"/>
            </w:rPr>
          </w:rPrChange>
        </w:rPr>
        <w:t>KatWalk</w:t>
      </w:r>
      <w:proofErr w:type="spellEnd"/>
      <w:r w:rsidRPr="001D68A7">
        <w:rPr>
          <w:rFonts w:ascii="Palatino Linotype" w:eastAsia="Times New Roman" w:hAnsi="Palatino Linotype" w:cs="Times New Roman"/>
          <w:sz w:val="20"/>
          <w:szCs w:val="20"/>
          <w:rPrChange w:id="5456" w:author="Binkis Mikas" w:date="2023-03-19T21:43:00Z">
            <w:rPr>
              <w:rFonts w:ascii="Times New Roman" w:eastAsia="Times New Roman" w:hAnsi="Times New Roman" w:cs="Times New Roman"/>
              <w:sz w:val="20"/>
              <w:szCs w:val="20"/>
            </w:rPr>
          </w:rPrChange>
        </w:rPr>
        <w:t xml:space="preserve">. International Journal of </w:t>
      </w:r>
      <w:del w:id="5457" w:author="Blažauskas Tomas" w:date="2023-01-25T23:21:00Z">
        <w:r w:rsidRPr="001D68A7" w:rsidDel="007C08C3">
          <w:rPr>
            <w:rFonts w:ascii="Palatino Linotype" w:eastAsia="Times New Roman" w:hAnsi="Palatino Linotype" w:cs="Times New Roman"/>
            <w:sz w:val="20"/>
            <w:szCs w:val="20"/>
            <w:rPrChange w:id="5458" w:author="Binkis Mikas" w:date="2023-03-19T21:43:00Z">
              <w:rPr>
                <w:rFonts w:ascii="Times New Roman" w:eastAsia="Times New Roman" w:hAnsi="Times New Roman" w:cs="Times New Roman"/>
                <w:sz w:val="20"/>
                <w:szCs w:val="20"/>
              </w:rPr>
            </w:rPrChange>
          </w:rPr>
          <w:delText>Virtual Reality</w:delText>
        </w:r>
      </w:del>
      <w:ins w:id="5459" w:author="Blažauskas Tomas" w:date="2023-01-25T23:21:00Z">
        <w:r w:rsidR="007C08C3" w:rsidRPr="001D68A7">
          <w:rPr>
            <w:rFonts w:ascii="Palatino Linotype" w:eastAsia="Times New Roman" w:hAnsi="Palatino Linotype" w:cs="Times New Roman"/>
            <w:sz w:val="20"/>
            <w:szCs w:val="20"/>
            <w:rPrChange w:id="5460"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61" w:author="Binkis Mikas" w:date="2023-03-19T21:43:00Z">
            <w:rPr>
              <w:rFonts w:ascii="Times New Roman" w:eastAsia="Times New Roman" w:hAnsi="Times New Roman" w:cs="Times New Roman"/>
              <w:sz w:val="20"/>
              <w:szCs w:val="20"/>
            </w:rPr>
          </w:rPrChange>
        </w:rPr>
        <w:t>, 21(1), 1-14.</w:t>
      </w:r>
    </w:p>
    <w:p w14:paraId="1F565BD9" w14:textId="2544ABDD"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62"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63" w:author="Binkis Mikas" w:date="2023-03-19T21:43:00Z">
            <w:rPr>
              <w:rFonts w:ascii="Times New Roman" w:eastAsia="Times New Roman" w:hAnsi="Times New Roman" w:cs="Times New Roman"/>
              <w:sz w:val="20"/>
              <w:szCs w:val="20"/>
            </w:rPr>
          </w:rPrChange>
        </w:rPr>
        <w:t xml:space="preserve">Rantala, J., Kangas, J., Koskinen, O., </w:t>
      </w:r>
      <w:proofErr w:type="spellStart"/>
      <w:r w:rsidRPr="001D68A7">
        <w:rPr>
          <w:rFonts w:ascii="Palatino Linotype" w:eastAsia="Times New Roman" w:hAnsi="Palatino Linotype" w:cs="Times New Roman"/>
          <w:sz w:val="20"/>
          <w:szCs w:val="20"/>
          <w:rPrChange w:id="5464" w:author="Binkis Mikas" w:date="2023-03-19T21:43:00Z">
            <w:rPr>
              <w:rFonts w:ascii="Times New Roman" w:eastAsia="Times New Roman" w:hAnsi="Times New Roman" w:cs="Times New Roman"/>
              <w:sz w:val="20"/>
              <w:szCs w:val="20"/>
            </w:rPr>
          </w:rPrChange>
        </w:rPr>
        <w:t>Nukarinen</w:t>
      </w:r>
      <w:proofErr w:type="spellEnd"/>
      <w:r w:rsidRPr="001D68A7">
        <w:rPr>
          <w:rFonts w:ascii="Palatino Linotype" w:eastAsia="Times New Roman" w:hAnsi="Palatino Linotype" w:cs="Times New Roman"/>
          <w:sz w:val="20"/>
          <w:szCs w:val="20"/>
          <w:rPrChange w:id="5465" w:author="Binkis Mikas" w:date="2023-03-19T21:43:00Z">
            <w:rPr>
              <w:rFonts w:ascii="Times New Roman" w:eastAsia="Times New Roman" w:hAnsi="Times New Roman" w:cs="Times New Roman"/>
              <w:sz w:val="20"/>
              <w:szCs w:val="20"/>
            </w:rPr>
          </w:rPrChange>
        </w:rPr>
        <w:t xml:space="preserve">, T., &amp; </w:t>
      </w:r>
      <w:proofErr w:type="spellStart"/>
      <w:r w:rsidRPr="001D68A7">
        <w:rPr>
          <w:rFonts w:ascii="Palatino Linotype" w:eastAsia="Times New Roman" w:hAnsi="Palatino Linotype" w:cs="Times New Roman"/>
          <w:sz w:val="20"/>
          <w:szCs w:val="20"/>
          <w:rPrChange w:id="5466" w:author="Binkis Mikas" w:date="2023-03-19T21:43:00Z">
            <w:rPr>
              <w:rFonts w:ascii="Times New Roman" w:eastAsia="Times New Roman" w:hAnsi="Times New Roman" w:cs="Times New Roman"/>
              <w:sz w:val="20"/>
              <w:szCs w:val="20"/>
            </w:rPr>
          </w:rPrChange>
        </w:rPr>
        <w:t>Raisamo</w:t>
      </w:r>
      <w:proofErr w:type="spellEnd"/>
      <w:r w:rsidRPr="001D68A7">
        <w:rPr>
          <w:rFonts w:ascii="Palatino Linotype" w:eastAsia="Times New Roman" w:hAnsi="Palatino Linotype" w:cs="Times New Roman"/>
          <w:sz w:val="20"/>
          <w:szCs w:val="20"/>
          <w:rPrChange w:id="5467" w:author="Binkis Mikas" w:date="2023-03-19T21:43:00Z">
            <w:rPr>
              <w:rFonts w:ascii="Times New Roman" w:eastAsia="Times New Roman" w:hAnsi="Times New Roman" w:cs="Times New Roman"/>
              <w:sz w:val="20"/>
              <w:szCs w:val="20"/>
            </w:rPr>
          </w:rPrChange>
        </w:rPr>
        <w:t xml:space="preserve">, R. (2021). Comparison of controller-based locomotion techniques for visual observation in </w:t>
      </w:r>
      <w:del w:id="5468" w:author="Blažauskas Tomas" w:date="2023-01-25T23:21:00Z">
        <w:r w:rsidRPr="001D68A7" w:rsidDel="007C08C3">
          <w:rPr>
            <w:rFonts w:ascii="Palatino Linotype" w:eastAsia="Times New Roman" w:hAnsi="Palatino Linotype" w:cs="Times New Roman"/>
            <w:sz w:val="20"/>
            <w:szCs w:val="20"/>
            <w:rPrChange w:id="5469" w:author="Binkis Mikas" w:date="2023-03-19T21:43:00Z">
              <w:rPr>
                <w:rFonts w:ascii="Times New Roman" w:eastAsia="Times New Roman" w:hAnsi="Times New Roman" w:cs="Times New Roman"/>
                <w:sz w:val="20"/>
                <w:szCs w:val="20"/>
              </w:rPr>
            </w:rPrChange>
          </w:rPr>
          <w:delText>virtual reality</w:delText>
        </w:r>
      </w:del>
      <w:ins w:id="5470" w:author="Blažauskas Tomas" w:date="2023-01-25T23:21:00Z">
        <w:r w:rsidR="007C08C3" w:rsidRPr="001D68A7">
          <w:rPr>
            <w:rFonts w:ascii="Palatino Linotype" w:eastAsia="Times New Roman" w:hAnsi="Palatino Linotype" w:cs="Times New Roman"/>
            <w:sz w:val="20"/>
            <w:szCs w:val="20"/>
            <w:rPrChange w:id="5471"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72" w:author="Binkis Mikas" w:date="2023-03-19T21:43:00Z">
            <w:rPr>
              <w:rFonts w:ascii="Times New Roman" w:eastAsia="Times New Roman" w:hAnsi="Times New Roman" w:cs="Times New Roman"/>
              <w:sz w:val="20"/>
              <w:szCs w:val="20"/>
            </w:rPr>
          </w:rPrChange>
        </w:rPr>
        <w:t>. Multimodal Technologies and Interaction, 5(7), 31.</w:t>
      </w:r>
    </w:p>
    <w:p w14:paraId="7AFE359F" w14:textId="5681FD59"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73"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74" w:author="Binkis Mikas" w:date="2023-03-19T21:43:00Z">
            <w:rPr>
              <w:rFonts w:ascii="Times New Roman" w:eastAsia="Times New Roman" w:hAnsi="Times New Roman" w:cs="Times New Roman"/>
              <w:sz w:val="20"/>
              <w:szCs w:val="20"/>
            </w:rPr>
          </w:rPrChange>
        </w:rPr>
        <w:t xml:space="preserve">Paris, R. A., Buck, L. E., McNamara, T. P., &amp; Bodenheimer, B. (2022, March). Evaluating the Impact of Limited Physical Space on the Navigation Performance of Two Locomotion Methods in Immersive Virtual Environments. In 2022 IEEE Conference on </w:t>
      </w:r>
      <w:del w:id="5475" w:author="Blažauskas Tomas" w:date="2023-01-25T23:21:00Z">
        <w:r w:rsidRPr="001D68A7" w:rsidDel="007C08C3">
          <w:rPr>
            <w:rFonts w:ascii="Palatino Linotype" w:eastAsia="Times New Roman" w:hAnsi="Palatino Linotype" w:cs="Times New Roman"/>
            <w:sz w:val="20"/>
            <w:szCs w:val="20"/>
            <w:rPrChange w:id="5476" w:author="Binkis Mikas" w:date="2023-03-19T21:43:00Z">
              <w:rPr>
                <w:rFonts w:ascii="Times New Roman" w:eastAsia="Times New Roman" w:hAnsi="Times New Roman" w:cs="Times New Roman"/>
                <w:sz w:val="20"/>
                <w:szCs w:val="20"/>
              </w:rPr>
            </w:rPrChange>
          </w:rPr>
          <w:delText>Virtual Reality</w:delText>
        </w:r>
      </w:del>
      <w:ins w:id="5477" w:author="Blažauskas Tomas" w:date="2023-01-25T23:21:00Z">
        <w:r w:rsidR="007C08C3" w:rsidRPr="001D68A7">
          <w:rPr>
            <w:rFonts w:ascii="Palatino Linotype" w:eastAsia="Times New Roman" w:hAnsi="Palatino Linotype" w:cs="Times New Roman"/>
            <w:sz w:val="20"/>
            <w:szCs w:val="20"/>
            <w:rPrChange w:id="5478"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79" w:author="Binkis Mikas" w:date="2023-03-19T21:43:00Z">
            <w:rPr>
              <w:rFonts w:ascii="Times New Roman" w:eastAsia="Times New Roman" w:hAnsi="Times New Roman" w:cs="Times New Roman"/>
              <w:sz w:val="20"/>
              <w:szCs w:val="20"/>
            </w:rPr>
          </w:rPrChange>
        </w:rPr>
        <w:t xml:space="preserve"> and 3D User Interfaces (VR) (pp. 821-831). IEEE.</w:t>
      </w:r>
    </w:p>
    <w:p w14:paraId="5ED12BEA" w14:textId="13044713" w:rsidR="00456A90" w:rsidRPr="001D68A7" w:rsidDel="002E5122" w:rsidRDefault="00456A90" w:rsidP="00456A90">
      <w:pPr>
        <w:pStyle w:val="ListParagraph"/>
        <w:numPr>
          <w:ilvl w:val="0"/>
          <w:numId w:val="27"/>
        </w:numPr>
        <w:tabs>
          <w:tab w:val="left" w:pos="426"/>
        </w:tabs>
        <w:spacing w:line="240" w:lineRule="auto"/>
        <w:ind w:left="2694" w:firstLine="0"/>
        <w:jc w:val="both"/>
        <w:rPr>
          <w:del w:id="5480" w:author="Binkis Mikas" w:date="2023-03-01T14:01:00Z"/>
          <w:rFonts w:ascii="Palatino Linotype" w:eastAsia="Times New Roman" w:hAnsi="Palatino Linotype" w:cs="Times New Roman"/>
          <w:color w:val="C00000"/>
          <w:sz w:val="20"/>
          <w:szCs w:val="20"/>
          <w:rPrChange w:id="5481" w:author="Binkis Mikas" w:date="2023-03-19T21:43:00Z">
            <w:rPr>
              <w:del w:id="5482" w:author="Binkis Mikas" w:date="2023-03-01T14:01:00Z"/>
              <w:rFonts w:ascii="Times New Roman" w:eastAsia="Times New Roman" w:hAnsi="Times New Roman" w:cs="Times New Roman"/>
              <w:sz w:val="20"/>
              <w:szCs w:val="20"/>
            </w:rPr>
          </w:rPrChange>
        </w:rPr>
      </w:pPr>
      <w:del w:id="5483" w:author="Binkis Mikas" w:date="2023-03-01T14:01:00Z">
        <w:r w:rsidRPr="001D68A7" w:rsidDel="002E5122">
          <w:rPr>
            <w:rFonts w:ascii="Palatino Linotype" w:eastAsia="Times New Roman" w:hAnsi="Palatino Linotype"/>
            <w:color w:val="C00000"/>
            <w:rPrChange w:id="5484" w:author="Binkis Mikas" w:date="2023-03-19T21:43:00Z">
              <w:rPr>
                <w:rFonts w:ascii="Times New Roman" w:eastAsia="Times New Roman" w:hAnsi="Times New Roman"/>
              </w:rPr>
            </w:rPrChange>
          </w:rPr>
          <w:delText>Pallavicini, F., Pepe, A., &amp; Minissi, M. E. (2019). Gaming in virtual reality</w:delText>
        </w:r>
      </w:del>
      <w:ins w:id="5485" w:author="Blažauskas Tomas" w:date="2023-01-25T23:21:00Z">
        <w:del w:id="5486" w:author="Binkis Mikas" w:date="2023-03-01T14:01:00Z">
          <w:r w:rsidR="007C08C3" w:rsidRPr="001D68A7" w:rsidDel="002E5122">
            <w:rPr>
              <w:rFonts w:ascii="Palatino Linotype" w:eastAsia="Times New Roman" w:hAnsi="Palatino Linotype"/>
              <w:color w:val="C00000"/>
              <w:rPrChange w:id="5487" w:author="Binkis Mikas" w:date="2023-03-19T21:43:00Z">
                <w:rPr>
                  <w:rFonts w:ascii="Times New Roman" w:eastAsia="Times New Roman" w:hAnsi="Times New Roman"/>
                </w:rPr>
              </w:rPrChange>
            </w:rPr>
            <w:delText>VR</w:delText>
          </w:r>
        </w:del>
      </w:ins>
      <w:del w:id="5488" w:author="Binkis Mikas" w:date="2023-03-01T14:01:00Z">
        <w:r w:rsidRPr="001D68A7" w:rsidDel="002E5122">
          <w:rPr>
            <w:rFonts w:ascii="Palatino Linotype" w:eastAsia="Times New Roman" w:hAnsi="Palatino Linotype"/>
            <w:color w:val="C00000"/>
            <w:rPrChange w:id="5489" w:author="Binkis Mikas" w:date="2023-03-19T21:43:00Z">
              <w:rPr>
                <w:rFonts w:ascii="Times New Roman" w:eastAsia="Times New Roman" w:hAnsi="Times New Roman"/>
              </w:rPr>
            </w:rPrChange>
          </w:rPr>
          <w:delText>: What changes in terms of usability, emotional response and sense of presence compared to non-immersive video games?. Simulation &amp; Gaming, 50(2), 136-159.</w:delText>
        </w:r>
      </w:del>
    </w:p>
    <w:p w14:paraId="3FED75BE" w14:textId="7F4D0A9B"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90"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491" w:author="Binkis Mikas" w:date="2023-03-19T21:43:00Z">
            <w:rPr>
              <w:rFonts w:ascii="Times New Roman" w:eastAsia="Times New Roman" w:hAnsi="Times New Roman" w:cs="Times New Roman"/>
              <w:sz w:val="20"/>
              <w:szCs w:val="20"/>
            </w:rPr>
          </w:rPrChange>
        </w:rPr>
        <w:t xml:space="preserve">Arya, S. (2020). New Technologies and Applications of Motion Tracking in </w:t>
      </w:r>
      <w:del w:id="5492" w:author="Blažauskas Tomas" w:date="2023-01-25T23:21:00Z">
        <w:r w:rsidRPr="001D68A7" w:rsidDel="007C08C3">
          <w:rPr>
            <w:rFonts w:ascii="Palatino Linotype" w:eastAsia="Times New Roman" w:hAnsi="Palatino Linotype" w:cs="Times New Roman"/>
            <w:sz w:val="20"/>
            <w:szCs w:val="20"/>
            <w:rPrChange w:id="5493" w:author="Binkis Mikas" w:date="2023-03-19T21:43:00Z">
              <w:rPr>
                <w:rFonts w:ascii="Times New Roman" w:eastAsia="Times New Roman" w:hAnsi="Times New Roman" w:cs="Times New Roman"/>
                <w:sz w:val="20"/>
                <w:szCs w:val="20"/>
              </w:rPr>
            </w:rPrChange>
          </w:rPr>
          <w:delText>Virtual Reality</w:delText>
        </w:r>
      </w:del>
      <w:ins w:id="5494" w:author="Blažauskas Tomas" w:date="2023-01-25T23:21:00Z">
        <w:r w:rsidR="007C08C3" w:rsidRPr="001D68A7">
          <w:rPr>
            <w:rFonts w:ascii="Palatino Linotype" w:eastAsia="Times New Roman" w:hAnsi="Palatino Linotype" w:cs="Times New Roman"/>
            <w:sz w:val="20"/>
            <w:szCs w:val="20"/>
            <w:rPrChange w:id="5495"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496" w:author="Binkis Mikas" w:date="2023-03-19T21:43:00Z">
            <w:rPr>
              <w:rFonts w:ascii="Times New Roman" w:eastAsia="Times New Roman" w:hAnsi="Times New Roman" w:cs="Times New Roman"/>
              <w:sz w:val="20"/>
              <w:szCs w:val="20"/>
            </w:rPr>
          </w:rPrChange>
        </w:rPr>
        <w:t xml:space="preserve"> Systems. International Journal of Advanced Research in Computer Science, 11(5).</w:t>
      </w:r>
    </w:p>
    <w:p w14:paraId="2208B7B1"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497"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498" w:author="Binkis Mikas" w:date="2023-03-19T21:43:00Z">
            <w:rPr>
              <w:rFonts w:ascii="Times New Roman" w:eastAsia="Times New Roman" w:hAnsi="Times New Roman" w:cs="Times New Roman"/>
              <w:sz w:val="20"/>
              <w:szCs w:val="20"/>
            </w:rPr>
          </w:rPrChange>
        </w:rPr>
        <w:t>Noghabaei</w:t>
      </w:r>
      <w:proofErr w:type="spellEnd"/>
      <w:r w:rsidRPr="001D68A7">
        <w:rPr>
          <w:rFonts w:ascii="Palatino Linotype" w:eastAsia="Times New Roman" w:hAnsi="Palatino Linotype" w:cs="Times New Roman"/>
          <w:sz w:val="20"/>
          <w:szCs w:val="20"/>
          <w:rPrChange w:id="5499" w:author="Binkis Mikas" w:date="2023-03-19T21:43:00Z">
            <w:rPr>
              <w:rFonts w:ascii="Times New Roman" w:eastAsia="Times New Roman" w:hAnsi="Times New Roman" w:cs="Times New Roman"/>
              <w:sz w:val="20"/>
              <w:szCs w:val="20"/>
            </w:rPr>
          </w:rPrChange>
        </w:rPr>
        <w:t>, M., &amp; Han, K. (2021). Object manipulation in immersive virtual environments: Hand Motion tracking technology and snap-to-fit function. Automation in Construction, 124, 103594.</w:t>
      </w:r>
    </w:p>
    <w:p w14:paraId="63EEE5CC" w14:textId="499CE979"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00"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01" w:author="Binkis Mikas" w:date="2023-03-19T21:43:00Z">
            <w:rPr>
              <w:rFonts w:ascii="Times New Roman" w:eastAsia="Times New Roman" w:hAnsi="Times New Roman" w:cs="Times New Roman"/>
              <w:sz w:val="20"/>
              <w:szCs w:val="20"/>
            </w:rPr>
          </w:rPrChange>
        </w:rPr>
        <w:t xml:space="preserve">Qian, K., </w:t>
      </w:r>
      <w:proofErr w:type="spellStart"/>
      <w:r w:rsidRPr="001D68A7">
        <w:rPr>
          <w:rFonts w:ascii="Palatino Linotype" w:eastAsia="Times New Roman" w:hAnsi="Palatino Linotype" w:cs="Times New Roman"/>
          <w:sz w:val="20"/>
          <w:szCs w:val="20"/>
          <w:rPrChange w:id="5502" w:author="Binkis Mikas" w:date="2023-03-19T21:43:00Z">
            <w:rPr>
              <w:rFonts w:ascii="Times New Roman" w:eastAsia="Times New Roman" w:hAnsi="Times New Roman" w:cs="Times New Roman"/>
              <w:sz w:val="20"/>
              <w:szCs w:val="20"/>
            </w:rPr>
          </w:rPrChange>
        </w:rPr>
        <w:t>Arichi</w:t>
      </w:r>
      <w:proofErr w:type="spellEnd"/>
      <w:r w:rsidRPr="001D68A7">
        <w:rPr>
          <w:rFonts w:ascii="Palatino Linotype" w:eastAsia="Times New Roman" w:hAnsi="Palatino Linotype" w:cs="Times New Roman"/>
          <w:sz w:val="20"/>
          <w:szCs w:val="20"/>
          <w:rPrChange w:id="5503" w:author="Binkis Mikas" w:date="2023-03-19T21:43:00Z">
            <w:rPr>
              <w:rFonts w:ascii="Times New Roman" w:eastAsia="Times New Roman" w:hAnsi="Times New Roman" w:cs="Times New Roman"/>
              <w:sz w:val="20"/>
              <w:szCs w:val="20"/>
            </w:rPr>
          </w:rPrChange>
        </w:rPr>
        <w:t xml:space="preserve">, T., Price, A., </w:t>
      </w:r>
      <w:proofErr w:type="spellStart"/>
      <w:r w:rsidRPr="001D68A7">
        <w:rPr>
          <w:rFonts w:ascii="Palatino Linotype" w:eastAsia="Times New Roman" w:hAnsi="Palatino Linotype" w:cs="Times New Roman"/>
          <w:sz w:val="20"/>
          <w:szCs w:val="20"/>
          <w:rPrChange w:id="5504" w:author="Binkis Mikas" w:date="2023-03-19T21:43:00Z">
            <w:rPr>
              <w:rFonts w:ascii="Times New Roman" w:eastAsia="Times New Roman" w:hAnsi="Times New Roman" w:cs="Times New Roman"/>
              <w:sz w:val="20"/>
              <w:szCs w:val="20"/>
            </w:rPr>
          </w:rPrChange>
        </w:rPr>
        <w:t>Dall’Orso</w:t>
      </w:r>
      <w:proofErr w:type="spellEnd"/>
      <w:r w:rsidRPr="001D68A7">
        <w:rPr>
          <w:rFonts w:ascii="Palatino Linotype" w:eastAsia="Times New Roman" w:hAnsi="Palatino Linotype" w:cs="Times New Roman"/>
          <w:sz w:val="20"/>
          <w:szCs w:val="20"/>
          <w:rPrChange w:id="5505" w:author="Binkis Mikas" w:date="2023-03-19T21:43:00Z">
            <w:rPr>
              <w:rFonts w:ascii="Times New Roman" w:eastAsia="Times New Roman" w:hAnsi="Times New Roman" w:cs="Times New Roman"/>
              <w:sz w:val="20"/>
              <w:szCs w:val="20"/>
            </w:rPr>
          </w:rPrChange>
        </w:rPr>
        <w:t xml:space="preserve">, S., Eden, J., Noh, Y., ... &amp; </w:t>
      </w:r>
      <w:proofErr w:type="spellStart"/>
      <w:r w:rsidRPr="001D68A7">
        <w:rPr>
          <w:rFonts w:ascii="Palatino Linotype" w:eastAsia="Times New Roman" w:hAnsi="Palatino Linotype" w:cs="Times New Roman"/>
          <w:sz w:val="20"/>
          <w:szCs w:val="20"/>
          <w:rPrChange w:id="5506" w:author="Binkis Mikas" w:date="2023-03-19T21:43:00Z">
            <w:rPr>
              <w:rFonts w:ascii="Times New Roman" w:eastAsia="Times New Roman" w:hAnsi="Times New Roman" w:cs="Times New Roman"/>
              <w:sz w:val="20"/>
              <w:szCs w:val="20"/>
            </w:rPr>
          </w:rPrChange>
        </w:rPr>
        <w:t>Hajnal</w:t>
      </w:r>
      <w:proofErr w:type="spellEnd"/>
      <w:r w:rsidRPr="001D68A7">
        <w:rPr>
          <w:rFonts w:ascii="Palatino Linotype" w:eastAsia="Times New Roman" w:hAnsi="Palatino Linotype" w:cs="Times New Roman"/>
          <w:sz w:val="20"/>
          <w:szCs w:val="20"/>
          <w:rPrChange w:id="5507" w:author="Binkis Mikas" w:date="2023-03-19T21:43:00Z">
            <w:rPr>
              <w:rFonts w:ascii="Times New Roman" w:eastAsia="Times New Roman" w:hAnsi="Times New Roman" w:cs="Times New Roman"/>
              <w:sz w:val="20"/>
              <w:szCs w:val="20"/>
            </w:rPr>
          </w:rPrChange>
        </w:rPr>
        <w:t xml:space="preserve">, J. V. (2021). An eye tracking based </w:t>
      </w:r>
      <w:del w:id="5508" w:author="Blažauskas Tomas" w:date="2023-01-25T23:21:00Z">
        <w:r w:rsidRPr="001D68A7" w:rsidDel="007C08C3">
          <w:rPr>
            <w:rFonts w:ascii="Palatino Linotype" w:eastAsia="Times New Roman" w:hAnsi="Palatino Linotype" w:cs="Times New Roman"/>
            <w:sz w:val="20"/>
            <w:szCs w:val="20"/>
            <w:rPrChange w:id="5509" w:author="Binkis Mikas" w:date="2023-03-19T21:43:00Z">
              <w:rPr>
                <w:rFonts w:ascii="Times New Roman" w:eastAsia="Times New Roman" w:hAnsi="Times New Roman" w:cs="Times New Roman"/>
                <w:sz w:val="20"/>
                <w:szCs w:val="20"/>
              </w:rPr>
            </w:rPrChange>
          </w:rPr>
          <w:delText>virtual reality</w:delText>
        </w:r>
      </w:del>
      <w:ins w:id="5510" w:author="Blažauskas Tomas" w:date="2023-01-25T23:21:00Z">
        <w:r w:rsidR="007C08C3" w:rsidRPr="001D68A7">
          <w:rPr>
            <w:rFonts w:ascii="Palatino Linotype" w:eastAsia="Times New Roman" w:hAnsi="Palatino Linotype" w:cs="Times New Roman"/>
            <w:sz w:val="20"/>
            <w:szCs w:val="20"/>
            <w:rPrChange w:id="5511"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12" w:author="Binkis Mikas" w:date="2023-03-19T21:43:00Z">
            <w:rPr>
              <w:rFonts w:ascii="Times New Roman" w:eastAsia="Times New Roman" w:hAnsi="Times New Roman" w:cs="Times New Roman"/>
              <w:sz w:val="20"/>
              <w:szCs w:val="20"/>
            </w:rPr>
          </w:rPrChange>
        </w:rPr>
        <w:t xml:space="preserve"> system for use inside magnetic resonance imaging systems. Scientific reports, 11(1), 1-17.</w:t>
      </w:r>
    </w:p>
    <w:p w14:paraId="36D7242D"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13"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14" w:author="Binkis Mikas" w:date="2023-03-19T21:43:00Z">
            <w:rPr>
              <w:rFonts w:ascii="Times New Roman" w:eastAsia="Times New Roman" w:hAnsi="Times New Roman" w:cs="Times New Roman"/>
              <w:sz w:val="20"/>
              <w:szCs w:val="20"/>
            </w:rPr>
          </w:rPrChange>
        </w:rPr>
        <w:t>Li, G. (2021). Optimization and simulation of virtual experiment system of human sports science based on VR. Complexity, 2021.</w:t>
      </w:r>
    </w:p>
    <w:p w14:paraId="3C71457C"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15"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16" w:author="Binkis Mikas" w:date="2023-03-19T21:43:00Z">
            <w:rPr>
              <w:rFonts w:ascii="Times New Roman" w:eastAsia="Times New Roman" w:hAnsi="Times New Roman" w:cs="Times New Roman"/>
              <w:sz w:val="20"/>
              <w:szCs w:val="20"/>
            </w:rPr>
          </w:rPrChange>
        </w:rPr>
        <w:t xml:space="preserve">Miller, M. R., Herrera, F., Jun, H., </w:t>
      </w:r>
      <w:proofErr w:type="spellStart"/>
      <w:r w:rsidRPr="001D68A7">
        <w:rPr>
          <w:rFonts w:ascii="Palatino Linotype" w:eastAsia="Times New Roman" w:hAnsi="Palatino Linotype" w:cs="Times New Roman"/>
          <w:sz w:val="20"/>
          <w:szCs w:val="20"/>
          <w:rPrChange w:id="5517" w:author="Binkis Mikas" w:date="2023-03-19T21:43:00Z">
            <w:rPr>
              <w:rFonts w:ascii="Times New Roman" w:eastAsia="Times New Roman" w:hAnsi="Times New Roman" w:cs="Times New Roman"/>
              <w:sz w:val="20"/>
              <w:szCs w:val="20"/>
            </w:rPr>
          </w:rPrChange>
        </w:rPr>
        <w:t>Landay</w:t>
      </w:r>
      <w:proofErr w:type="spellEnd"/>
      <w:r w:rsidRPr="001D68A7">
        <w:rPr>
          <w:rFonts w:ascii="Palatino Linotype" w:eastAsia="Times New Roman" w:hAnsi="Palatino Linotype" w:cs="Times New Roman"/>
          <w:sz w:val="20"/>
          <w:szCs w:val="20"/>
          <w:rPrChange w:id="5518" w:author="Binkis Mikas" w:date="2023-03-19T21:43:00Z">
            <w:rPr>
              <w:rFonts w:ascii="Times New Roman" w:eastAsia="Times New Roman" w:hAnsi="Times New Roman" w:cs="Times New Roman"/>
              <w:sz w:val="20"/>
              <w:szCs w:val="20"/>
            </w:rPr>
          </w:rPrChange>
        </w:rPr>
        <w:t xml:space="preserve">, J. A., &amp; </w:t>
      </w:r>
      <w:proofErr w:type="spellStart"/>
      <w:r w:rsidRPr="001D68A7">
        <w:rPr>
          <w:rFonts w:ascii="Palatino Linotype" w:eastAsia="Times New Roman" w:hAnsi="Palatino Linotype" w:cs="Times New Roman"/>
          <w:sz w:val="20"/>
          <w:szCs w:val="20"/>
          <w:rPrChange w:id="5519" w:author="Binkis Mikas" w:date="2023-03-19T21:43:00Z">
            <w:rPr>
              <w:rFonts w:ascii="Times New Roman" w:eastAsia="Times New Roman" w:hAnsi="Times New Roman" w:cs="Times New Roman"/>
              <w:sz w:val="20"/>
              <w:szCs w:val="20"/>
            </w:rPr>
          </w:rPrChange>
        </w:rPr>
        <w:t>Bailenson</w:t>
      </w:r>
      <w:proofErr w:type="spellEnd"/>
      <w:r w:rsidRPr="001D68A7">
        <w:rPr>
          <w:rFonts w:ascii="Palatino Linotype" w:eastAsia="Times New Roman" w:hAnsi="Palatino Linotype" w:cs="Times New Roman"/>
          <w:sz w:val="20"/>
          <w:szCs w:val="20"/>
          <w:rPrChange w:id="5520" w:author="Binkis Mikas" w:date="2023-03-19T21:43:00Z">
            <w:rPr>
              <w:rFonts w:ascii="Times New Roman" w:eastAsia="Times New Roman" w:hAnsi="Times New Roman" w:cs="Times New Roman"/>
              <w:sz w:val="20"/>
              <w:szCs w:val="20"/>
            </w:rPr>
          </w:rPrChange>
        </w:rPr>
        <w:t>, J. N. (2020). Personal identifiability of user tracking data during observation of 360-degree VR video. Scientific Reports, 10(1), 1-10.</w:t>
      </w:r>
    </w:p>
    <w:p w14:paraId="173B66E0"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21"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22" w:author="Binkis Mikas" w:date="2023-03-19T21:43:00Z">
            <w:rPr>
              <w:rFonts w:ascii="Times New Roman" w:eastAsia="Times New Roman" w:hAnsi="Times New Roman" w:cs="Times New Roman"/>
              <w:sz w:val="20"/>
              <w:szCs w:val="20"/>
            </w:rPr>
          </w:rPrChange>
        </w:rPr>
        <w:t>Lee, Y., Do, W., Yoon, H., Heo, J., Lee, W., &amp; Lee, D. (2021). Visual-inertial hand motion tracking with robustness against occlusion, interference, and contact. Science Robotics, 6(58), eabe1315.</w:t>
      </w:r>
    </w:p>
    <w:p w14:paraId="321FA5FF" w14:textId="23B5A8E4"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23" w:author="Binkis Mikas" w:date="2023-03-19T21:43:00Z">
            <w:rPr>
              <w:rFonts w:ascii="Times New Roman" w:eastAsia="Times New Roman" w:hAnsi="Times New Roman" w:cs="Times New Roman"/>
              <w:sz w:val="20"/>
              <w:szCs w:val="20"/>
            </w:rPr>
          </w:rPrChange>
        </w:rPr>
      </w:pPr>
      <w:proofErr w:type="spellStart"/>
      <w:r w:rsidRPr="001D68A7">
        <w:rPr>
          <w:rFonts w:ascii="Palatino Linotype" w:eastAsia="Times New Roman" w:hAnsi="Palatino Linotype" w:cs="Times New Roman"/>
          <w:sz w:val="20"/>
          <w:szCs w:val="20"/>
          <w:rPrChange w:id="5524" w:author="Binkis Mikas" w:date="2023-03-19T21:43:00Z">
            <w:rPr>
              <w:rFonts w:ascii="Times New Roman" w:eastAsia="Times New Roman" w:hAnsi="Times New Roman" w:cs="Times New Roman"/>
              <w:sz w:val="20"/>
              <w:szCs w:val="20"/>
            </w:rPr>
          </w:rPrChange>
        </w:rPr>
        <w:t>Baldominos</w:t>
      </w:r>
      <w:proofErr w:type="spellEnd"/>
      <w:r w:rsidRPr="001D68A7">
        <w:rPr>
          <w:rFonts w:ascii="Palatino Linotype" w:eastAsia="Times New Roman" w:hAnsi="Palatino Linotype" w:cs="Times New Roman"/>
          <w:sz w:val="20"/>
          <w:szCs w:val="20"/>
          <w:rPrChange w:id="5525" w:author="Binkis Mikas" w:date="2023-03-19T21:43:00Z">
            <w:rPr>
              <w:rFonts w:ascii="Times New Roman" w:eastAsia="Times New Roman" w:hAnsi="Times New Roman" w:cs="Times New Roman"/>
              <w:sz w:val="20"/>
              <w:szCs w:val="20"/>
            </w:rPr>
          </w:rPrChange>
        </w:rPr>
        <w:t xml:space="preserve">, A., </w:t>
      </w:r>
      <w:proofErr w:type="spellStart"/>
      <w:r w:rsidRPr="001D68A7">
        <w:rPr>
          <w:rFonts w:ascii="Palatino Linotype" w:eastAsia="Times New Roman" w:hAnsi="Palatino Linotype" w:cs="Times New Roman"/>
          <w:sz w:val="20"/>
          <w:szCs w:val="20"/>
          <w:rPrChange w:id="5526" w:author="Binkis Mikas" w:date="2023-03-19T21:43:00Z">
            <w:rPr>
              <w:rFonts w:ascii="Times New Roman" w:eastAsia="Times New Roman" w:hAnsi="Times New Roman" w:cs="Times New Roman"/>
              <w:sz w:val="20"/>
              <w:szCs w:val="20"/>
            </w:rPr>
          </w:rPrChange>
        </w:rPr>
        <w:t>Saez</w:t>
      </w:r>
      <w:proofErr w:type="spellEnd"/>
      <w:r w:rsidRPr="001D68A7">
        <w:rPr>
          <w:rFonts w:ascii="Palatino Linotype" w:eastAsia="Times New Roman" w:hAnsi="Palatino Linotype" w:cs="Times New Roman"/>
          <w:sz w:val="20"/>
          <w:szCs w:val="20"/>
          <w:rPrChange w:id="5527" w:author="Binkis Mikas" w:date="2023-03-19T21:43:00Z">
            <w:rPr>
              <w:rFonts w:ascii="Times New Roman" w:eastAsia="Times New Roman" w:hAnsi="Times New Roman" w:cs="Times New Roman"/>
              <w:sz w:val="20"/>
              <w:szCs w:val="20"/>
            </w:rPr>
          </w:rPrChange>
        </w:rPr>
        <w:t xml:space="preserve">, Y., &amp; Del </w:t>
      </w:r>
      <w:proofErr w:type="spellStart"/>
      <w:r w:rsidRPr="001D68A7">
        <w:rPr>
          <w:rFonts w:ascii="Palatino Linotype" w:eastAsia="Times New Roman" w:hAnsi="Palatino Linotype" w:cs="Times New Roman"/>
          <w:sz w:val="20"/>
          <w:szCs w:val="20"/>
          <w:rPrChange w:id="5528" w:author="Binkis Mikas" w:date="2023-03-19T21:43:00Z">
            <w:rPr>
              <w:rFonts w:ascii="Times New Roman" w:eastAsia="Times New Roman" w:hAnsi="Times New Roman" w:cs="Times New Roman"/>
              <w:sz w:val="20"/>
              <w:szCs w:val="20"/>
            </w:rPr>
          </w:rPrChange>
        </w:rPr>
        <w:t>Pozo</w:t>
      </w:r>
      <w:proofErr w:type="spellEnd"/>
      <w:r w:rsidRPr="001D68A7">
        <w:rPr>
          <w:rFonts w:ascii="Palatino Linotype" w:eastAsia="Times New Roman" w:hAnsi="Palatino Linotype" w:cs="Times New Roman"/>
          <w:sz w:val="20"/>
          <w:szCs w:val="20"/>
          <w:rPrChange w:id="5529" w:author="Binkis Mikas" w:date="2023-03-19T21:43:00Z">
            <w:rPr>
              <w:rFonts w:ascii="Times New Roman" w:eastAsia="Times New Roman" w:hAnsi="Times New Roman" w:cs="Times New Roman"/>
              <w:sz w:val="20"/>
              <w:szCs w:val="20"/>
            </w:rPr>
          </w:rPrChange>
        </w:rPr>
        <w:t xml:space="preserve">, C. G. (2015). An approach to physical rehabilitation using state-of-the-art </w:t>
      </w:r>
      <w:del w:id="5530" w:author="Blažauskas Tomas" w:date="2023-01-25T23:21:00Z">
        <w:r w:rsidRPr="001D68A7" w:rsidDel="007C08C3">
          <w:rPr>
            <w:rFonts w:ascii="Palatino Linotype" w:eastAsia="Times New Roman" w:hAnsi="Palatino Linotype" w:cs="Times New Roman"/>
            <w:sz w:val="20"/>
            <w:szCs w:val="20"/>
            <w:rPrChange w:id="5531" w:author="Binkis Mikas" w:date="2023-03-19T21:43:00Z">
              <w:rPr>
                <w:rFonts w:ascii="Times New Roman" w:eastAsia="Times New Roman" w:hAnsi="Times New Roman" w:cs="Times New Roman"/>
                <w:sz w:val="20"/>
                <w:szCs w:val="20"/>
              </w:rPr>
            </w:rPrChange>
          </w:rPr>
          <w:delText>virtual reality</w:delText>
        </w:r>
      </w:del>
      <w:ins w:id="5532" w:author="Blažauskas Tomas" w:date="2023-01-25T23:21:00Z">
        <w:r w:rsidR="007C08C3" w:rsidRPr="001D68A7">
          <w:rPr>
            <w:rFonts w:ascii="Palatino Linotype" w:eastAsia="Times New Roman" w:hAnsi="Palatino Linotype" w:cs="Times New Roman"/>
            <w:sz w:val="20"/>
            <w:szCs w:val="20"/>
            <w:rPrChange w:id="5533"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34" w:author="Binkis Mikas" w:date="2023-03-19T21:43:00Z">
            <w:rPr>
              <w:rFonts w:ascii="Times New Roman" w:eastAsia="Times New Roman" w:hAnsi="Times New Roman" w:cs="Times New Roman"/>
              <w:sz w:val="20"/>
              <w:szCs w:val="20"/>
            </w:rPr>
          </w:rPrChange>
        </w:rPr>
        <w:t xml:space="preserve"> and motion tracking technologies. Procedia Computer Science, 64, 10-16.</w:t>
      </w:r>
    </w:p>
    <w:p w14:paraId="1556C521" w14:textId="0B1CF5D1"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35"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36" w:author="Binkis Mikas" w:date="2023-03-19T21:43:00Z">
            <w:rPr>
              <w:rFonts w:ascii="Times New Roman" w:eastAsia="Times New Roman" w:hAnsi="Times New Roman" w:cs="Times New Roman"/>
              <w:sz w:val="20"/>
              <w:szCs w:val="20"/>
            </w:rPr>
          </w:rPrChange>
        </w:rPr>
        <w:t>Fang, W., Zheng, L., Deng, H., &amp; Zhang, H. (2017). Real-time motion tracking for mobile augmented/</w:t>
      </w:r>
      <w:del w:id="5537" w:author="Blažauskas Tomas" w:date="2023-01-25T23:21:00Z">
        <w:r w:rsidRPr="001D68A7" w:rsidDel="007C08C3">
          <w:rPr>
            <w:rFonts w:ascii="Palatino Linotype" w:eastAsia="Times New Roman" w:hAnsi="Palatino Linotype" w:cs="Times New Roman"/>
            <w:sz w:val="20"/>
            <w:szCs w:val="20"/>
            <w:rPrChange w:id="5538" w:author="Binkis Mikas" w:date="2023-03-19T21:43:00Z">
              <w:rPr>
                <w:rFonts w:ascii="Times New Roman" w:eastAsia="Times New Roman" w:hAnsi="Times New Roman" w:cs="Times New Roman"/>
                <w:sz w:val="20"/>
                <w:szCs w:val="20"/>
              </w:rPr>
            </w:rPrChange>
          </w:rPr>
          <w:delText>virtual reality</w:delText>
        </w:r>
      </w:del>
      <w:ins w:id="5539" w:author="Blažauskas Tomas" w:date="2023-01-25T23:21:00Z">
        <w:r w:rsidR="007C08C3" w:rsidRPr="001D68A7">
          <w:rPr>
            <w:rFonts w:ascii="Palatino Linotype" w:eastAsia="Times New Roman" w:hAnsi="Palatino Linotype" w:cs="Times New Roman"/>
            <w:sz w:val="20"/>
            <w:szCs w:val="20"/>
            <w:rPrChange w:id="5540"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41" w:author="Binkis Mikas" w:date="2023-03-19T21:43:00Z">
            <w:rPr>
              <w:rFonts w:ascii="Times New Roman" w:eastAsia="Times New Roman" w:hAnsi="Times New Roman" w:cs="Times New Roman"/>
              <w:sz w:val="20"/>
              <w:szCs w:val="20"/>
            </w:rPr>
          </w:rPrChange>
        </w:rPr>
        <w:t xml:space="preserve"> using adaptive visual-inertial fusion. Sensors, 17(5), 1037.</w:t>
      </w:r>
    </w:p>
    <w:p w14:paraId="50D2BD9C" w14:textId="710F153C"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42"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43" w:author="Binkis Mikas" w:date="2023-03-19T21:43:00Z">
            <w:rPr>
              <w:rFonts w:ascii="Times New Roman" w:eastAsia="Times New Roman" w:hAnsi="Times New Roman" w:cs="Times New Roman"/>
              <w:sz w:val="20"/>
              <w:szCs w:val="20"/>
            </w:rPr>
          </w:rPrChange>
        </w:rPr>
        <w:t xml:space="preserve">Oh, A. S. (2019). A Study on MTL Device Design and Motion Tracking in </w:t>
      </w:r>
      <w:del w:id="5544" w:author="Blažauskas Tomas" w:date="2023-01-25T23:21:00Z">
        <w:r w:rsidRPr="001D68A7" w:rsidDel="007C08C3">
          <w:rPr>
            <w:rFonts w:ascii="Palatino Linotype" w:eastAsia="Times New Roman" w:hAnsi="Palatino Linotype" w:cs="Times New Roman"/>
            <w:sz w:val="20"/>
            <w:szCs w:val="20"/>
            <w:rPrChange w:id="5545" w:author="Binkis Mikas" w:date="2023-03-19T21:43:00Z">
              <w:rPr>
                <w:rFonts w:ascii="Times New Roman" w:eastAsia="Times New Roman" w:hAnsi="Times New Roman" w:cs="Times New Roman"/>
                <w:sz w:val="20"/>
                <w:szCs w:val="20"/>
              </w:rPr>
            </w:rPrChange>
          </w:rPr>
          <w:delText>Virtual Reality</w:delText>
        </w:r>
      </w:del>
      <w:ins w:id="5546" w:author="Blažauskas Tomas" w:date="2023-01-25T23:21:00Z">
        <w:r w:rsidR="007C08C3" w:rsidRPr="001D68A7">
          <w:rPr>
            <w:rFonts w:ascii="Palatino Linotype" w:eastAsia="Times New Roman" w:hAnsi="Palatino Linotype" w:cs="Times New Roman"/>
            <w:sz w:val="20"/>
            <w:szCs w:val="20"/>
            <w:rPrChange w:id="5547"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48" w:author="Binkis Mikas" w:date="2023-03-19T21:43:00Z">
            <w:rPr>
              <w:rFonts w:ascii="Times New Roman" w:eastAsia="Times New Roman" w:hAnsi="Times New Roman" w:cs="Times New Roman"/>
              <w:sz w:val="20"/>
              <w:szCs w:val="20"/>
            </w:rPr>
          </w:rPrChange>
        </w:rPr>
        <w:t xml:space="preserve"> Environments. Journal of information and communication convergence engineering, 17(3), 205-212.</w:t>
      </w:r>
    </w:p>
    <w:p w14:paraId="3A770A5F" w14:textId="32049D02" w:rsidR="00456A90" w:rsidRPr="001D68A7" w:rsidDel="002E5122" w:rsidRDefault="00456A90" w:rsidP="00456A90">
      <w:pPr>
        <w:pStyle w:val="ListParagraph"/>
        <w:numPr>
          <w:ilvl w:val="0"/>
          <w:numId w:val="27"/>
        </w:numPr>
        <w:tabs>
          <w:tab w:val="left" w:pos="426"/>
        </w:tabs>
        <w:spacing w:line="240" w:lineRule="auto"/>
        <w:ind w:left="2694" w:firstLine="0"/>
        <w:jc w:val="both"/>
        <w:rPr>
          <w:del w:id="5549" w:author="Binkis Mikas" w:date="2023-03-01T14:02:00Z"/>
          <w:rFonts w:ascii="Palatino Linotype" w:eastAsia="Times New Roman" w:hAnsi="Palatino Linotype" w:cs="Times New Roman"/>
          <w:color w:val="C00000"/>
          <w:sz w:val="20"/>
          <w:szCs w:val="20"/>
          <w:rPrChange w:id="5550" w:author="Binkis Mikas" w:date="2023-03-19T21:43:00Z">
            <w:rPr>
              <w:del w:id="5551" w:author="Binkis Mikas" w:date="2023-03-01T14:02:00Z"/>
              <w:rFonts w:ascii="Times New Roman" w:eastAsia="Times New Roman" w:hAnsi="Times New Roman" w:cs="Times New Roman"/>
              <w:sz w:val="20"/>
              <w:szCs w:val="20"/>
            </w:rPr>
          </w:rPrChange>
        </w:rPr>
      </w:pPr>
      <w:del w:id="5552" w:author="Binkis Mikas" w:date="2023-03-01T14:02:00Z">
        <w:r w:rsidRPr="001D68A7" w:rsidDel="002E5122">
          <w:rPr>
            <w:rFonts w:ascii="Palatino Linotype" w:eastAsia="Times New Roman" w:hAnsi="Palatino Linotype"/>
            <w:color w:val="C00000"/>
            <w:rPrChange w:id="5553" w:author="Binkis Mikas" w:date="2023-03-19T21:43:00Z">
              <w:rPr>
                <w:rFonts w:ascii="Times New Roman" w:eastAsia="Times New Roman" w:hAnsi="Times New Roman"/>
              </w:rPr>
            </w:rPrChange>
          </w:rPr>
          <w:lastRenderedPageBreak/>
          <w:delText>Korisky, U., &amp; Mudrik, L. (2021). Dimensions of perception: 3D real-life objects are more readily detected than their 2D images. Psychological Science, 32(10), 1636-1648.</w:delText>
        </w:r>
      </w:del>
    </w:p>
    <w:p w14:paraId="3FB1B8DE" w14:textId="32F6A995" w:rsidR="00456A90" w:rsidRPr="001D68A7" w:rsidDel="002E5122" w:rsidRDefault="00456A90" w:rsidP="00456A90">
      <w:pPr>
        <w:pStyle w:val="ListParagraph"/>
        <w:numPr>
          <w:ilvl w:val="0"/>
          <w:numId w:val="27"/>
        </w:numPr>
        <w:tabs>
          <w:tab w:val="left" w:pos="426"/>
        </w:tabs>
        <w:spacing w:line="240" w:lineRule="auto"/>
        <w:ind w:left="2694" w:firstLine="0"/>
        <w:jc w:val="both"/>
        <w:rPr>
          <w:del w:id="5554" w:author="Binkis Mikas" w:date="2023-03-01T14:02:00Z"/>
          <w:rFonts w:ascii="Palatino Linotype" w:eastAsia="Times New Roman" w:hAnsi="Palatino Linotype" w:cs="Times New Roman"/>
          <w:color w:val="C00000"/>
          <w:sz w:val="20"/>
          <w:szCs w:val="20"/>
          <w:rPrChange w:id="5555" w:author="Binkis Mikas" w:date="2023-03-19T21:43:00Z">
            <w:rPr>
              <w:del w:id="5556" w:author="Binkis Mikas" w:date="2023-03-01T14:02:00Z"/>
              <w:rFonts w:ascii="Times New Roman" w:eastAsia="Times New Roman" w:hAnsi="Times New Roman" w:cs="Times New Roman"/>
              <w:sz w:val="20"/>
              <w:szCs w:val="20"/>
            </w:rPr>
          </w:rPrChange>
        </w:rPr>
      </w:pPr>
      <w:del w:id="5557" w:author="Binkis Mikas" w:date="2023-03-01T14:02:00Z">
        <w:r w:rsidRPr="001D68A7" w:rsidDel="002E5122">
          <w:rPr>
            <w:rFonts w:ascii="Palatino Linotype" w:eastAsia="Times New Roman" w:hAnsi="Palatino Linotype"/>
            <w:color w:val="C00000"/>
            <w:rPrChange w:id="5558" w:author="Binkis Mikas" w:date="2023-03-19T21:43:00Z">
              <w:rPr>
                <w:rFonts w:ascii="Times New Roman" w:eastAsia="Times New Roman" w:hAnsi="Times New Roman"/>
              </w:rPr>
            </w:rPrChange>
          </w:rPr>
          <w:delText>Weller, P. D., Rabovsky, M., Rahman, R. A. (2019). Semantic knowledge enhances conscious awareness of visual objects. Journal of Cognitive Neuroscience, 31(8), 1216–1226.</w:delText>
        </w:r>
      </w:del>
    </w:p>
    <w:p w14:paraId="01F394B2" w14:textId="60B31855" w:rsidR="00456A90" w:rsidRPr="001D68A7" w:rsidDel="002E5122" w:rsidRDefault="00456A90" w:rsidP="00456A90">
      <w:pPr>
        <w:pStyle w:val="ListParagraph"/>
        <w:numPr>
          <w:ilvl w:val="0"/>
          <w:numId w:val="27"/>
        </w:numPr>
        <w:tabs>
          <w:tab w:val="left" w:pos="426"/>
        </w:tabs>
        <w:spacing w:line="240" w:lineRule="auto"/>
        <w:ind w:left="2694" w:firstLine="0"/>
        <w:jc w:val="both"/>
        <w:rPr>
          <w:del w:id="5559" w:author="Binkis Mikas" w:date="2023-03-01T14:02:00Z"/>
          <w:rFonts w:ascii="Palatino Linotype" w:eastAsia="Times New Roman" w:hAnsi="Palatino Linotype" w:cs="Times New Roman"/>
          <w:color w:val="C00000"/>
          <w:sz w:val="20"/>
          <w:szCs w:val="20"/>
          <w:rPrChange w:id="5560" w:author="Binkis Mikas" w:date="2023-03-19T21:43:00Z">
            <w:rPr>
              <w:del w:id="5561" w:author="Binkis Mikas" w:date="2023-03-01T14:02:00Z"/>
              <w:rFonts w:ascii="Times New Roman" w:eastAsia="Times New Roman" w:hAnsi="Times New Roman" w:cs="Times New Roman"/>
              <w:sz w:val="20"/>
              <w:szCs w:val="20"/>
            </w:rPr>
          </w:rPrChange>
        </w:rPr>
      </w:pPr>
      <w:del w:id="5562" w:author="Binkis Mikas" w:date="2023-03-01T14:02:00Z">
        <w:r w:rsidRPr="001D68A7" w:rsidDel="002E5122">
          <w:rPr>
            <w:rFonts w:ascii="Palatino Linotype" w:eastAsia="Times New Roman" w:hAnsi="Palatino Linotype"/>
            <w:color w:val="C00000"/>
            <w:rPrChange w:id="5563" w:author="Binkis Mikas" w:date="2023-03-19T21:43:00Z">
              <w:rPr>
                <w:rFonts w:ascii="Times New Roman" w:eastAsia="Times New Roman" w:hAnsi="Times New Roman"/>
              </w:rPr>
            </w:rPrChange>
          </w:rPr>
          <w:delText>Marini, F., Breeding, K. A., Snow, J. C. (2019). Distinct visuo-motor brain dynamics for real-world objects versus planar images. NeuroImage, 195, 232–242.</w:delText>
        </w:r>
      </w:del>
    </w:p>
    <w:p w14:paraId="56CAA5F7" w14:textId="7B5921E3" w:rsidR="00456A90" w:rsidRPr="001D68A7" w:rsidDel="002E5122" w:rsidRDefault="00456A90" w:rsidP="00456A90">
      <w:pPr>
        <w:pStyle w:val="ListParagraph"/>
        <w:numPr>
          <w:ilvl w:val="0"/>
          <w:numId w:val="27"/>
        </w:numPr>
        <w:tabs>
          <w:tab w:val="left" w:pos="426"/>
        </w:tabs>
        <w:spacing w:line="240" w:lineRule="auto"/>
        <w:ind w:left="2694" w:firstLine="0"/>
        <w:jc w:val="both"/>
        <w:rPr>
          <w:del w:id="5564" w:author="Binkis Mikas" w:date="2023-03-01T14:02:00Z"/>
          <w:rFonts w:ascii="Palatino Linotype" w:eastAsia="Times New Roman" w:hAnsi="Palatino Linotype" w:cs="Times New Roman"/>
          <w:color w:val="C00000"/>
          <w:sz w:val="20"/>
          <w:szCs w:val="20"/>
          <w:rPrChange w:id="5565" w:author="Binkis Mikas" w:date="2023-03-19T21:43:00Z">
            <w:rPr>
              <w:del w:id="5566" w:author="Binkis Mikas" w:date="2023-03-01T14:02:00Z"/>
              <w:rFonts w:ascii="Times New Roman" w:eastAsia="Times New Roman" w:hAnsi="Times New Roman" w:cs="Times New Roman"/>
              <w:sz w:val="20"/>
              <w:szCs w:val="20"/>
            </w:rPr>
          </w:rPrChange>
        </w:rPr>
      </w:pPr>
      <w:del w:id="5567" w:author="Binkis Mikas" w:date="2023-03-01T14:02:00Z">
        <w:r w:rsidRPr="001D68A7" w:rsidDel="002E5122">
          <w:rPr>
            <w:rFonts w:ascii="Palatino Linotype" w:eastAsia="Times New Roman" w:hAnsi="Palatino Linotype"/>
            <w:color w:val="C00000"/>
            <w:rPrChange w:id="5568" w:author="Binkis Mikas" w:date="2023-03-19T21:43:00Z">
              <w:rPr>
                <w:rFonts w:ascii="Times New Roman" w:eastAsia="Times New Roman" w:hAnsi="Times New Roman"/>
              </w:rPr>
            </w:rPrChange>
          </w:rPr>
          <w:delText xml:space="preserve">Borghi, A. M., Riggio, L. (2015). Stable and variable affordances are both automatic and flexible. Frontiers in Human Neuroscience, 9, Article 351. </w:delText>
        </w:r>
      </w:del>
    </w:p>
    <w:p w14:paraId="6DD8FCB8" w14:textId="6ACC86AF" w:rsidR="00456A90" w:rsidRPr="001D68A7" w:rsidDel="002E5122" w:rsidRDefault="00456A90" w:rsidP="00456A90">
      <w:pPr>
        <w:pStyle w:val="ListParagraph"/>
        <w:numPr>
          <w:ilvl w:val="0"/>
          <w:numId w:val="27"/>
        </w:numPr>
        <w:tabs>
          <w:tab w:val="left" w:pos="426"/>
        </w:tabs>
        <w:spacing w:line="240" w:lineRule="auto"/>
        <w:ind w:left="2694" w:firstLine="0"/>
        <w:jc w:val="both"/>
        <w:rPr>
          <w:del w:id="5569" w:author="Binkis Mikas" w:date="2023-03-01T14:02:00Z"/>
          <w:rFonts w:ascii="Palatino Linotype" w:eastAsia="Times New Roman" w:hAnsi="Palatino Linotype" w:cs="Times New Roman"/>
          <w:color w:val="C00000"/>
          <w:sz w:val="20"/>
          <w:szCs w:val="20"/>
          <w:rPrChange w:id="5570" w:author="Binkis Mikas" w:date="2023-03-19T21:43:00Z">
            <w:rPr>
              <w:del w:id="5571" w:author="Binkis Mikas" w:date="2023-03-01T14:02:00Z"/>
              <w:rFonts w:ascii="Times New Roman" w:eastAsia="Times New Roman" w:hAnsi="Times New Roman" w:cs="Times New Roman"/>
              <w:sz w:val="20"/>
              <w:szCs w:val="20"/>
            </w:rPr>
          </w:rPrChange>
        </w:rPr>
      </w:pPr>
      <w:del w:id="5572" w:author="Binkis Mikas" w:date="2023-03-01T14:02:00Z">
        <w:r w:rsidRPr="001D68A7" w:rsidDel="002E5122">
          <w:rPr>
            <w:rFonts w:ascii="Palatino Linotype" w:eastAsia="Times New Roman" w:hAnsi="Palatino Linotype"/>
            <w:color w:val="C00000"/>
            <w:rPrChange w:id="5573" w:author="Binkis Mikas" w:date="2023-03-19T21:43:00Z">
              <w:rPr>
                <w:rFonts w:ascii="Times New Roman" w:eastAsia="Times New Roman" w:hAnsi="Times New Roman"/>
              </w:rPr>
            </w:rPrChange>
          </w:rPr>
          <w:delText>Gledhill, D., Tian, G. Y., Taylor, D., &amp; Clarke, D. (2003). Panoramic imaging—a review. Computers &amp; Graphics, 27(3), 435-445.</w:delText>
        </w:r>
      </w:del>
    </w:p>
    <w:p w14:paraId="2A871A61" w14:textId="1D6C5A2A" w:rsidR="00456A90" w:rsidRPr="001D68A7" w:rsidDel="002E5122" w:rsidRDefault="00456A90" w:rsidP="00456A90">
      <w:pPr>
        <w:pStyle w:val="ListParagraph"/>
        <w:numPr>
          <w:ilvl w:val="0"/>
          <w:numId w:val="27"/>
        </w:numPr>
        <w:tabs>
          <w:tab w:val="left" w:pos="426"/>
        </w:tabs>
        <w:spacing w:line="240" w:lineRule="auto"/>
        <w:ind w:left="2694" w:firstLine="0"/>
        <w:jc w:val="both"/>
        <w:rPr>
          <w:del w:id="5574" w:author="Binkis Mikas" w:date="2023-03-01T14:02:00Z"/>
          <w:rFonts w:ascii="Palatino Linotype" w:eastAsia="Times New Roman" w:hAnsi="Palatino Linotype" w:cs="Times New Roman"/>
          <w:color w:val="C00000"/>
          <w:sz w:val="20"/>
          <w:szCs w:val="20"/>
          <w:rPrChange w:id="5575" w:author="Binkis Mikas" w:date="2023-03-19T21:43:00Z">
            <w:rPr>
              <w:del w:id="5576" w:author="Binkis Mikas" w:date="2023-03-01T14:02:00Z"/>
              <w:rFonts w:ascii="Times New Roman" w:eastAsia="Times New Roman" w:hAnsi="Times New Roman" w:cs="Times New Roman"/>
              <w:sz w:val="20"/>
              <w:szCs w:val="20"/>
            </w:rPr>
          </w:rPrChange>
        </w:rPr>
      </w:pPr>
      <w:del w:id="5577" w:author="Binkis Mikas" w:date="2023-03-01T14:02:00Z">
        <w:r w:rsidRPr="001D68A7" w:rsidDel="002E5122">
          <w:rPr>
            <w:rFonts w:ascii="Palatino Linotype" w:eastAsia="Times New Roman" w:hAnsi="Palatino Linotype"/>
            <w:color w:val="C00000"/>
            <w:rPrChange w:id="5578" w:author="Binkis Mikas" w:date="2023-03-19T21:43:00Z">
              <w:rPr>
                <w:rFonts w:ascii="Times New Roman" w:eastAsia="Times New Roman" w:hAnsi="Times New Roman"/>
              </w:rPr>
            </w:rPrChange>
          </w:rPr>
          <w:delText>Neumann, U., Pintaric, T., &amp; Rizzo, A. (2000, October). Immersive panoramic video. In Proceedings of the eighth ACM international conference on Multimedia (pp. 493-494).</w:delText>
        </w:r>
      </w:del>
    </w:p>
    <w:p w14:paraId="654FB7FC" w14:textId="77777777"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79"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80" w:author="Binkis Mikas" w:date="2023-03-19T21:43:00Z">
            <w:rPr>
              <w:rFonts w:ascii="Times New Roman" w:eastAsia="Times New Roman" w:hAnsi="Times New Roman" w:cs="Times New Roman"/>
              <w:sz w:val="20"/>
              <w:szCs w:val="20"/>
            </w:rPr>
          </w:rPrChange>
        </w:rPr>
        <w:t>Schäfer, A., Reis, G., &amp; Stricker, D. (2021). Investigating the sense of presence between handcrafted and panorama based virtual environments. In Mensch und Computer 2021 (pp. 402-405).</w:t>
      </w:r>
    </w:p>
    <w:p w14:paraId="3F59B6F0" w14:textId="46A98519" w:rsidR="00456A90" w:rsidRPr="001D68A7" w:rsidRDefault="00456A90" w:rsidP="00456A90">
      <w:pPr>
        <w:pStyle w:val="ListParagraph"/>
        <w:numPr>
          <w:ilvl w:val="0"/>
          <w:numId w:val="27"/>
        </w:numPr>
        <w:tabs>
          <w:tab w:val="left" w:pos="426"/>
        </w:tabs>
        <w:spacing w:line="240" w:lineRule="auto"/>
        <w:ind w:left="2694" w:firstLine="0"/>
        <w:jc w:val="both"/>
        <w:rPr>
          <w:rFonts w:ascii="Palatino Linotype" w:eastAsia="Times New Roman" w:hAnsi="Palatino Linotype" w:cs="Times New Roman"/>
          <w:sz w:val="20"/>
          <w:szCs w:val="20"/>
          <w:rPrChange w:id="5581" w:author="Binkis Mikas" w:date="2023-03-19T21:43:00Z">
            <w:rPr>
              <w:rFonts w:ascii="Times New Roman" w:eastAsia="Times New Roman" w:hAnsi="Times New Roman" w:cs="Times New Roman"/>
              <w:sz w:val="20"/>
              <w:szCs w:val="20"/>
            </w:rPr>
          </w:rPrChange>
        </w:rPr>
      </w:pPr>
      <w:r w:rsidRPr="001D68A7">
        <w:rPr>
          <w:rFonts w:ascii="Palatino Linotype" w:eastAsia="Times New Roman" w:hAnsi="Palatino Linotype" w:cs="Times New Roman"/>
          <w:sz w:val="20"/>
          <w:szCs w:val="20"/>
          <w:rPrChange w:id="5582" w:author="Binkis Mikas" w:date="2023-03-19T21:43:00Z">
            <w:rPr>
              <w:rFonts w:ascii="Times New Roman" w:eastAsia="Times New Roman" w:hAnsi="Times New Roman" w:cs="Times New Roman"/>
              <w:sz w:val="20"/>
              <w:szCs w:val="20"/>
            </w:rPr>
          </w:rPrChange>
        </w:rPr>
        <w:t xml:space="preserve">Lai, P. K., Xie, S., Lang, J., &amp; </w:t>
      </w:r>
      <w:proofErr w:type="spellStart"/>
      <w:r w:rsidRPr="001D68A7">
        <w:rPr>
          <w:rFonts w:ascii="Palatino Linotype" w:eastAsia="Times New Roman" w:hAnsi="Palatino Linotype" w:cs="Times New Roman"/>
          <w:sz w:val="20"/>
          <w:szCs w:val="20"/>
          <w:rPrChange w:id="5583" w:author="Binkis Mikas" w:date="2023-03-19T21:43:00Z">
            <w:rPr>
              <w:rFonts w:ascii="Times New Roman" w:eastAsia="Times New Roman" w:hAnsi="Times New Roman" w:cs="Times New Roman"/>
              <w:sz w:val="20"/>
              <w:szCs w:val="20"/>
            </w:rPr>
          </w:rPrChange>
        </w:rPr>
        <w:t>Laganière</w:t>
      </w:r>
      <w:proofErr w:type="spellEnd"/>
      <w:r w:rsidRPr="001D68A7">
        <w:rPr>
          <w:rFonts w:ascii="Palatino Linotype" w:eastAsia="Times New Roman" w:hAnsi="Palatino Linotype" w:cs="Times New Roman"/>
          <w:sz w:val="20"/>
          <w:szCs w:val="20"/>
          <w:rPrChange w:id="5584" w:author="Binkis Mikas" w:date="2023-03-19T21:43:00Z">
            <w:rPr>
              <w:rFonts w:ascii="Times New Roman" w:eastAsia="Times New Roman" w:hAnsi="Times New Roman" w:cs="Times New Roman"/>
              <w:sz w:val="20"/>
              <w:szCs w:val="20"/>
            </w:rPr>
          </w:rPrChange>
        </w:rPr>
        <w:t xml:space="preserve">, R. (2019, March). Real-time panoramic depth maps from omni-directional stereo images for 6 </w:t>
      </w:r>
      <w:proofErr w:type="spellStart"/>
      <w:r w:rsidRPr="001D68A7">
        <w:rPr>
          <w:rFonts w:ascii="Palatino Linotype" w:eastAsia="Times New Roman" w:hAnsi="Palatino Linotype" w:cs="Times New Roman"/>
          <w:sz w:val="20"/>
          <w:szCs w:val="20"/>
          <w:rPrChange w:id="5585" w:author="Binkis Mikas" w:date="2023-03-19T21:43:00Z">
            <w:rPr>
              <w:rFonts w:ascii="Times New Roman" w:eastAsia="Times New Roman" w:hAnsi="Times New Roman" w:cs="Times New Roman"/>
              <w:sz w:val="20"/>
              <w:szCs w:val="20"/>
            </w:rPr>
          </w:rPrChange>
        </w:rPr>
        <w:t>dof</w:t>
      </w:r>
      <w:proofErr w:type="spellEnd"/>
      <w:r w:rsidRPr="001D68A7">
        <w:rPr>
          <w:rFonts w:ascii="Palatino Linotype" w:eastAsia="Times New Roman" w:hAnsi="Palatino Linotype" w:cs="Times New Roman"/>
          <w:sz w:val="20"/>
          <w:szCs w:val="20"/>
          <w:rPrChange w:id="5586" w:author="Binkis Mikas" w:date="2023-03-19T21:43:00Z">
            <w:rPr>
              <w:rFonts w:ascii="Times New Roman" w:eastAsia="Times New Roman" w:hAnsi="Times New Roman" w:cs="Times New Roman"/>
              <w:sz w:val="20"/>
              <w:szCs w:val="20"/>
            </w:rPr>
          </w:rPrChange>
        </w:rPr>
        <w:t xml:space="preserve"> videos in </w:t>
      </w:r>
      <w:del w:id="5587" w:author="Blažauskas Tomas" w:date="2023-01-25T23:21:00Z">
        <w:r w:rsidRPr="001D68A7" w:rsidDel="007C08C3">
          <w:rPr>
            <w:rFonts w:ascii="Palatino Linotype" w:eastAsia="Times New Roman" w:hAnsi="Palatino Linotype" w:cs="Times New Roman"/>
            <w:sz w:val="20"/>
            <w:szCs w:val="20"/>
            <w:rPrChange w:id="5588" w:author="Binkis Mikas" w:date="2023-03-19T21:43:00Z">
              <w:rPr>
                <w:rFonts w:ascii="Times New Roman" w:eastAsia="Times New Roman" w:hAnsi="Times New Roman" w:cs="Times New Roman"/>
                <w:sz w:val="20"/>
                <w:szCs w:val="20"/>
              </w:rPr>
            </w:rPrChange>
          </w:rPr>
          <w:delText>virtual reality</w:delText>
        </w:r>
      </w:del>
      <w:ins w:id="5589" w:author="Blažauskas Tomas" w:date="2023-01-25T23:21:00Z">
        <w:r w:rsidR="007C08C3" w:rsidRPr="001D68A7">
          <w:rPr>
            <w:rFonts w:ascii="Palatino Linotype" w:eastAsia="Times New Roman" w:hAnsi="Palatino Linotype" w:cs="Times New Roman"/>
            <w:sz w:val="20"/>
            <w:szCs w:val="20"/>
            <w:rPrChange w:id="5590"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91" w:author="Binkis Mikas" w:date="2023-03-19T21:43:00Z">
            <w:rPr>
              <w:rFonts w:ascii="Times New Roman" w:eastAsia="Times New Roman" w:hAnsi="Times New Roman" w:cs="Times New Roman"/>
              <w:sz w:val="20"/>
              <w:szCs w:val="20"/>
            </w:rPr>
          </w:rPrChange>
        </w:rPr>
        <w:t xml:space="preserve">. In 2019 IEEE Conference on </w:t>
      </w:r>
      <w:del w:id="5592" w:author="Blažauskas Tomas" w:date="2023-01-25T23:21:00Z">
        <w:r w:rsidRPr="001D68A7" w:rsidDel="007C08C3">
          <w:rPr>
            <w:rFonts w:ascii="Palatino Linotype" w:eastAsia="Times New Roman" w:hAnsi="Palatino Linotype" w:cs="Times New Roman"/>
            <w:sz w:val="20"/>
            <w:szCs w:val="20"/>
            <w:rPrChange w:id="5593" w:author="Binkis Mikas" w:date="2023-03-19T21:43:00Z">
              <w:rPr>
                <w:rFonts w:ascii="Times New Roman" w:eastAsia="Times New Roman" w:hAnsi="Times New Roman" w:cs="Times New Roman"/>
                <w:sz w:val="20"/>
                <w:szCs w:val="20"/>
              </w:rPr>
            </w:rPrChange>
          </w:rPr>
          <w:delText>Virtual Reality</w:delText>
        </w:r>
      </w:del>
      <w:ins w:id="5594" w:author="Blažauskas Tomas" w:date="2023-01-25T23:21:00Z">
        <w:r w:rsidR="007C08C3" w:rsidRPr="001D68A7">
          <w:rPr>
            <w:rFonts w:ascii="Palatino Linotype" w:eastAsia="Times New Roman" w:hAnsi="Palatino Linotype" w:cs="Times New Roman"/>
            <w:sz w:val="20"/>
            <w:szCs w:val="20"/>
            <w:rPrChange w:id="5595" w:author="Binkis Mikas" w:date="2023-03-19T21:43:00Z">
              <w:rPr>
                <w:rFonts w:ascii="Times New Roman" w:eastAsia="Times New Roman" w:hAnsi="Times New Roman" w:cs="Times New Roman"/>
                <w:sz w:val="20"/>
                <w:szCs w:val="20"/>
              </w:rPr>
            </w:rPrChange>
          </w:rPr>
          <w:t>VR</w:t>
        </w:r>
      </w:ins>
      <w:r w:rsidRPr="001D68A7">
        <w:rPr>
          <w:rFonts w:ascii="Palatino Linotype" w:eastAsia="Times New Roman" w:hAnsi="Palatino Linotype" w:cs="Times New Roman"/>
          <w:sz w:val="20"/>
          <w:szCs w:val="20"/>
          <w:rPrChange w:id="5596" w:author="Binkis Mikas" w:date="2023-03-19T21:43:00Z">
            <w:rPr>
              <w:rFonts w:ascii="Times New Roman" w:eastAsia="Times New Roman" w:hAnsi="Times New Roman" w:cs="Times New Roman"/>
              <w:sz w:val="20"/>
              <w:szCs w:val="20"/>
            </w:rPr>
          </w:rPrChange>
        </w:rPr>
        <w:t xml:space="preserve"> and 3D User Interfaces (VR) (pp. 405-412). IEEE.</w:t>
      </w:r>
    </w:p>
    <w:p w14:paraId="2D53391A" w14:textId="7F3BC4C2" w:rsidR="00456A90" w:rsidRPr="001D68A7" w:rsidDel="002E5122" w:rsidRDefault="00456A90" w:rsidP="00456A90">
      <w:pPr>
        <w:pStyle w:val="ListParagraph"/>
        <w:numPr>
          <w:ilvl w:val="0"/>
          <w:numId w:val="27"/>
        </w:numPr>
        <w:tabs>
          <w:tab w:val="left" w:pos="426"/>
        </w:tabs>
        <w:spacing w:line="240" w:lineRule="auto"/>
        <w:ind w:left="2694" w:firstLine="0"/>
        <w:jc w:val="both"/>
        <w:rPr>
          <w:ins w:id="5597" w:author="Blažauskas Tomas" w:date="2023-01-25T21:05:00Z"/>
          <w:del w:id="5598" w:author="Binkis Mikas" w:date="2023-03-01T14:02:00Z"/>
          <w:rFonts w:ascii="Palatino Linotype" w:eastAsia="Times New Roman" w:hAnsi="Palatino Linotype" w:cs="Times New Roman"/>
          <w:color w:val="C00000"/>
          <w:sz w:val="20"/>
          <w:szCs w:val="20"/>
          <w:rPrChange w:id="5599" w:author="Binkis Mikas" w:date="2023-03-19T21:43:00Z">
            <w:rPr>
              <w:ins w:id="5600" w:author="Blažauskas Tomas" w:date="2023-01-25T21:05:00Z"/>
              <w:del w:id="5601" w:author="Binkis Mikas" w:date="2023-03-01T14:02:00Z"/>
              <w:rFonts w:ascii="Times New Roman" w:eastAsia="Times New Roman" w:hAnsi="Times New Roman" w:cs="Times New Roman"/>
              <w:sz w:val="20"/>
              <w:szCs w:val="20"/>
            </w:rPr>
          </w:rPrChange>
        </w:rPr>
      </w:pPr>
      <w:del w:id="5602" w:author="Binkis Mikas" w:date="2023-03-01T14:02:00Z">
        <w:r w:rsidRPr="001D68A7" w:rsidDel="002E5122">
          <w:rPr>
            <w:rFonts w:ascii="Palatino Linotype" w:eastAsia="Times New Roman" w:hAnsi="Palatino Linotype"/>
            <w:color w:val="C00000"/>
            <w:rPrChange w:id="5603" w:author="Binkis Mikas" w:date="2023-03-19T21:43:00Z">
              <w:rPr>
                <w:rFonts w:ascii="Times New Roman" w:eastAsia="Times New Roman" w:hAnsi="Times New Roman"/>
              </w:rPr>
            </w:rPrChange>
          </w:rPr>
          <w:delText>Gil, A., Khurshid, A., Postal, J., &amp; Figueira, T. (2019, October). Visual assessment of equirectangular images for virtual reality</w:delText>
        </w:r>
      </w:del>
      <w:ins w:id="5604" w:author="Blažauskas Tomas" w:date="2023-01-25T23:21:00Z">
        <w:del w:id="5605" w:author="Binkis Mikas" w:date="2023-03-01T14:02:00Z">
          <w:r w:rsidR="007C08C3" w:rsidRPr="001D68A7" w:rsidDel="002E5122">
            <w:rPr>
              <w:rFonts w:ascii="Palatino Linotype" w:eastAsia="Times New Roman" w:hAnsi="Palatino Linotype"/>
              <w:color w:val="C00000"/>
              <w:rPrChange w:id="5606" w:author="Binkis Mikas" w:date="2023-03-19T21:43:00Z">
                <w:rPr>
                  <w:rFonts w:ascii="Times New Roman" w:eastAsia="Times New Roman" w:hAnsi="Times New Roman"/>
                </w:rPr>
              </w:rPrChange>
            </w:rPr>
            <w:delText>VR</w:delText>
          </w:r>
        </w:del>
      </w:ins>
      <w:del w:id="5607" w:author="Binkis Mikas" w:date="2023-03-01T14:02:00Z">
        <w:r w:rsidRPr="001D68A7" w:rsidDel="002E5122">
          <w:rPr>
            <w:rFonts w:ascii="Palatino Linotype" w:eastAsia="Times New Roman" w:hAnsi="Palatino Linotype"/>
            <w:color w:val="C00000"/>
            <w:rPrChange w:id="5608" w:author="Binkis Mikas" w:date="2023-03-19T21:43:00Z">
              <w:rPr>
                <w:rFonts w:ascii="Times New Roman" w:eastAsia="Times New Roman" w:hAnsi="Times New Roman"/>
              </w:rPr>
            </w:rPrChange>
          </w:rPr>
          <w:delText xml:space="preserve"> applications in unity. In Anais Estendidos da XXXII Conference on Graphics, Patterns and Images (pp. 237-242). SBC.</w:delText>
        </w:r>
      </w:del>
    </w:p>
    <w:p w14:paraId="7A488CBB" w14:textId="27D422B5" w:rsidR="000A7968" w:rsidRDefault="000A7968">
      <w:pPr>
        <w:pStyle w:val="ListParagraph"/>
        <w:numPr>
          <w:ilvl w:val="0"/>
          <w:numId w:val="27"/>
        </w:numPr>
        <w:tabs>
          <w:tab w:val="left" w:pos="426"/>
        </w:tabs>
        <w:spacing w:line="240" w:lineRule="auto"/>
        <w:ind w:left="2694" w:firstLine="0"/>
        <w:rPr>
          <w:ins w:id="5609" w:author="Binkis Mikas" w:date="2023-03-19T22:12:00Z"/>
          <w:rFonts w:ascii="Palatino Linotype" w:eastAsia="Times New Roman" w:hAnsi="Palatino Linotype" w:cs="Times New Roman"/>
          <w:sz w:val="20"/>
          <w:szCs w:val="20"/>
        </w:rPr>
      </w:pPr>
      <w:ins w:id="5610" w:author="Blažauskas Tomas" w:date="2023-01-25T21:05:00Z">
        <w:del w:id="5611" w:author="Binkis Mikas" w:date="2023-03-19T22:14:00Z">
          <w:r w:rsidRPr="001D68A7" w:rsidDel="00CC6892">
            <w:rPr>
              <w:rFonts w:ascii="Palatino Linotype" w:eastAsia="Times New Roman" w:hAnsi="Palatino Linotype" w:cs="Times New Roman"/>
              <w:sz w:val="20"/>
              <w:szCs w:val="20"/>
              <w:rPrChange w:id="5612" w:author="Binkis Mikas" w:date="2023-03-19T21:43:00Z">
                <w:rPr>
                  <w:rFonts w:ascii="Times New Roman" w:eastAsia="Times New Roman" w:hAnsi="Times New Roman" w:cs="Times New Roman"/>
                  <w:sz w:val="20"/>
                  <w:szCs w:val="20"/>
                </w:rPr>
              </w:rPrChange>
            </w:rPr>
            <w:delText xml:space="preserve">David </w:delText>
          </w:r>
        </w:del>
        <w:del w:id="5613" w:author="Binkis Mikas" w:date="2023-03-19T22:39:00Z">
          <w:r w:rsidRPr="001D68A7" w:rsidDel="00F92DC6">
            <w:rPr>
              <w:rFonts w:ascii="Palatino Linotype" w:eastAsia="Times New Roman" w:hAnsi="Palatino Linotype" w:cs="Times New Roman"/>
              <w:sz w:val="20"/>
              <w:szCs w:val="20"/>
              <w:rPrChange w:id="5614" w:author="Binkis Mikas" w:date="2023-03-19T21:43:00Z">
                <w:rPr>
                  <w:rFonts w:ascii="Times New Roman" w:eastAsia="Times New Roman" w:hAnsi="Times New Roman" w:cs="Times New Roman"/>
                  <w:sz w:val="20"/>
                  <w:szCs w:val="20"/>
                </w:rPr>
              </w:rPrChange>
            </w:rPr>
            <w:delText xml:space="preserve">Burden. </w:delText>
          </w:r>
        </w:del>
      </w:ins>
      <w:ins w:id="5615" w:author="Blažauskas Tomas" w:date="2023-01-25T23:21:00Z">
        <w:r w:rsidR="007C08C3" w:rsidRPr="001D68A7">
          <w:rPr>
            <w:rFonts w:ascii="Palatino Linotype" w:eastAsia="Times New Roman" w:hAnsi="Palatino Linotype" w:cs="Times New Roman"/>
            <w:sz w:val="20"/>
            <w:szCs w:val="20"/>
            <w:rPrChange w:id="5616" w:author="Binkis Mikas" w:date="2023-03-19T21:43:00Z">
              <w:rPr>
                <w:rFonts w:ascii="Times New Roman" w:eastAsia="Times New Roman" w:hAnsi="Times New Roman" w:cs="Times New Roman"/>
                <w:sz w:val="20"/>
                <w:szCs w:val="20"/>
              </w:rPr>
            </w:rPrChange>
          </w:rPr>
          <w:t>VR</w:t>
        </w:r>
      </w:ins>
      <w:ins w:id="5617" w:author="Blažauskas Tomas" w:date="2023-01-25T21:05:00Z">
        <w:r w:rsidRPr="001D68A7">
          <w:rPr>
            <w:rFonts w:ascii="Palatino Linotype" w:eastAsia="Times New Roman" w:hAnsi="Palatino Linotype" w:cs="Times New Roman"/>
            <w:sz w:val="20"/>
            <w:szCs w:val="20"/>
            <w:rPrChange w:id="5618" w:author="Binkis Mikas" w:date="2023-03-19T21:43:00Z">
              <w:rPr>
                <w:rFonts w:ascii="Times New Roman" w:eastAsia="Times New Roman" w:hAnsi="Times New Roman" w:cs="Times New Roman"/>
                <w:sz w:val="20"/>
                <w:szCs w:val="20"/>
              </w:rPr>
            </w:rPrChange>
          </w:rPr>
          <w:t xml:space="preserve"> for L&amp;D: Part 1</w:t>
        </w:r>
        <w:del w:id="5619" w:author="Binkis Mikas" w:date="2023-03-19T22:39:00Z">
          <w:r w:rsidRPr="001D68A7" w:rsidDel="00BC2A62">
            <w:rPr>
              <w:rFonts w:ascii="Palatino Linotype" w:eastAsia="Times New Roman" w:hAnsi="Palatino Linotype" w:cs="Times New Roman"/>
              <w:sz w:val="20"/>
              <w:szCs w:val="20"/>
              <w:rPrChange w:id="5620" w:author="Binkis Mikas" w:date="2023-03-19T21:43:00Z">
                <w:rPr>
                  <w:rFonts w:ascii="Times New Roman" w:eastAsia="Times New Roman" w:hAnsi="Times New Roman" w:cs="Times New Roman"/>
                  <w:sz w:val="20"/>
                  <w:szCs w:val="20"/>
                </w:rPr>
              </w:rPrChange>
            </w:rPr>
            <w:delText>,</w:delText>
          </w:r>
        </w:del>
      </w:ins>
      <w:ins w:id="5621" w:author="Binkis Mikas" w:date="2023-03-19T22:39:00Z">
        <w:r w:rsidR="00BC2A62">
          <w:rPr>
            <w:rFonts w:ascii="Palatino Linotype" w:eastAsia="Times New Roman" w:hAnsi="Palatino Linotype" w:cs="Times New Roman"/>
            <w:sz w:val="20"/>
            <w:szCs w:val="20"/>
          </w:rPr>
          <w:t>. Available online:</w:t>
        </w:r>
      </w:ins>
      <w:ins w:id="5622" w:author="Blažauskas Tomas" w:date="2023-01-25T21:05:00Z">
        <w:r w:rsidRPr="001D68A7">
          <w:rPr>
            <w:rFonts w:ascii="Palatino Linotype" w:eastAsia="Times New Roman" w:hAnsi="Palatino Linotype" w:cs="Times New Roman"/>
            <w:sz w:val="20"/>
            <w:szCs w:val="20"/>
            <w:rPrChange w:id="5623" w:author="Binkis Mikas" w:date="2023-03-19T21:43:00Z">
              <w:rPr>
                <w:rFonts w:ascii="Times New Roman" w:eastAsia="Times New Roman" w:hAnsi="Times New Roman" w:cs="Times New Roman"/>
                <w:sz w:val="20"/>
                <w:szCs w:val="20"/>
              </w:rPr>
            </w:rPrChange>
          </w:rPr>
          <w:t xml:space="preserve"> https://www.learnevents.com/blog/2016/07/26/virtual-rality-for-ld-part-1</w:t>
        </w:r>
        <w:del w:id="5624" w:author="Binkis Mikas" w:date="2023-03-19T22:15:00Z">
          <w:r w:rsidRPr="001D68A7" w:rsidDel="005B43BC">
            <w:rPr>
              <w:rFonts w:ascii="Palatino Linotype" w:eastAsia="Times New Roman" w:hAnsi="Palatino Linotype" w:cs="Times New Roman"/>
              <w:sz w:val="20"/>
              <w:szCs w:val="20"/>
              <w:rPrChange w:id="5625" w:author="Binkis Mikas" w:date="2023-03-19T21:43:00Z">
                <w:rPr>
                  <w:rFonts w:ascii="Times New Roman" w:eastAsia="Times New Roman" w:hAnsi="Times New Roman" w:cs="Times New Roman"/>
                  <w:sz w:val="20"/>
                  <w:szCs w:val="20"/>
                </w:rPr>
              </w:rPrChange>
            </w:rPr>
            <w:delText>,</w:delText>
          </w:r>
        </w:del>
        <w:r w:rsidRPr="001D68A7">
          <w:rPr>
            <w:rFonts w:ascii="Palatino Linotype" w:eastAsia="Times New Roman" w:hAnsi="Palatino Linotype" w:cs="Times New Roman"/>
            <w:sz w:val="20"/>
            <w:szCs w:val="20"/>
            <w:rPrChange w:id="5626" w:author="Binkis Mikas" w:date="2023-03-19T21:43:00Z">
              <w:rPr>
                <w:rFonts w:ascii="Times New Roman" w:eastAsia="Times New Roman" w:hAnsi="Times New Roman" w:cs="Times New Roman"/>
                <w:sz w:val="20"/>
                <w:szCs w:val="20"/>
              </w:rPr>
            </w:rPrChange>
          </w:rPr>
          <w:t xml:space="preserve"> </w:t>
        </w:r>
      </w:ins>
      <w:ins w:id="5627" w:author="Binkis Mikas" w:date="2023-03-19T22:15:00Z">
        <w:r w:rsidR="005B43BC">
          <w:rPr>
            <w:rFonts w:ascii="Palatino Linotype" w:eastAsia="Times New Roman" w:hAnsi="Palatino Linotype" w:cs="Times New Roman"/>
            <w:sz w:val="20"/>
            <w:szCs w:val="20"/>
          </w:rPr>
          <w:t>(</w:t>
        </w:r>
      </w:ins>
      <w:ins w:id="5628" w:author="Binkis Mikas" w:date="2023-03-19T22:38:00Z">
        <w:r w:rsidR="00064B8A">
          <w:rPr>
            <w:rFonts w:ascii="Palatino Linotype" w:eastAsia="Times New Roman" w:hAnsi="Palatino Linotype" w:cs="Times New Roman"/>
            <w:sz w:val="20"/>
            <w:szCs w:val="20"/>
          </w:rPr>
          <w:t xml:space="preserve">accessed on </w:t>
        </w:r>
      </w:ins>
      <w:ins w:id="5629" w:author="Binkis Mikas" w:date="2023-03-19T22:39:00Z">
        <w:r w:rsidR="00BC2A62">
          <w:rPr>
            <w:rFonts w:ascii="Palatino Linotype" w:eastAsia="Times New Roman" w:hAnsi="Palatino Linotype" w:cs="Times New Roman"/>
            <w:sz w:val="20"/>
            <w:szCs w:val="20"/>
          </w:rPr>
          <w:t>07</w:t>
        </w:r>
      </w:ins>
      <w:ins w:id="5630" w:author="Binkis Mikas" w:date="2023-03-19T22:38:00Z">
        <w:r w:rsidR="00064B8A">
          <w:rPr>
            <w:rFonts w:ascii="Palatino Linotype" w:eastAsia="Times New Roman" w:hAnsi="Palatino Linotype" w:cs="Times New Roman"/>
            <w:sz w:val="20"/>
            <w:szCs w:val="20"/>
          </w:rPr>
          <w:t xml:space="preserve"> </w:t>
        </w:r>
      </w:ins>
      <w:ins w:id="5631" w:author="Binkis Mikas" w:date="2023-03-19T22:39:00Z">
        <w:r w:rsidR="00BC2A62">
          <w:rPr>
            <w:rFonts w:ascii="Palatino Linotype" w:eastAsia="Times New Roman" w:hAnsi="Palatino Linotype" w:cs="Times New Roman"/>
            <w:sz w:val="20"/>
            <w:szCs w:val="20"/>
          </w:rPr>
          <w:t>05</w:t>
        </w:r>
      </w:ins>
      <w:ins w:id="5632" w:author="Binkis Mikas" w:date="2023-03-19T22:38:00Z">
        <w:r w:rsidR="00064B8A">
          <w:rPr>
            <w:rFonts w:ascii="Palatino Linotype" w:eastAsia="Times New Roman" w:hAnsi="Palatino Linotype" w:cs="Times New Roman"/>
            <w:sz w:val="20"/>
            <w:szCs w:val="20"/>
          </w:rPr>
          <w:t xml:space="preserve"> 20</w:t>
        </w:r>
      </w:ins>
      <w:ins w:id="5633" w:author="Binkis Mikas" w:date="2023-03-19T22:39:00Z">
        <w:r w:rsidR="00BC2A62">
          <w:rPr>
            <w:rFonts w:ascii="Palatino Linotype" w:eastAsia="Times New Roman" w:hAnsi="Palatino Linotype" w:cs="Times New Roman"/>
            <w:sz w:val="20"/>
            <w:szCs w:val="20"/>
          </w:rPr>
          <w:t>17</w:t>
        </w:r>
      </w:ins>
      <w:ins w:id="5634" w:author="Blažauskas Tomas" w:date="2023-01-25T21:05:00Z">
        <w:del w:id="5635" w:author="Binkis Mikas" w:date="2023-03-19T22:38:00Z">
          <w:r w:rsidRPr="001D68A7" w:rsidDel="00064B8A">
            <w:rPr>
              <w:rFonts w:ascii="Palatino Linotype" w:eastAsia="Times New Roman" w:hAnsi="Palatino Linotype" w:cs="Times New Roman"/>
              <w:sz w:val="20"/>
              <w:szCs w:val="20"/>
              <w:rPrChange w:id="5636" w:author="Binkis Mikas" w:date="2023-03-19T21:43:00Z">
                <w:rPr>
                  <w:rFonts w:ascii="Times New Roman" w:eastAsia="Times New Roman" w:hAnsi="Times New Roman" w:cs="Times New Roman"/>
                  <w:sz w:val="20"/>
                  <w:szCs w:val="20"/>
                </w:rPr>
              </w:rPrChange>
            </w:rPr>
            <w:delText>retrieved 2017.0</w:delText>
          </w:r>
        </w:del>
      </w:ins>
      <w:del w:id="5637" w:author="Binkis Mikas" w:date="2023-03-19T22:38:00Z">
        <w:r w:rsidR="007B74A5" w:rsidRPr="001D68A7" w:rsidDel="00064B8A">
          <w:rPr>
            <w:rFonts w:ascii="Palatino Linotype" w:eastAsia="Times New Roman" w:hAnsi="Palatino Linotype" w:cs="Times New Roman"/>
            <w:sz w:val="20"/>
            <w:szCs w:val="20"/>
            <w:rPrChange w:id="5638" w:author="Binkis Mikas" w:date="2023-03-19T21:43:00Z">
              <w:rPr>
                <w:rFonts w:ascii="Times New Roman" w:eastAsia="Times New Roman" w:hAnsi="Times New Roman" w:cs="Times New Roman"/>
                <w:sz w:val="20"/>
                <w:szCs w:val="20"/>
              </w:rPr>
            </w:rPrChange>
          </w:rPr>
          <w:delText>5</w:delText>
        </w:r>
      </w:del>
      <w:ins w:id="5639" w:author="Blažauskas Tomas" w:date="2023-01-25T21:05:00Z">
        <w:del w:id="5640" w:author="Binkis Mikas" w:date="2023-03-19T22:38:00Z">
          <w:r w:rsidRPr="001D68A7" w:rsidDel="00064B8A">
            <w:rPr>
              <w:rFonts w:ascii="Palatino Linotype" w:eastAsia="Times New Roman" w:hAnsi="Palatino Linotype" w:cs="Times New Roman"/>
              <w:sz w:val="20"/>
              <w:szCs w:val="20"/>
              <w:rPrChange w:id="5641" w:author="Binkis Mikas" w:date="2023-03-19T21:43:00Z">
                <w:rPr>
                  <w:rFonts w:ascii="Times New Roman" w:eastAsia="Times New Roman" w:hAnsi="Times New Roman" w:cs="Times New Roman"/>
                  <w:sz w:val="20"/>
                  <w:szCs w:val="20"/>
                </w:rPr>
              </w:rPrChange>
            </w:rPr>
            <w:delText>.</w:delText>
          </w:r>
        </w:del>
      </w:ins>
      <w:del w:id="5642" w:author="Binkis Mikas" w:date="2023-03-19T22:38:00Z">
        <w:r w:rsidR="007B74A5" w:rsidRPr="001D68A7" w:rsidDel="00064B8A">
          <w:rPr>
            <w:rFonts w:ascii="Palatino Linotype" w:eastAsia="Times New Roman" w:hAnsi="Palatino Linotype" w:cs="Times New Roman"/>
            <w:sz w:val="20"/>
            <w:szCs w:val="20"/>
            <w:rPrChange w:id="5643" w:author="Binkis Mikas" w:date="2023-03-19T21:43:00Z">
              <w:rPr>
                <w:rFonts w:ascii="Times New Roman" w:eastAsia="Times New Roman" w:hAnsi="Times New Roman" w:cs="Times New Roman"/>
                <w:sz w:val="20"/>
                <w:szCs w:val="20"/>
              </w:rPr>
            </w:rPrChange>
          </w:rPr>
          <w:delText>0</w:delText>
        </w:r>
      </w:del>
      <w:ins w:id="5644" w:author="Blažauskas Tomas" w:date="2023-01-25T21:05:00Z">
        <w:del w:id="5645" w:author="Binkis Mikas" w:date="2023-03-19T22:38:00Z">
          <w:r w:rsidRPr="001D68A7" w:rsidDel="00064B8A">
            <w:rPr>
              <w:rFonts w:ascii="Palatino Linotype" w:eastAsia="Times New Roman" w:hAnsi="Palatino Linotype" w:cs="Times New Roman"/>
              <w:sz w:val="20"/>
              <w:szCs w:val="20"/>
              <w:rPrChange w:id="5646" w:author="Binkis Mikas" w:date="2023-03-19T21:43:00Z">
                <w:rPr>
                  <w:rFonts w:ascii="Times New Roman" w:eastAsia="Times New Roman" w:hAnsi="Times New Roman" w:cs="Times New Roman"/>
                  <w:sz w:val="20"/>
                  <w:szCs w:val="20"/>
                </w:rPr>
              </w:rPrChange>
            </w:rPr>
            <w:delText>7</w:delText>
          </w:r>
        </w:del>
      </w:ins>
      <w:ins w:id="5647" w:author="Binkis Mikas" w:date="2023-03-19T22:15:00Z">
        <w:r w:rsidR="005B43BC">
          <w:rPr>
            <w:rFonts w:ascii="Palatino Linotype" w:eastAsia="Times New Roman" w:hAnsi="Palatino Linotype" w:cs="Times New Roman"/>
            <w:sz w:val="20"/>
            <w:szCs w:val="20"/>
          </w:rPr>
          <w:t>)</w:t>
        </w:r>
      </w:ins>
    </w:p>
    <w:p w14:paraId="60C3B737" w14:textId="4C6D5CF2" w:rsidR="00447FA2" w:rsidRDefault="00447FA2">
      <w:pPr>
        <w:pStyle w:val="ListParagraph"/>
        <w:numPr>
          <w:ilvl w:val="0"/>
          <w:numId w:val="27"/>
        </w:numPr>
        <w:tabs>
          <w:tab w:val="left" w:pos="426"/>
        </w:tabs>
        <w:spacing w:line="240" w:lineRule="auto"/>
        <w:ind w:left="2694" w:firstLine="0"/>
        <w:rPr>
          <w:ins w:id="5648" w:author="Binkis Mikas" w:date="2023-03-19T22:29:00Z"/>
          <w:rFonts w:ascii="Palatino Linotype" w:eastAsia="Times New Roman" w:hAnsi="Palatino Linotype" w:cs="Times New Roman"/>
          <w:sz w:val="20"/>
          <w:szCs w:val="20"/>
        </w:rPr>
      </w:pPr>
      <w:ins w:id="5649" w:author="Binkis Mikas" w:date="2023-03-19T22:27:00Z">
        <w:r w:rsidRPr="00447FA2">
          <w:rPr>
            <w:rFonts w:ascii="Palatino Linotype" w:eastAsia="Times New Roman" w:hAnsi="Palatino Linotype" w:cs="Times New Roman"/>
            <w:sz w:val="20"/>
            <w:szCs w:val="20"/>
          </w:rPr>
          <w:t xml:space="preserve">Brooke, J. </w:t>
        </w:r>
        <w:r>
          <w:rPr>
            <w:rFonts w:ascii="Palatino Linotype" w:eastAsia="Times New Roman" w:hAnsi="Palatino Linotype" w:cs="Times New Roman"/>
            <w:sz w:val="20"/>
            <w:szCs w:val="20"/>
          </w:rPr>
          <w:t>(</w:t>
        </w:r>
        <w:r w:rsidRPr="00447FA2">
          <w:rPr>
            <w:rFonts w:ascii="Palatino Linotype" w:eastAsia="Times New Roman" w:hAnsi="Palatino Linotype" w:cs="Times New Roman"/>
            <w:sz w:val="20"/>
            <w:szCs w:val="20"/>
          </w:rPr>
          <w:t>1996</w:t>
        </w:r>
        <w:r>
          <w:rPr>
            <w:rFonts w:ascii="Palatino Linotype" w:eastAsia="Times New Roman" w:hAnsi="Palatino Linotype" w:cs="Times New Roman"/>
            <w:sz w:val="20"/>
            <w:szCs w:val="20"/>
          </w:rPr>
          <w:t>)</w:t>
        </w:r>
        <w:r w:rsidRPr="00447FA2">
          <w:rPr>
            <w:rFonts w:ascii="Palatino Linotype" w:eastAsia="Times New Roman" w:hAnsi="Palatino Linotype" w:cs="Times New Roman"/>
            <w:sz w:val="20"/>
            <w:szCs w:val="20"/>
          </w:rPr>
          <w:t>. SUS – a quick and dirty usability scale</w:t>
        </w:r>
      </w:ins>
      <w:ins w:id="5650" w:author="Binkis Mikas" w:date="2023-03-19T22:28:00Z">
        <w:r>
          <w:rPr>
            <w:rFonts w:ascii="Palatino Linotype" w:eastAsia="Times New Roman" w:hAnsi="Palatino Linotype" w:cs="Times New Roman"/>
            <w:sz w:val="20"/>
            <w:szCs w:val="20"/>
          </w:rPr>
          <w:t xml:space="preserve"> (pp. </w:t>
        </w:r>
      </w:ins>
      <w:ins w:id="5651" w:author="Binkis Mikas" w:date="2023-03-19T22:27:00Z">
        <w:r w:rsidRPr="00447FA2">
          <w:rPr>
            <w:rFonts w:ascii="Palatino Linotype" w:eastAsia="Times New Roman" w:hAnsi="Palatino Linotype" w:cs="Times New Roman"/>
            <w:sz w:val="20"/>
            <w:szCs w:val="20"/>
          </w:rPr>
          <w:t>189–194</w:t>
        </w:r>
      </w:ins>
      <w:ins w:id="5652" w:author="Binkis Mikas" w:date="2023-03-19T22:28:00Z">
        <w:r>
          <w:rPr>
            <w:rFonts w:ascii="Palatino Linotype" w:eastAsia="Times New Roman" w:hAnsi="Palatino Linotype" w:cs="Times New Roman"/>
            <w:sz w:val="20"/>
            <w:szCs w:val="20"/>
          </w:rPr>
          <w:t>)</w:t>
        </w:r>
      </w:ins>
      <w:ins w:id="5653" w:author="Binkis Mikas" w:date="2023-03-19T22:27:00Z">
        <w:r w:rsidRPr="00447FA2">
          <w:rPr>
            <w:rFonts w:ascii="Palatino Linotype" w:eastAsia="Times New Roman" w:hAnsi="Palatino Linotype" w:cs="Times New Roman"/>
            <w:sz w:val="20"/>
            <w:szCs w:val="20"/>
          </w:rPr>
          <w:t>.</w:t>
        </w:r>
      </w:ins>
    </w:p>
    <w:p w14:paraId="1A937BF8" w14:textId="1DC4A8FC" w:rsidR="009C36FA" w:rsidRPr="00064B8A" w:rsidRDefault="00064B8A">
      <w:pPr>
        <w:pStyle w:val="ListParagraph"/>
        <w:numPr>
          <w:ilvl w:val="0"/>
          <w:numId w:val="27"/>
        </w:numPr>
        <w:tabs>
          <w:tab w:val="left" w:pos="426"/>
        </w:tabs>
        <w:spacing w:line="240" w:lineRule="auto"/>
        <w:ind w:left="2694" w:firstLine="0"/>
        <w:rPr>
          <w:ins w:id="5654" w:author="Binkis Mikas" w:date="2023-03-19T22:29:00Z"/>
          <w:rFonts w:ascii="Palatino Linotype" w:eastAsia="Times New Roman" w:hAnsi="Palatino Linotype" w:cs="Times New Roman"/>
          <w:sz w:val="20"/>
          <w:szCs w:val="20"/>
        </w:rPr>
      </w:pPr>
      <w:proofErr w:type="spellStart"/>
      <w:ins w:id="5655" w:author="Binkis Mikas" w:date="2023-03-19T22:37:00Z">
        <w:r w:rsidRPr="00064B8A">
          <w:rPr>
            <w:rFonts w:ascii="Palatino Linotype" w:eastAsia="Times New Roman" w:hAnsi="Palatino Linotype" w:cs="Times New Roman"/>
            <w:sz w:val="20"/>
            <w:szCs w:val="20"/>
          </w:rPr>
          <w:t>Igroup</w:t>
        </w:r>
        <w:proofErr w:type="spellEnd"/>
        <w:r w:rsidRPr="00064B8A">
          <w:rPr>
            <w:rFonts w:ascii="Palatino Linotype" w:eastAsia="Times New Roman" w:hAnsi="Palatino Linotype" w:cs="Times New Roman"/>
            <w:sz w:val="20"/>
            <w:szCs w:val="20"/>
          </w:rPr>
          <w:t xml:space="preserve"> Presence Questionnaire (IPQ)</w:t>
        </w:r>
        <w:r>
          <w:rPr>
            <w:rFonts w:ascii="Palatino Linotype" w:eastAsia="Times New Roman" w:hAnsi="Palatino Linotype" w:cs="Times New Roman"/>
            <w:sz w:val="20"/>
            <w:szCs w:val="20"/>
          </w:rPr>
          <w:t xml:space="preserve">. Available online: </w:t>
        </w:r>
        <w:r w:rsidRPr="00064B8A">
          <w:rPr>
            <w:rFonts w:ascii="Palatino Linotype" w:eastAsia="Times New Roman" w:hAnsi="Palatino Linotype" w:cs="Times New Roman"/>
            <w:sz w:val="20"/>
            <w:szCs w:val="20"/>
          </w:rPr>
          <w:fldChar w:fldCharType="begin"/>
        </w:r>
        <w:r w:rsidRPr="00064B8A">
          <w:rPr>
            <w:rFonts w:ascii="Palatino Linotype" w:eastAsia="Times New Roman" w:hAnsi="Palatino Linotype" w:cs="Times New Roman"/>
            <w:sz w:val="20"/>
            <w:szCs w:val="20"/>
          </w:rPr>
          <w:instrText xml:space="preserve"> HYPERLINK "</w:instrText>
        </w:r>
      </w:ins>
      <w:ins w:id="5656" w:author="Binkis Mikas" w:date="2023-03-19T22:36:00Z">
        <w:r w:rsidRPr="00064B8A">
          <w:rPr>
            <w:rFonts w:ascii="Palatino Linotype" w:eastAsia="Times New Roman" w:hAnsi="Palatino Linotype" w:cs="Times New Roman"/>
            <w:sz w:val="20"/>
            <w:szCs w:val="20"/>
          </w:rPr>
          <w:instrText>http://www.igroup.org/pq/ipq/index.php</w:instrText>
        </w:r>
      </w:ins>
      <w:ins w:id="5657" w:author="Binkis Mikas" w:date="2023-03-19T22:37:00Z">
        <w:r w:rsidRPr="00064B8A">
          <w:rPr>
            <w:rFonts w:ascii="Palatino Linotype" w:eastAsia="Times New Roman" w:hAnsi="Palatino Linotype" w:cs="Times New Roman"/>
            <w:sz w:val="20"/>
            <w:szCs w:val="20"/>
          </w:rPr>
          <w:instrText xml:space="preserve">" </w:instrText>
        </w:r>
        <w:r w:rsidRPr="00064B8A">
          <w:rPr>
            <w:rFonts w:ascii="Palatino Linotype" w:eastAsia="Times New Roman" w:hAnsi="Palatino Linotype" w:cs="Times New Roman"/>
            <w:sz w:val="20"/>
            <w:szCs w:val="20"/>
          </w:rPr>
        </w:r>
        <w:r w:rsidRPr="00064B8A">
          <w:rPr>
            <w:rFonts w:ascii="Palatino Linotype" w:eastAsia="Times New Roman" w:hAnsi="Palatino Linotype" w:cs="Times New Roman"/>
            <w:sz w:val="20"/>
            <w:szCs w:val="20"/>
          </w:rPr>
          <w:fldChar w:fldCharType="separate"/>
        </w:r>
      </w:ins>
      <w:ins w:id="5658" w:author="Binkis Mikas" w:date="2023-03-19T22:36:00Z">
        <w:r w:rsidRPr="00064B8A">
          <w:rPr>
            <w:rStyle w:val="Hyperlink"/>
            <w:rFonts w:ascii="Palatino Linotype" w:eastAsia="Times New Roman" w:hAnsi="Palatino Linotype" w:cs="Times New Roman"/>
            <w:color w:val="auto"/>
            <w:sz w:val="20"/>
            <w:szCs w:val="20"/>
            <w:rPrChange w:id="5659" w:author="Binkis Mikas" w:date="2023-03-19T22:37:00Z">
              <w:rPr>
                <w:rStyle w:val="Hyperlink"/>
                <w:rFonts w:ascii="Palatino Linotype" w:eastAsia="Times New Roman" w:hAnsi="Palatino Linotype" w:cs="Times New Roman"/>
                <w:sz w:val="20"/>
                <w:szCs w:val="20"/>
              </w:rPr>
            </w:rPrChange>
          </w:rPr>
          <w:t>http://www.igroup.org/pq/ipq/index.php</w:t>
        </w:r>
      </w:ins>
      <w:ins w:id="5660" w:author="Binkis Mikas" w:date="2023-03-19T22:37:00Z">
        <w:r w:rsidRPr="00064B8A">
          <w:rPr>
            <w:rFonts w:ascii="Palatino Linotype" w:eastAsia="Times New Roman" w:hAnsi="Palatino Linotype" w:cs="Times New Roman"/>
            <w:sz w:val="20"/>
            <w:szCs w:val="20"/>
          </w:rPr>
          <w:fldChar w:fldCharType="end"/>
        </w:r>
        <w:r w:rsidRPr="00064B8A">
          <w:rPr>
            <w:rFonts w:ascii="Palatino Linotype" w:eastAsia="Times New Roman" w:hAnsi="Palatino Linotype" w:cs="Times New Roman"/>
            <w:sz w:val="20"/>
            <w:szCs w:val="20"/>
          </w:rPr>
          <w:t xml:space="preserve"> (</w:t>
        </w:r>
        <w:r>
          <w:rPr>
            <w:rFonts w:ascii="Palatino Linotype" w:eastAsia="Times New Roman" w:hAnsi="Palatino Linotype" w:cs="Times New Roman"/>
            <w:sz w:val="20"/>
            <w:szCs w:val="20"/>
          </w:rPr>
          <w:t xml:space="preserve">accessed on </w:t>
        </w:r>
      </w:ins>
      <w:ins w:id="5661" w:author="Binkis Mikas" w:date="2023-03-19T22:38:00Z">
        <w:r>
          <w:rPr>
            <w:rFonts w:ascii="Palatino Linotype" w:eastAsia="Times New Roman" w:hAnsi="Palatino Linotype" w:cs="Times New Roman"/>
            <w:sz w:val="20"/>
            <w:szCs w:val="20"/>
          </w:rPr>
          <w:t>10 12 2022)</w:t>
        </w:r>
      </w:ins>
    </w:p>
    <w:p w14:paraId="37ED92EC" w14:textId="07A5278C" w:rsidR="009C36FA" w:rsidRPr="00F3417C" w:rsidDel="001E41F6" w:rsidRDefault="009C36FA">
      <w:pPr>
        <w:pStyle w:val="ListParagraph"/>
        <w:numPr>
          <w:ilvl w:val="0"/>
          <w:numId w:val="27"/>
        </w:numPr>
        <w:tabs>
          <w:tab w:val="left" w:pos="426"/>
        </w:tabs>
        <w:spacing w:line="240" w:lineRule="auto"/>
        <w:ind w:left="2694" w:firstLine="0"/>
        <w:rPr>
          <w:del w:id="5662" w:author="Blažauskas Tomas [2]" w:date="2023-07-12T12:39:00Z"/>
          <w:rFonts w:ascii="Palatino Linotype" w:eastAsia="Times New Roman" w:hAnsi="Palatino Linotype" w:cs="Times New Roman"/>
          <w:sz w:val="20"/>
          <w:szCs w:val="20"/>
          <w:highlight w:val="red"/>
          <w:rPrChange w:id="5663" w:author="Binkis Mikas" w:date="2023-07-12T12:28:00Z">
            <w:rPr>
              <w:del w:id="5664" w:author="Blažauskas Tomas [2]" w:date="2023-07-12T12:39:00Z"/>
              <w:rFonts w:ascii="Times New Roman" w:eastAsia="Times New Roman" w:hAnsi="Times New Roman" w:cs="Times New Roman"/>
              <w:sz w:val="20"/>
              <w:szCs w:val="20"/>
            </w:rPr>
          </w:rPrChange>
        </w:rPr>
        <w:pPrChange w:id="5665" w:author="Blažauskas Tomas" w:date="2023-01-25T21:06:00Z">
          <w:pPr>
            <w:pStyle w:val="ListParagraph"/>
            <w:numPr>
              <w:numId w:val="27"/>
            </w:numPr>
            <w:tabs>
              <w:tab w:val="left" w:pos="426"/>
            </w:tabs>
            <w:spacing w:line="240" w:lineRule="auto"/>
            <w:ind w:left="2694" w:hanging="360"/>
            <w:jc w:val="both"/>
          </w:pPr>
        </w:pPrChange>
      </w:pPr>
      <w:ins w:id="5666" w:author="Binkis Mikas" w:date="2023-03-19T22:29:00Z">
        <w:del w:id="5667" w:author="Blažauskas Tomas [2]" w:date="2023-07-12T12:39:00Z">
          <w:r w:rsidRPr="00F3417C" w:rsidDel="001E41F6">
            <w:rPr>
              <w:rFonts w:ascii="Palatino Linotype" w:eastAsia="Times New Roman" w:hAnsi="Palatino Linotype" w:cs="Times New Roman"/>
              <w:sz w:val="20"/>
              <w:szCs w:val="20"/>
              <w:highlight w:val="red"/>
              <w:rPrChange w:id="5668" w:author="Binkis Mikas" w:date="2023-07-12T12:28:00Z">
                <w:rPr>
                  <w:rFonts w:ascii="Palatino Linotype" w:eastAsia="Times New Roman" w:hAnsi="Palatino Linotype" w:cs="Times New Roman"/>
                  <w:sz w:val="20"/>
                  <w:szCs w:val="20"/>
                </w:rPr>
              </w:rPrChange>
            </w:rPr>
            <w:delText>Kennedy</w:delText>
          </w:r>
        </w:del>
      </w:ins>
      <w:ins w:id="5669" w:author="Binkis Mikas" w:date="2023-03-19T22:30:00Z">
        <w:del w:id="5670" w:author="Blažauskas Tomas [2]" w:date="2023-07-12T12:39:00Z">
          <w:r w:rsidRPr="00F3417C" w:rsidDel="001E41F6">
            <w:rPr>
              <w:rFonts w:ascii="Palatino Linotype" w:eastAsia="Times New Roman" w:hAnsi="Palatino Linotype" w:cs="Times New Roman"/>
              <w:sz w:val="20"/>
              <w:szCs w:val="20"/>
              <w:highlight w:val="red"/>
              <w:rPrChange w:id="5671" w:author="Binkis Mikas" w:date="2023-07-12T12:28:00Z">
                <w:rPr>
                  <w:rFonts w:ascii="Palatino Linotype" w:eastAsia="Times New Roman" w:hAnsi="Palatino Linotype" w:cs="Times New Roman"/>
                  <w:sz w:val="20"/>
                  <w:szCs w:val="20"/>
                </w:rPr>
              </w:rPrChange>
            </w:rPr>
            <w:delText>, R.S.,</w:delText>
          </w:r>
        </w:del>
      </w:ins>
      <w:ins w:id="5672" w:author="Binkis Mikas" w:date="2023-03-19T22:29:00Z">
        <w:del w:id="5673" w:author="Blažauskas Tomas [2]" w:date="2023-07-12T12:39:00Z">
          <w:r w:rsidRPr="00F3417C" w:rsidDel="001E41F6">
            <w:rPr>
              <w:rFonts w:ascii="Palatino Linotype" w:eastAsia="Times New Roman" w:hAnsi="Palatino Linotype" w:cs="Times New Roman"/>
              <w:sz w:val="20"/>
              <w:szCs w:val="20"/>
              <w:highlight w:val="red"/>
              <w:rPrChange w:id="5674" w:author="Binkis Mikas" w:date="2023-07-12T12:28:00Z">
                <w:rPr>
                  <w:rFonts w:ascii="Palatino Linotype" w:eastAsia="Times New Roman" w:hAnsi="Palatino Linotype" w:cs="Times New Roman"/>
                  <w:sz w:val="20"/>
                  <w:szCs w:val="20"/>
                </w:rPr>
              </w:rPrChange>
            </w:rPr>
            <w:delText xml:space="preserve"> Lane</w:delText>
          </w:r>
        </w:del>
      </w:ins>
      <w:ins w:id="5675" w:author="Binkis Mikas" w:date="2023-03-19T22:30:00Z">
        <w:del w:id="5676" w:author="Blažauskas Tomas [2]" w:date="2023-07-12T12:39:00Z">
          <w:r w:rsidRPr="00F3417C" w:rsidDel="001E41F6">
            <w:rPr>
              <w:rFonts w:ascii="Palatino Linotype" w:eastAsia="Times New Roman" w:hAnsi="Palatino Linotype" w:cs="Times New Roman"/>
              <w:sz w:val="20"/>
              <w:szCs w:val="20"/>
              <w:highlight w:val="red"/>
              <w:rPrChange w:id="5677" w:author="Binkis Mikas" w:date="2023-07-12T12:28:00Z">
                <w:rPr>
                  <w:rFonts w:ascii="Palatino Linotype" w:eastAsia="Times New Roman" w:hAnsi="Palatino Linotype" w:cs="Times New Roman"/>
                  <w:sz w:val="20"/>
                  <w:szCs w:val="20"/>
                </w:rPr>
              </w:rPrChange>
            </w:rPr>
            <w:delText>, N.E.</w:delText>
          </w:r>
        </w:del>
      </w:ins>
      <w:ins w:id="5678" w:author="Binkis Mikas" w:date="2023-03-19T22:29:00Z">
        <w:del w:id="5679" w:author="Blažauskas Tomas [2]" w:date="2023-07-12T12:39:00Z">
          <w:r w:rsidRPr="00F3417C" w:rsidDel="001E41F6">
            <w:rPr>
              <w:rFonts w:ascii="Palatino Linotype" w:eastAsia="Times New Roman" w:hAnsi="Palatino Linotype" w:cs="Times New Roman"/>
              <w:sz w:val="20"/>
              <w:szCs w:val="20"/>
              <w:highlight w:val="red"/>
              <w:rPrChange w:id="5680" w:author="Binkis Mikas" w:date="2023-07-12T12:28:00Z">
                <w:rPr>
                  <w:rFonts w:ascii="Palatino Linotype" w:eastAsia="Times New Roman" w:hAnsi="Palatino Linotype" w:cs="Times New Roman"/>
                  <w:sz w:val="20"/>
                  <w:szCs w:val="20"/>
                </w:rPr>
              </w:rPrChange>
            </w:rPr>
            <w:delText>, Berbaum</w:delText>
          </w:r>
        </w:del>
      </w:ins>
      <w:ins w:id="5681" w:author="Binkis Mikas" w:date="2023-03-19T22:30:00Z">
        <w:del w:id="5682" w:author="Blažauskas Tomas [2]" w:date="2023-07-12T12:39:00Z">
          <w:r w:rsidRPr="00F3417C" w:rsidDel="001E41F6">
            <w:rPr>
              <w:rFonts w:ascii="Palatino Linotype" w:eastAsia="Times New Roman" w:hAnsi="Palatino Linotype" w:cs="Times New Roman"/>
              <w:sz w:val="20"/>
              <w:szCs w:val="20"/>
              <w:highlight w:val="red"/>
              <w:rPrChange w:id="5683" w:author="Binkis Mikas" w:date="2023-07-12T12:28:00Z">
                <w:rPr>
                  <w:rFonts w:ascii="Palatino Linotype" w:eastAsia="Times New Roman" w:hAnsi="Palatino Linotype" w:cs="Times New Roman"/>
                  <w:sz w:val="20"/>
                  <w:szCs w:val="20"/>
                </w:rPr>
              </w:rPrChange>
            </w:rPr>
            <w:delText>, K. S.</w:delText>
          </w:r>
        </w:del>
      </w:ins>
      <w:ins w:id="5684" w:author="Binkis Mikas" w:date="2023-03-19T22:31:00Z">
        <w:del w:id="5685" w:author="Blažauskas Tomas [2]" w:date="2023-07-12T12:39:00Z">
          <w:r w:rsidRPr="00F3417C" w:rsidDel="001E41F6">
            <w:rPr>
              <w:rFonts w:ascii="Palatino Linotype" w:eastAsia="Times New Roman" w:hAnsi="Palatino Linotype" w:cs="Times New Roman"/>
              <w:sz w:val="20"/>
              <w:szCs w:val="20"/>
              <w:highlight w:val="red"/>
              <w:rPrChange w:id="5686" w:author="Binkis Mikas" w:date="2023-07-12T12:28:00Z">
                <w:rPr>
                  <w:rFonts w:ascii="Palatino Linotype" w:eastAsia="Times New Roman" w:hAnsi="Palatino Linotype" w:cs="Times New Roman"/>
                  <w:sz w:val="20"/>
                  <w:szCs w:val="20"/>
                </w:rPr>
              </w:rPrChange>
            </w:rPr>
            <w:delText xml:space="preserve">, </w:delText>
          </w:r>
        </w:del>
      </w:ins>
      <w:ins w:id="5687" w:author="Binkis Mikas" w:date="2023-03-19T22:29:00Z">
        <w:del w:id="5688" w:author="Blažauskas Tomas [2]" w:date="2023-07-12T12:39:00Z">
          <w:r w:rsidRPr="00F3417C" w:rsidDel="001E41F6">
            <w:rPr>
              <w:rFonts w:ascii="Palatino Linotype" w:eastAsia="Times New Roman" w:hAnsi="Palatino Linotype" w:cs="Times New Roman"/>
              <w:sz w:val="20"/>
              <w:szCs w:val="20"/>
              <w:highlight w:val="red"/>
              <w:rPrChange w:id="5689" w:author="Binkis Mikas" w:date="2023-07-12T12:28:00Z">
                <w:rPr>
                  <w:rFonts w:ascii="Palatino Linotype" w:eastAsia="Times New Roman" w:hAnsi="Palatino Linotype" w:cs="Times New Roman"/>
                  <w:sz w:val="20"/>
                  <w:szCs w:val="20"/>
                </w:rPr>
              </w:rPrChange>
            </w:rPr>
            <w:delText>Lilienthal</w:delText>
          </w:r>
        </w:del>
      </w:ins>
      <w:ins w:id="5690" w:author="Binkis Mikas" w:date="2023-03-19T22:31:00Z">
        <w:del w:id="5691" w:author="Blažauskas Tomas [2]" w:date="2023-07-12T12:39:00Z">
          <w:r w:rsidRPr="00F3417C" w:rsidDel="001E41F6">
            <w:rPr>
              <w:rFonts w:ascii="Palatino Linotype" w:eastAsia="Times New Roman" w:hAnsi="Palatino Linotype" w:cs="Times New Roman"/>
              <w:sz w:val="20"/>
              <w:szCs w:val="20"/>
              <w:highlight w:val="red"/>
              <w:rPrChange w:id="5692" w:author="Binkis Mikas" w:date="2023-07-12T12:28:00Z">
                <w:rPr>
                  <w:rFonts w:ascii="Palatino Linotype" w:eastAsia="Times New Roman" w:hAnsi="Palatino Linotype" w:cs="Times New Roman"/>
                  <w:sz w:val="20"/>
                  <w:szCs w:val="20"/>
                </w:rPr>
              </w:rPrChange>
            </w:rPr>
            <w:delText>, M.G.</w:delText>
          </w:r>
        </w:del>
      </w:ins>
      <w:ins w:id="5693" w:author="Binkis Mikas" w:date="2023-03-19T22:29:00Z">
        <w:del w:id="5694" w:author="Blažauskas Tomas [2]" w:date="2023-07-12T12:39:00Z">
          <w:r w:rsidRPr="00F3417C" w:rsidDel="001E41F6">
            <w:rPr>
              <w:rFonts w:ascii="Palatino Linotype" w:eastAsia="Times New Roman" w:hAnsi="Palatino Linotype" w:cs="Times New Roman"/>
              <w:sz w:val="20"/>
              <w:szCs w:val="20"/>
              <w:highlight w:val="red"/>
              <w:rPrChange w:id="5695" w:author="Binkis Mikas" w:date="2023-07-12T12:28:00Z">
                <w:rPr>
                  <w:rFonts w:ascii="Palatino Linotype" w:eastAsia="Times New Roman" w:hAnsi="Palatino Linotype" w:cs="Times New Roman"/>
                  <w:sz w:val="20"/>
                  <w:szCs w:val="20"/>
                </w:rPr>
              </w:rPrChange>
            </w:rPr>
            <w:delText xml:space="preserve"> (1993)</w:delText>
          </w:r>
        </w:del>
      </w:ins>
      <w:ins w:id="5696" w:author="Binkis Mikas" w:date="2023-03-19T22:31:00Z">
        <w:del w:id="5697" w:author="Blažauskas Tomas [2]" w:date="2023-07-12T12:39:00Z">
          <w:r w:rsidRPr="00F3417C" w:rsidDel="001E41F6">
            <w:rPr>
              <w:rFonts w:ascii="Palatino Linotype" w:eastAsia="Times New Roman" w:hAnsi="Palatino Linotype" w:cs="Times New Roman"/>
              <w:sz w:val="20"/>
              <w:szCs w:val="20"/>
              <w:highlight w:val="red"/>
              <w:rPrChange w:id="5698" w:author="Binkis Mikas" w:date="2023-07-12T12:28:00Z">
                <w:rPr>
                  <w:rFonts w:ascii="Palatino Linotype" w:eastAsia="Times New Roman" w:hAnsi="Palatino Linotype" w:cs="Times New Roman"/>
                  <w:sz w:val="20"/>
                  <w:szCs w:val="20"/>
                </w:rPr>
              </w:rPrChange>
            </w:rPr>
            <w:delText>.</w:delText>
          </w:r>
        </w:del>
      </w:ins>
      <w:ins w:id="5699" w:author="Binkis Mikas" w:date="2023-03-19T22:29:00Z">
        <w:del w:id="5700" w:author="Blažauskas Tomas [2]" w:date="2023-07-12T12:39:00Z">
          <w:r w:rsidRPr="00F3417C" w:rsidDel="001E41F6">
            <w:rPr>
              <w:rFonts w:ascii="Palatino Linotype" w:eastAsia="Times New Roman" w:hAnsi="Palatino Linotype" w:cs="Times New Roman"/>
              <w:sz w:val="20"/>
              <w:szCs w:val="20"/>
              <w:highlight w:val="red"/>
              <w:rPrChange w:id="5701" w:author="Binkis Mikas" w:date="2023-07-12T12:28:00Z">
                <w:rPr>
                  <w:rFonts w:ascii="Palatino Linotype" w:eastAsia="Times New Roman" w:hAnsi="Palatino Linotype" w:cs="Times New Roman"/>
                  <w:sz w:val="20"/>
                  <w:szCs w:val="20"/>
                </w:rPr>
              </w:rPrChange>
            </w:rPr>
            <w:delText xml:space="preserve"> Simulator Sickness Questionnaire: An Enhanced Method for Quantifying Simulator Sickness, The International Journal of Aviation Psychology</w:delText>
          </w:r>
        </w:del>
      </w:ins>
      <w:ins w:id="5702" w:author="Binkis Mikas" w:date="2023-03-19T22:30:00Z">
        <w:del w:id="5703" w:author="Blažauskas Tomas [2]" w:date="2023-07-12T12:39:00Z">
          <w:r w:rsidRPr="00F3417C" w:rsidDel="001E41F6">
            <w:rPr>
              <w:rFonts w:ascii="Palatino Linotype" w:eastAsia="Times New Roman" w:hAnsi="Palatino Linotype" w:cs="Times New Roman"/>
              <w:sz w:val="20"/>
              <w:szCs w:val="20"/>
              <w:highlight w:val="red"/>
              <w:rPrChange w:id="5704" w:author="Binkis Mikas" w:date="2023-07-12T12:28:00Z">
                <w:rPr>
                  <w:rFonts w:ascii="Palatino Linotype" w:eastAsia="Times New Roman" w:hAnsi="Palatino Linotype" w:cs="Times New Roman"/>
                  <w:sz w:val="20"/>
                  <w:szCs w:val="20"/>
                </w:rPr>
              </w:rPrChange>
            </w:rPr>
            <w:delText>,</w:delText>
          </w:r>
        </w:del>
      </w:ins>
      <w:ins w:id="5705" w:author="Binkis Mikas" w:date="2023-03-19T22:29:00Z">
        <w:del w:id="5706" w:author="Blažauskas Tomas [2]" w:date="2023-07-12T12:39:00Z">
          <w:r w:rsidRPr="00F3417C" w:rsidDel="001E41F6">
            <w:rPr>
              <w:rFonts w:ascii="Palatino Linotype" w:eastAsia="Times New Roman" w:hAnsi="Palatino Linotype" w:cs="Times New Roman"/>
              <w:sz w:val="20"/>
              <w:szCs w:val="20"/>
              <w:highlight w:val="red"/>
              <w:rPrChange w:id="5707" w:author="Binkis Mikas" w:date="2023-07-12T12:28:00Z">
                <w:rPr>
                  <w:rFonts w:ascii="Palatino Linotype" w:eastAsia="Times New Roman" w:hAnsi="Palatino Linotype" w:cs="Times New Roman"/>
                  <w:sz w:val="20"/>
                  <w:szCs w:val="20"/>
                </w:rPr>
              </w:rPrChange>
            </w:rPr>
            <w:delText xml:space="preserve"> (</w:delText>
          </w:r>
        </w:del>
      </w:ins>
      <w:ins w:id="5708" w:author="Binkis Mikas" w:date="2023-03-19T22:30:00Z">
        <w:del w:id="5709" w:author="Blažauskas Tomas [2]" w:date="2023-07-12T12:39:00Z">
          <w:r w:rsidRPr="00F3417C" w:rsidDel="001E41F6">
            <w:rPr>
              <w:rFonts w:ascii="Palatino Linotype" w:eastAsia="Times New Roman" w:hAnsi="Palatino Linotype" w:cs="Times New Roman"/>
              <w:sz w:val="20"/>
              <w:szCs w:val="20"/>
              <w:highlight w:val="red"/>
              <w:rPrChange w:id="5710" w:author="Binkis Mikas" w:date="2023-07-12T12:28:00Z">
                <w:rPr>
                  <w:rFonts w:ascii="Palatino Linotype" w:eastAsia="Times New Roman" w:hAnsi="Palatino Linotype" w:cs="Times New Roman"/>
                  <w:sz w:val="20"/>
                  <w:szCs w:val="20"/>
                </w:rPr>
              </w:rPrChange>
            </w:rPr>
            <w:delText xml:space="preserve">pp. </w:delText>
          </w:r>
        </w:del>
      </w:ins>
      <w:ins w:id="5711" w:author="Binkis Mikas" w:date="2023-03-19T22:29:00Z">
        <w:del w:id="5712" w:author="Blažauskas Tomas [2]" w:date="2023-07-12T12:39:00Z">
          <w:r w:rsidRPr="00F3417C" w:rsidDel="001E41F6">
            <w:rPr>
              <w:rFonts w:ascii="Palatino Linotype" w:eastAsia="Times New Roman" w:hAnsi="Palatino Linotype" w:cs="Times New Roman"/>
              <w:sz w:val="20"/>
              <w:szCs w:val="20"/>
              <w:highlight w:val="red"/>
              <w:rPrChange w:id="5713" w:author="Binkis Mikas" w:date="2023-07-12T12:28:00Z">
                <w:rPr>
                  <w:rFonts w:ascii="Palatino Linotype" w:eastAsia="Times New Roman" w:hAnsi="Palatino Linotype" w:cs="Times New Roman"/>
                  <w:sz w:val="20"/>
                  <w:szCs w:val="20"/>
                </w:rPr>
              </w:rPrChange>
            </w:rPr>
            <w:delText>203-220</w:delText>
          </w:r>
        </w:del>
      </w:ins>
      <w:ins w:id="5714" w:author="Binkis Mikas" w:date="2023-03-19T22:30:00Z">
        <w:del w:id="5715" w:author="Blažauskas Tomas [2]" w:date="2023-07-12T12:39:00Z">
          <w:r w:rsidRPr="00F3417C" w:rsidDel="001E41F6">
            <w:rPr>
              <w:rFonts w:ascii="Palatino Linotype" w:eastAsia="Times New Roman" w:hAnsi="Palatino Linotype" w:cs="Times New Roman"/>
              <w:sz w:val="20"/>
              <w:szCs w:val="20"/>
              <w:highlight w:val="red"/>
              <w:rPrChange w:id="5716" w:author="Binkis Mikas" w:date="2023-07-12T12:28:00Z">
                <w:rPr>
                  <w:rFonts w:ascii="Palatino Linotype" w:eastAsia="Times New Roman" w:hAnsi="Palatino Linotype" w:cs="Times New Roman"/>
                  <w:sz w:val="20"/>
                  <w:szCs w:val="20"/>
                </w:rPr>
              </w:rPrChange>
            </w:rPr>
            <w:delText>)</w:delText>
          </w:r>
        </w:del>
      </w:ins>
      <w:ins w:id="5717" w:author="Binkis Mikas" w:date="2023-03-19T22:29:00Z">
        <w:del w:id="5718" w:author="Blažauskas Tomas [2]" w:date="2023-07-12T12:39:00Z">
          <w:r w:rsidRPr="00F3417C" w:rsidDel="001E41F6">
            <w:rPr>
              <w:rFonts w:ascii="Palatino Linotype" w:eastAsia="Times New Roman" w:hAnsi="Palatino Linotype" w:cs="Times New Roman"/>
              <w:sz w:val="20"/>
              <w:szCs w:val="20"/>
              <w:highlight w:val="red"/>
              <w:rPrChange w:id="5719" w:author="Binkis Mikas" w:date="2023-07-12T12:28:00Z">
                <w:rPr>
                  <w:rFonts w:ascii="Palatino Linotype" w:eastAsia="Times New Roman" w:hAnsi="Palatino Linotype" w:cs="Times New Roman"/>
                  <w:sz w:val="20"/>
                  <w:szCs w:val="20"/>
                </w:rPr>
              </w:rPrChange>
            </w:rPr>
            <w:delText xml:space="preserve"> </w:delText>
          </w:r>
        </w:del>
      </w:ins>
    </w:p>
    <w:p w14:paraId="1EEB43B6" w14:textId="749A4E42" w:rsidR="00A86E9F" w:rsidRPr="001D68A7" w:rsidRDefault="00DF3FBD" w:rsidP="00456A90">
      <w:pPr>
        <w:pStyle w:val="MDPI63Notes"/>
        <w:ind w:left="2040" w:firstLine="510"/>
      </w:pPr>
      <w:r w:rsidRPr="001D68A7">
        <w:rPr>
          <w:b/>
        </w:rPr>
        <w:t>Disclaimer/</w:t>
      </w:r>
      <w:del w:id="5720" w:author="Tomas Blazauskas" w:date="2023-02-27T00:34:00Z">
        <w:r w:rsidRPr="001D68A7" w:rsidDel="00EE74B5">
          <w:rPr>
            <w:b/>
          </w:rPr>
          <w:delText xml:space="preserve">Publisher’s </w:delText>
        </w:r>
      </w:del>
      <w:ins w:id="5721" w:author="Tomas Blazauskas" w:date="2023-02-27T00:34:00Z">
        <w:r w:rsidR="00EE74B5" w:rsidRPr="001D68A7">
          <w:rPr>
            <w:b/>
          </w:rPr>
          <w:t xml:space="preserve">Publisher's </w:t>
        </w:r>
      </w:ins>
      <w:r w:rsidRPr="001D68A7">
        <w:rPr>
          <w:b/>
        </w:rPr>
        <w:t>Note:</w:t>
      </w:r>
      <w:r w:rsidRPr="001D68A7">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1D68A7">
        <w:t>instructions</w:t>
      </w:r>
      <w:proofErr w:type="gramEnd"/>
      <w:r w:rsidRPr="001D68A7">
        <w:t xml:space="preserve"> or products referred to in the content.</w:t>
      </w:r>
    </w:p>
    <w:sectPr w:rsidR="00A86E9F" w:rsidRPr="001D68A7" w:rsidSect="00AF0644">
      <w:headerReference w:type="even" r:id="rId54"/>
      <w:headerReference w:type="default" r:id="rId55"/>
      <w:headerReference w:type="first" r:id="rId56"/>
      <w:footerReference w:type="first" r:id="rId5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Binkis Mikas" w:date="2023-02-27T23:38:00Z" w:initials="BM">
    <w:p w14:paraId="51DAC74F" w14:textId="77777777" w:rsidR="000E5968" w:rsidRDefault="000E5968" w:rsidP="00543858">
      <w:pPr>
        <w:pStyle w:val="CommentText"/>
        <w:jc w:val="left"/>
      </w:pPr>
      <w:r>
        <w:rPr>
          <w:rStyle w:val="CommentReference"/>
        </w:rPr>
        <w:annotationRef/>
      </w:r>
      <w:r>
        <w:rPr>
          <w:lang w:val="lt-LT"/>
        </w:rPr>
        <w:t>Nu šiaip paveikslėlyje panaudotas 2D Photosphere terminas, ne panorama</w:t>
      </w:r>
    </w:p>
  </w:comment>
  <w:comment w:id="43" w:author="Binkis Mikas" w:date="2023-02-27T23:36:00Z" w:initials="BM">
    <w:p w14:paraId="03DCA241" w14:textId="5D7D9374" w:rsidR="000E5968" w:rsidRDefault="000E5968" w:rsidP="00625383">
      <w:pPr>
        <w:pStyle w:val="CommentText"/>
        <w:jc w:val="left"/>
      </w:pPr>
      <w:r>
        <w:rPr>
          <w:rStyle w:val="CommentReference"/>
        </w:rPr>
        <w:annotationRef/>
      </w:r>
      <w:r>
        <w:rPr>
          <w:lang w:val="lt-LT"/>
        </w:rPr>
        <w:t>Static content ir lacks interactivity. Nu tai taip, static content by default lacks interactivity, ar ne? Ta prasme lietus šlapias</w:t>
      </w:r>
    </w:p>
  </w:comment>
  <w:comment w:id="72" w:author="Binkis Mikas" w:date="2023-02-27T23:39:00Z" w:initials="BM">
    <w:p w14:paraId="036BC62A" w14:textId="77777777" w:rsidR="000E5968" w:rsidRDefault="000E5968" w:rsidP="00924347">
      <w:pPr>
        <w:pStyle w:val="CommentText"/>
        <w:jc w:val="left"/>
      </w:pPr>
      <w:r>
        <w:rPr>
          <w:rStyle w:val="CommentReference"/>
        </w:rPr>
        <w:annotationRef/>
      </w:r>
      <w:r>
        <w:rPr>
          <w:lang w:val="lt-LT"/>
        </w:rPr>
        <w:t>Significant positive ar significant negative?</w:t>
      </w:r>
    </w:p>
  </w:comment>
  <w:comment w:id="74" w:author="Binkis Mikas" w:date="2023-02-27T23:42:00Z" w:initials="BM">
    <w:p w14:paraId="42399899" w14:textId="77777777" w:rsidR="000E5968" w:rsidRDefault="000E5968" w:rsidP="002E6F38">
      <w:pPr>
        <w:pStyle w:val="CommentText"/>
        <w:jc w:val="left"/>
      </w:pPr>
      <w:r>
        <w:rPr>
          <w:rStyle w:val="CommentReference"/>
        </w:rPr>
        <w:annotationRef/>
      </w:r>
      <w:r>
        <w:rPr>
          <w:lang w:val="lt-LT"/>
        </w:rPr>
        <w:t>Kas per efektai? Straipsnyje toks žodis nėra panaudotas, nujaučiu gal čia netinkamas terminas parinktas, bet bala žino</w:t>
      </w:r>
    </w:p>
  </w:comment>
  <w:comment w:id="87" w:author="Binkis Mikas" w:date="2023-02-27T23:43:00Z" w:initials="BM">
    <w:p w14:paraId="1E1A6F69" w14:textId="77777777" w:rsidR="000E5968" w:rsidRDefault="000E5968" w:rsidP="001807A1">
      <w:pPr>
        <w:pStyle w:val="CommentText"/>
        <w:jc w:val="left"/>
      </w:pPr>
      <w:r>
        <w:rPr>
          <w:rStyle w:val="CommentReference"/>
        </w:rPr>
        <w:annotationRef/>
      </w:r>
      <w:r>
        <w:rPr>
          <w:lang w:val="lt-LT"/>
        </w:rPr>
        <w:t>Kas per reprezentatyvi užduotis? Jaučiu ne tas terminas parinktas, bet nelabai suprantu minties</w:t>
      </w:r>
    </w:p>
  </w:comment>
  <w:comment w:id="105" w:author="Binkis Mikas" w:date="2023-02-28T00:15:00Z" w:initials="BM">
    <w:p w14:paraId="7020C50F" w14:textId="77777777" w:rsidR="008055EF" w:rsidRDefault="008055EF" w:rsidP="00962AF0">
      <w:pPr>
        <w:pStyle w:val="CommentText"/>
        <w:jc w:val="left"/>
      </w:pPr>
      <w:r>
        <w:rPr>
          <w:rStyle w:val="CommentReference"/>
        </w:rPr>
        <w:annotationRef/>
      </w:r>
      <w:r>
        <w:rPr>
          <w:lang w:val="lt-LT"/>
        </w:rPr>
        <w:t>Man tai visiškai neaišku kokios tos classic locomotion techniques, nu bet čia galima palikti (tipo ale visi žinot turėtų)</w:t>
      </w:r>
    </w:p>
  </w:comment>
  <w:comment w:id="117" w:author="Binkis Mikas" w:date="2023-02-27T23:45:00Z" w:initials="BM">
    <w:p w14:paraId="211607FB" w14:textId="249E87AA" w:rsidR="000E5968" w:rsidRDefault="000E5968" w:rsidP="001B3F37">
      <w:pPr>
        <w:pStyle w:val="CommentText"/>
        <w:jc w:val="left"/>
      </w:pPr>
      <w:r>
        <w:rPr>
          <w:rStyle w:val="CommentReference"/>
        </w:rPr>
        <w:annotationRef/>
      </w:r>
      <w:r>
        <w:rPr>
          <w:lang w:val="lt-LT"/>
        </w:rPr>
        <w:t>O tai kokia autorių išvada? Nes čia tik paminėta, kad tyrinėjo fizinės vietos ~kiekį, bet neaišku kas iš to. Taip pat - "šita metrika panaudota" - kokia metrika? Ar čia apie vietos kiekį tipo kažkaip šnekama?</w:t>
      </w:r>
    </w:p>
  </w:comment>
  <w:comment w:id="140" w:author="Binkis Mikas" w:date="2023-02-27T23:47:00Z" w:initials="BM">
    <w:p w14:paraId="325C76B0" w14:textId="77777777" w:rsidR="00F64BC9" w:rsidRDefault="00F64BC9" w:rsidP="0004109B">
      <w:pPr>
        <w:pStyle w:val="CommentText"/>
        <w:jc w:val="left"/>
      </w:pPr>
      <w:r>
        <w:rPr>
          <w:rStyle w:val="CommentReference"/>
        </w:rPr>
        <w:annotationRef/>
      </w:r>
      <w:r>
        <w:rPr>
          <w:lang w:val="lt-LT"/>
        </w:rPr>
        <w:t>Svarbu pasirinkti trackinimo technologiją, bet po viso paragrafo lieka neaišku kurią ir kodėl pasirinkti - tik pavardinama, kad va tie naudoja tą, anie aną, bet neaišku nei kodėl, nei kuri geriausia</w:t>
      </w:r>
    </w:p>
  </w:comment>
  <w:comment w:id="182" w:author="Binkis Mikas" w:date="2023-02-27T23:47:00Z" w:initials="BM">
    <w:p w14:paraId="4D670C9E" w14:textId="77777777" w:rsidR="00F64BC9" w:rsidRDefault="00F64BC9" w:rsidP="00123D86">
      <w:pPr>
        <w:pStyle w:val="CommentText"/>
        <w:jc w:val="left"/>
      </w:pPr>
      <w:r>
        <w:rPr>
          <w:rStyle w:val="CommentReference"/>
        </w:rPr>
        <w:annotationRef/>
      </w:r>
      <w:r>
        <w:rPr>
          <w:lang w:val="lt-LT"/>
        </w:rPr>
        <w:t>Gal geriau "challenge"?</w:t>
      </w:r>
    </w:p>
  </w:comment>
  <w:comment w:id="193" w:author="Binkis Mikas" w:date="2023-02-27T23:48:00Z" w:initials="BM">
    <w:p w14:paraId="7C8B63BE" w14:textId="77777777" w:rsidR="00F64BC9" w:rsidRDefault="00F64BC9" w:rsidP="00350DBE">
      <w:pPr>
        <w:pStyle w:val="CommentText"/>
        <w:jc w:val="left"/>
      </w:pPr>
      <w:r>
        <w:rPr>
          <w:rStyle w:val="CommentReference"/>
        </w:rPr>
        <w:annotationRef/>
      </w:r>
      <w:r>
        <w:rPr>
          <w:lang w:val="lt-LT"/>
        </w:rPr>
        <w:t>Gal geriau "attached to"? Nes stuck gali būti interpretuojama kaip "užstrigę"</w:t>
      </w:r>
    </w:p>
  </w:comment>
  <w:comment w:id="205" w:author="Binkis Mikas" w:date="2023-02-27T23:48:00Z" w:initials="BM">
    <w:p w14:paraId="1C2CCCBA" w14:textId="77777777" w:rsidR="00F64BC9" w:rsidRDefault="00F64BC9" w:rsidP="0030565E">
      <w:pPr>
        <w:pStyle w:val="CommentText"/>
        <w:jc w:val="left"/>
      </w:pPr>
      <w:r>
        <w:rPr>
          <w:rStyle w:val="CommentReference"/>
        </w:rPr>
        <w:annotationRef/>
      </w:r>
      <w:r>
        <w:rPr>
          <w:lang w:val="lt-LT"/>
        </w:rPr>
        <w:t>Man rodos čia geriau "possible"</w:t>
      </w:r>
    </w:p>
  </w:comment>
  <w:comment w:id="206" w:author="Binkis Mikas" w:date="2023-02-27T23:50:00Z" w:initials="BM">
    <w:p w14:paraId="11C0413D" w14:textId="77777777" w:rsidR="00F64BC9" w:rsidRDefault="00F64BC9" w:rsidP="00792E8D">
      <w:pPr>
        <w:pStyle w:val="CommentText"/>
        <w:jc w:val="left"/>
      </w:pPr>
      <w:r>
        <w:rPr>
          <w:rStyle w:val="CommentReference"/>
        </w:rPr>
        <w:annotationRef/>
      </w:r>
      <w:r>
        <w:rPr>
          <w:lang w:val="lt-LT"/>
        </w:rPr>
        <w:t>Labai interpretacijoms palikta sąvoka, nes tas "natural" yra labai labai subjektyvus</w:t>
      </w:r>
    </w:p>
  </w:comment>
  <w:comment w:id="259" w:author="Binkis Mikas" w:date="2023-02-27T23:50:00Z" w:initials="BM">
    <w:p w14:paraId="04FB341D" w14:textId="77777777" w:rsidR="00F64BC9" w:rsidRDefault="00F64BC9" w:rsidP="006B00AA">
      <w:pPr>
        <w:pStyle w:val="CommentText"/>
        <w:jc w:val="left"/>
      </w:pPr>
      <w:r>
        <w:rPr>
          <w:rStyle w:val="CommentReference"/>
        </w:rPr>
        <w:annotationRef/>
      </w:r>
      <w:r>
        <w:rPr>
          <w:lang w:val="lt-LT"/>
        </w:rPr>
        <w:t>Gal stereoscopic geriau...? Nesu tikras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DAC74F" w15:done="0"/>
  <w15:commentEx w15:paraId="03DCA241" w15:done="0"/>
  <w15:commentEx w15:paraId="036BC62A" w15:done="0"/>
  <w15:commentEx w15:paraId="42399899" w15:done="0"/>
  <w15:commentEx w15:paraId="1E1A6F69" w15:done="0"/>
  <w15:commentEx w15:paraId="7020C50F" w15:done="0"/>
  <w15:commentEx w15:paraId="211607FB" w15:done="0"/>
  <w15:commentEx w15:paraId="325C76B0" w15:done="0"/>
  <w15:commentEx w15:paraId="4D670C9E" w15:done="0"/>
  <w15:commentEx w15:paraId="7C8B63BE" w15:done="0"/>
  <w15:commentEx w15:paraId="1C2CCCBA" w15:done="0"/>
  <w15:commentEx w15:paraId="11C0413D" w15:done="0"/>
  <w15:commentEx w15:paraId="04FB34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D81" w16cex:dateUtc="2023-02-27T21:38:00Z"/>
  <w16cex:commentExtensible w16cex:durableId="27A7BD17" w16cex:dateUtc="2023-02-27T21:36:00Z"/>
  <w16cex:commentExtensible w16cex:durableId="27A7BDB9" w16cex:dateUtc="2023-02-27T21:39:00Z"/>
  <w16cex:commentExtensible w16cex:durableId="27A7BE4C" w16cex:dateUtc="2023-02-27T21:42:00Z"/>
  <w16cex:commentExtensible w16cex:durableId="27A7BE92" w16cex:dateUtc="2023-02-27T21:43:00Z"/>
  <w16cex:commentExtensible w16cex:durableId="27A7C623" w16cex:dateUtc="2023-02-27T22:15:00Z"/>
  <w16cex:commentExtensible w16cex:durableId="27A7BF20" w16cex:dateUtc="2023-02-27T21:45:00Z"/>
  <w16cex:commentExtensible w16cex:durableId="27A7BF7B" w16cex:dateUtc="2023-02-27T21:47:00Z"/>
  <w16cex:commentExtensible w16cex:durableId="27A7BFAB" w16cex:dateUtc="2023-02-27T21:47:00Z"/>
  <w16cex:commentExtensible w16cex:durableId="27A7BFD5" w16cex:dateUtc="2023-02-27T21:48:00Z"/>
  <w16cex:commentExtensible w16cex:durableId="27A7BFE3" w16cex:dateUtc="2023-02-27T21:48:00Z"/>
  <w16cex:commentExtensible w16cex:durableId="27A7C036" w16cex:dateUtc="2023-02-27T21:50:00Z"/>
  <w16cex:commentExtensible w16cex:durableId="27A7C059" w16cex:dateUtc="2023-02-27T2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DAC74F" w16cid:durableId="27A7BD81"/>
  <w16cid:commentId w16cid:paraId="03DCA241" w16cid:durableId="27A7BD17"/>
  <w16cid:commentId w16cid:paraId="036BC62A" w16cid:durableId="27A7BDB9"/>
  <w16cid:commentId w16cid:paraId="42399899" w16cid:durableId="27A7BE4C"/>
  <w16cid:commentId w16cid:paraId="1E1A6F69" w16cid:durableId="27A7BE92"/>
  <w16cid:commentId w16cid:paraId="7020C50F" w16cid:durableId="27A7C623"/>
  <w16cid:commentId w16cid:paraId="211607FB" w16cid:durableId="27A7BF20"/>
  <w16cid:commentId w16cid:paraId="325C76B0" w16cid:durableId="27A7BF7B"/>
  <w16cid:commentId w16cid:paraId="4D670C9E" w16cid:durableId="27A7BFAB"/>
  <w16cid:commentId w16cid:paraId="7C8B63BE" w16cid:durableId="27A7BFD5"/>
  <w16cid:commentId w16cid:paraId="1C2CCCBA" w16cid:durableId="27A7BFE3"/>
  <w16cid:commentId w16cid:paraId="11C0413D" w16cid:durableId="27A7C036"/>
  <w16cid:commentId w16cid:paraId="04FB341D" w16cid:durableId="27A7C0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8D675" w14:textId="77777777" w:rsidR="00A37789" w:rsidRDefault="00A37789">
      <w:pPr>
        <w:spacing w:line="240" w:lineRule="auto"/>
      </w:pPr>
      <w:r>
        <w:separator/>
      </w:r>
    </w:p>
  </w:endnote>
  <w:endnote w:type="continuationSeparator" w:id="0">
    <w:p w14:paraId="10889E99" w14:textId="77777777" w:rsidR="00A37789" w:rsidRDefault="00A37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26A1" w14:textId="77777777" w:rsidR="0041587D" w:rsidRDefault="0041587D" w:rsidP="004F0E02">
    <w:pPr>
      <w:pStyle w:val="MDPIfooterfirstpage"/>
      <w:pBdr>
        <w:top w:val="single" w:sz="4" w:space="0" w:color="000000"/>
      </w:pBdr>
      <w:adjustRightInd w:val="0"/>
      <w:snapToGrid w:val="0"/>
      <w:spacing w:before="480" w:line="100" w:lineRule="exact"/>
      <w:rPr>
        <w:i/>
        <w:iCs/>
        <w:szCs w:val="16"/>
      </w:rPr>
    </w:pPr>
  </w:p>
  <w:p w14:paraId="0E7C817B" w14:textId="77777777" w:rsidR="0041587D" w:rsidRPr="008B308E" w:rsidRDefault="0041587D" w:rsidP="00BA570C">
    <w:pPr>
      <w:pStyle w:val="MDPIfooterfirstpage"/>
      <w:tabs>
        <w:tab w:val="clear" w:pos="8845"/>
        <w:tab w:val="right" w:pos="10466"/>
      </w:tabs>
      <w:spacing w:line="240" w:lineRule="auto"/>
      <w:jc w:val="both"/>
      <w:rPr>
        <w:lang w:val="fr-CH"/>
      </w:rPr>
    </w:pPr>
    <w:r w:rsidRPr="00C30F79">
      <w:rPr>
        <w:i/>
        <w:iCs/>
        <w:szCs w:val="16"/>
      </w:rPr>
      <w:t>Sustainability</w:t>
    </w:r>
    <w:r w:rsidRPr="00C30F79">
      <w:rPr>
        <w:szCs w:val="16"/>
      </w:rPr>
      <w:t xml:space="preserve"> </w:t>
    </w:r>
    <w:r>
      <w:rPr>
        <w:b/>
        <w:bCs/>
        <w:iCs/>
        <w:szCs w:val="16"/>
      </w:rPr>
      <w:t>2023</w:t>
    </w:r>
    <w:r w:rsidRPr="00632077">
      <w:rPr>
        <w:bCs/>
        <w:iCs/>
        <w:szCs w:val="16"/>
      </w:rPr>
      <w:t>,</w:t>
    </w:r>
    <w:r>
      <w:rPr>
        <w:bCs/>
        <w:i/>
        <w:iCs/>
        <w:szCs w:val="16"/>
      </w:rPr>
      <w:t xml:space="preserve"> 15</w:t>
    </w:r>
    <w:r w:rsidRPr="00632077">
      <w:rPr>
        <w:bCs/>
        <w:iCs/>
        <w:szCs w:val="16"/>
      </w:rPr>
      <w:t xml:space="preserve">, </w:t>
    </w:r>
    <w:r>
      <w:rPr>
        <w:bCs/>
        <w:iCs/>
        <w:szCs w:val="16"/>
      </w:rPr>
      <w:t>x. https://doi.org/10.3390/xxxxx</w:t>
    </w:r>
    <w:r w:rsidRPr="008B308E">
      <w:rPr>
        <w:lang w:val="fr-CH"/>
      </w:rPr>
      <w:tab/>
      <w:t>www.mdpi.com/journal/</w:t>
    </w:r>
    <w:r w:rsidRPr="003915ED">
      <w:t>sustainability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A16A3" w14:textId="77777777" w:rsidR="00A37789" w:rsidRDefault="00A37789">
      <w:pPr>
        <w:spacing w:line="240" w:lineRule="auto"/>
      </w:pPr>
      <w:r>
        <w:separator/>
      </w:r>
    </w:p>
  </w:footnote>
  <w:footnote w:type="continuationSeparator" w:id="0">
    <w:p w14:paraId="6E0D993E" w14:textId="77777777" w:rsidR="00A37789" w:rsidRDefault="00A377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F29E8" w14:textId="77777777" w:rsidR="0041587D" w:rsidRDefault="0041587D" w:rsidP="00C45F1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D059" w14:textId="77777777" w:rsidR="0041587D" w:rsidRDefault="0041587D" w:rsidP="00BA570C">
    <w:pPr>
      <w:tabs>
        <w:tab w:val="right" w:pos="10466"/>
      </w:tabs>
      <w:adjustRightInd w:val="0"/>
      <w:snapToGrid w:val="0"/>
      <w:spacing w:line="240" w:lineRule="auto"/>
      <w:rPr>
        <w:sz w:val="16"/>
      </w:rPr>
    </w:pPr>
    <w:r>
      <w:rPr>
        <w:i/>
        <w:sz w:val="16"/>
      </w:rPr>
      <w:t xml:space="preserve">Sustainability </w:t>
    </w:r>
    <w:r>
      <w:rPr>
        <w:b/>
        <w:sz w:val="16"/>
      </w:rPr>
      <w:t>2023</w:t>
    </w:r>
    <w:r w:rsidRPr="00632077">
      <w:rPr>
        <w:sz w:val="16"/>
      </w:rPr>
      <w:t>,</w:t>
    </w:r>
    <w:r>
      <w:rPr>
        <w:i/>
        <w:sz w:val="16"/>
      </w:rPr>
      <w:t xml:space="preserve"> 15</w:t>
    </w:r>
    <w:r>
      <w:rPr>
        <w:sz w:val="16"/>
      </w:rPr>
      <w:t>, x FOR PEER REVIEW</w:t>
    </w:r>
    <w:r>
      <w:rPr>
        <w:sz w:val="16"/>
      </w:rPr>
      <w:tab/>
    </w:r>
    <w:r w:rsidR="004E2CA0">
      <w:rPr>
        <w:sz w:val="16"/>
      </w:rPr>
      <w:fldChar w:fldCharType="begin"/>
    </w:r>
    <w:r>
      <w:rPr>
        <w:sz w:val="16"/>
      </w:rPr>
      <w:instrText xml:space="preserve"> PAGE   \* MERGEFORMAT </w:instrText>
    </w:r>
    <w:r w:rsidR="004E2CA0">
      <w:rPr>
        <w:sz w:val="16"/>
      </w:rPr>
      <w:fldChar w:fldCharType="separate"/>
    </w:r>
    <w:r w:rsidR="002475DF">
      <w:rPr>
        <w:sz w:val="16"/>
      </w:rPr>
      <w:t>29</w:t>
    </w:r>
    <w:r w:rsidR="004E2CA0">
      <w:rPr>
        <w:sz w:val="16"/>
      </w:rPr>
      <w:fldChar w:fldCharType="end"/>
    </w:r>
    <w:r>
      <w:rPr>
        <w:sz w:val="16"/>
      </w:rPr>
      <w:t xml:space="preserve"> of </w:t>
    </w:r>
    <w:fldSimple w:instr="NUMPAGES   \* MERGEFORMAT">
      <w:r w:rsidR="002475DF" w:rsidRPr="002475DF">
        <w:rPr>
          <w:sz w:val="16"/>
        </w:rPr>
        <w:t>29</w:t>
      </w:r>
    </w:fldSimple>
  </w:p>
  <w:p w14:paraId="02F2C34E" w14:textId="77777777" w:rsidR="0041587D" w:rsidRPr="0050778E" w:rsidRDefault="0041587D" w:rsidP="004F0E02">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1587D" w:rsidRPr="00BA570C" w14:paraId="17AD93B2" w14:textId="77777777" w:rsidTr="00EB33F9">
      <w:trPr>
        <w:trHeight w:val="686"/>
      </w:trPr>
      <w:tc>
        <w:tcPr>
          <w:tcW w:w="3679" w:type="dxa"/>
          <w:shd w:val="clear" w:color="auto" w:fill="auto"/>
          <w:vAlign w:val="center"/>
        </w:tcPr>
        <w:p w14:paraId="0DE4B5B7" w14:textId="77777777" w:rsidR="0041587D" w:rsidRPr="00401235" w:rsidRDefault="0041587D" w:rsidP="00BA570C">
          <w:pPr>
            <w:pStyle w:val="Header"/>
            <w:pBdr>
              <w:bottom w:val="none" w:sz="0" w:space="0" w:color="auto"/>
            </w:pBdr>
            <w:jc w:val="left"/>
            <w:rPr>
              <w:rFonts w:eastAsia="DengXian"/>
              <w:b/>
              <w:bCs/>
            </w:rPr>
          </w:pPr>
          <w:r w:rsidRPr="00401235">
            <w:rPr>
              <w:rFonts w:eastAsia="DengXian"/>
              <w:b/>
              <w:bCs/>
              <w:lang w:eastAsia="en-US"/>
            </w:rPr>
            <w:drawing>
              <wp:inline distT="0" distB="0" distL="0" distR="0" wp14:anchorId="46857931" wp14:editId="07777777">
                <wp:extent cx="1683385" cy="429260"/>
                <wp:effectExtent l="0" t="0" r="0" b="0"/>
                <wp:docPr id="1" name="Picture 5" descr="C:\Users\home\AppData\Local\Temp\HZ$D.082.3379\sustainabil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379\sustainabilit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29260"/>
                        </a:xfrm>
                        <a:prstGeom prst="rect">
                          <a:avLst/>
                        </a:prstGeom>
                        <a:noFill/>
                        <a:ln>
                          <a:noFill/>
                        </a:ln>
                      </pic:spPr>
                    </pic:pic>
                  </a:graphicData>
                </a:graphic>
              </wp:inline>
            </w:drawing>
          </w:r>
        </w:p>
      </w:tc>
      <w:tc>
        <w:tcPr>
          <w:tcW w:w="4535" w:type="dxa"/>
          <w:shd w:val="clear" w:color="auto" w:fill="auto"/>
          <w:vAlign w:val="center"/>
        </w:tcPr>
        <w:p w14:paraId="66204FF1" w14:textId="77777777" w:rsidR="0041587D" w:rsidRPr="00401235" w:rsidRDefault="0041587D" w:rsidP="00BA570C">
          <w:pPr>
            <w:pStyle w:val="Header"/>
            <w:pBdr>
              <w:bottom w:val="none" w:sz="0" w:space="0" w:color="auto"/>
            </w:pBdr>
            <w:rPr>
              <w:rFonts w:eastAsia="DengXian"/>
              <w:b/>
              <w:bCs/>
            </w:rPr>
          </w:pPr>
        </w:p>
      </w:tc>
      <w:tc>
        <w:tcPr>
          <w:tcW w:w="2273" w:type="dxa"/>
          <w:shd w:val="clear" w:color="auto" w:fill="auto"/>
          <w:vAlign w:val="center"/>
        </w:tcPr>
        <w:p w14:paraId="2DBF0D7D" w14:textId="77777777" w:rsidR="0041587D" w:rsidRPr="00401235" w:rsidRDefault="0041587D" w:rsidP="00EB33F9">
          <w:pPr>
            <w:pStyle w:val="Header"/>
            <w:pBdr>
              <w:bottom w:val="none" w:sz="0" w:space="0" w:color="auto"/>
            </w:pBdr>
            <w:jc w:val="right"/>
            <w:rPr>
              <w:rFonts w:eastAsia="DengXian"/>
              <w:b/>
              <w:bCs/>
            </w:rPr>
          </w:pPr>
          <w:r>
            <w:rPr>
              <w:rFonts w:eastAsia="DengXian"/>
              <w:b/>
              <w:bCs/>
              <w:lang w:eastAsia="en-US"/>
            </w:rPr>
            <w:drawing>
              <wp:inline distT="0" distB="0" distL="0" distR="0" wp14:anchorId="08F75B53" wp14:editId="0777777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6B62F1B3" w14:textId="77777777" w:rsidR="0041587D" w:rsidRPr="00281E5B" w:rsidRDefault="0041587D" w:rsidP="004F0E02">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A0E"/>
    <w:multiLevelType w:val="hybridMultilevel"/>
    <w:tmpl w:val="2E56F6F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 w15:restartNumberingAfterBreak="0">
    <w:nsid w:val="03477856"/>
    <w:multiLevelType w:val="hybridMultilevel"/>
    <w:tmpl w:val="580412A6"/>
    <w:lvl w:ilvl="0" w:tplc="FFFFFFFF">
      <w:start w:val="1"/>
      <w:numFmt w:val="decimal"/>
      <w:lvlText w:val="%1."/>
      <w:lvlJc w:val="left"/>
      <w:pPr>
        <w:ind w:left="3058" w:hanging="450"/>
      </w:pPr>
      <w:rPr>
        <w:rFonts w:hint="default"/>
      </w:rPr>
    </w:lvl>
    <w:lvl w:ilvl="1" w:tplc="FFFFFFFF" w:tentative="1">
      <w:start w:val="1"/>
      <w:numFmt w:val="lowerLetter"/>
      <w:lvlText w:val="%2."/>
      <w:lvlJc w:val="left"/>
      <w:pPr>
        <w:ind w:left="3688" w:hanging="360"/>
      </w:pPr>
    </w:lvl>
    <w:lvl w:ilvl="2" w:tplc="FFFFFFFF" w:tentative="1">
      <w:start w:val="1"/>
      <w:numFmt w:val="lowerRoman"/>
      <w:lvlText w:val="%3."/>
      <w:lvlJc w:val="right"/>
      <w:pPr>
        <w:ind w:left="4408" w:hanging="180"/>
      </w:pPr>
    </w:lvl>
    <w:lvl w:ilvl="3" w:tplc="FFFFFFFF" w:tentative="1">
      <w:start w:val="1"/>
      <w:numFmt w:val="decimal"/>
      <w:lvlText w:val="%4."/>
      <w:lvlJc w:val="left"/>
      <w:pPr>
        <w:ind w:left="5128" w:hanging="360"/>
      </w:pPr>
    </w:lvl>
    <w:lvl w:ilvl="4" w:tplc="FFFFFFFF" w:tentative="1">
      <w:start w:val="1"/>
      <w:numFmt w:val="lowerLetter"/>
      <w:lvlText w:val="%5."/>
      <w:lvlJc w:val="left"/>
      <w:pPr>
        <w:ind w:left="5848" w:hanging="360"/>
      </w:pPr>
    </w:lvl>
    <w:lvl w:ilvl="5" w:tplc="FFFFFFFF" w:tentative="1">
      <w:start w:val="1"/>
      <w:numFmt w:val="lowerRoman"/>
      <w:lvlText w:val="%6."/>
      <w:lvlJc w:val="right"/>
      <w:pPr>
        <w:ind w:left="6568" w:hanging="180"/>
      </w:pPr>
    </w:lvl>
    <w:lvl w:ilvl="6" w:tplc="FFFFFFFF" w:tentative="1">
      <w:start w:val="1"/>
      <w:numFmt w:val="decimal"/>
      <w:lvlText w:val="%7."/>
      <w:lvlJc w:val="left"/>
      <w:pPr>
        <w:ind w:left="7288" w:hanging="360"/>
      </w:pPr>
    </w:lvl>
    <w:lvl w:ilvl="7" w:tplc="FFFFFFFF" w:tentative="1">
      <w:start w:val="1"/>
      <w:numFmt w:val="lowerLetter"/>
      <w:lvlText w:val="%8."/>
      <w:lvlJc w:val="left"/>
      <w:pPr>
        <w:ind w:left="8008" w:hanging="360"/>
      </w:pPr>
    </w:lvl>
    <w:lvl w:ilvl="8" w:tplc="FFFFFFFF" w:tentative="1">
      <w:start w:val="1"/>
      <w:numFmt w:val="lowerRoman"/>
      <w:lvlText w:val="%9."/>
      <w:lvlJc w:val="right"/>
      <w:pPr>
        <w:ind w:left="8728" w:hanging="180"/>
      </w:pPr>
    </w:lvl>
  </w:abstractNum>
  <w:abstractNum w:abstractNumId="2" w15:restartNumberingAfterBreak="0">
    <w:nsid w:val="0B294877"/>
    <w:multiLevelType w:val="hybridMultilevel"/>
    <w:tmpl w:val="922418CA"/>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B47475A"/>
    <w:multiLevelType w:val="hybridMultilevel"/>
    <w:tmpl w:val="580412A6"/>
    <w:lvl w:ilvl="0" w:tplc="965019C8">
      <w:start w:val="1"/>
      <w:numFmt w:val="decimal"/>
      <w:lvlText w:val="%1."/>
      <w:lvlJc w:val="left"/>
      <w:pPr>
        <w:ind w:left="3483" w:hanging="450"/>
      </w:pPr>
      <w:rPr>
        <w:rFonts w:hint="default"/>
      </w:rPr>
    </w:lvl>
    <w:lvl w:ilvl="1" w:tplc="04270019" w:tentative="1">
      <w:start w:val="1"/>
      <w:numFmt w:val="lowerLetter"/>
      <w:lvlText w:val="%2."/>
      <w:lvlJc w:val="left"/>
      <w:pPr>
        <w:ind w:left="4113" w:hanging="360"/>
      </w:pPr>
    </w:lvl>
    <w:lvl w:ilvl="2" w:tplc="0427001B" w:tentative="1">
      <w:start w:val="1"/>
      <w:numFmt w:val="lowerRoman"/>
      <w:lvlText w:val="%3."/>
      <w:lvlJc w:val="right"/>
      <w:pPr>
        <w:ind w:left="4833" w:hanging="180"/>
      </w:pPr>
    </w:lvl>
    <w:lvl w:ilvl="3" w:tplc="0427000F" w:tentative="1">
      <w:start w:val="1"/>
      <w:numFmt w:val="decimal"/>
      <w:lvlText w:val="%4."/>
      <w:lvlJc w:val="left"/>
      <w:pPr>
        <w:ind w:left="5553" w:hanging="360"/>
      </w:pPr>
    </w:lvl>
    <w:lvl w:ilvl="4" w:tplc="04270019" w:tentative="1">
      <w:start w:val="1"/>
      <w:numFmt w:val="lowerLetter"/>
      <w:lvlText w:val="%5."/>
      <w:lvlJc w:val="left"/>
      <w:pPr>
        <w:ind w:left="6273" w:hanging="360"/>
      </w:pPr>
    </w:lvl>
    <w:lvl w:ilvl="5" w:tplc="0427001B" w:tentative="1">
      <w:start w:val="1"/>
      <w:numFmt w:val="lowerRoman"/>
      <w:lvlText w:val="%6."/>
      <w:lvlJc w:val="right"/>
      <w:pPr>
        <w:ind w:left="6993" w:hanging="180"/>
      </w:pPr>
    </w:lvl>
    <w:lvl w:ilvl="6" w:tplc="0427000F" w:tentative="1">
      <w:start w:val="1"/>
      <w:numFmt w:val="decimal"/>
      <w:lvlText w:val="%7."/>
      <w:lvlJc w:val="left"/>
      <w:pPr>
        <w:ind w:left="7713" w:hanging="360"/>
      </w:pPr>
    </w:lvl>
    <w:lvl w:ilvl="7" w:tplc="04270019" w:tentative="1">
      <w:start w:val="1"/>
      <w:numFmt w:val="lowerLetter"/>
      <w:lvlText w:val="%8."/>
      <w:lvlJc w:val="left"/>
      <w:pPr>
        <w:ind w:left="8433" w:hanging="360"/>
      </w:pPr>
    </w:lvl>
    <w:lvl w:ilvl="8" w:tplc="0427001B" w:tentative="1">
      <w:start w:val="1"/>
      <w:numFmt w:val="lowerRoman"/>
      <w:lvlText w:val="%9."/>
      <w:lvlJc w:val="right"/>
      <w:pPr>
        <w:ind w:left="9153" w:hanging="180"/>
      </w:pPr>
    </w:lvl>
  </w:abstractNum>
  <w:abstractNum w:abstractNumId="4" w15:restartNumberingAfterBreak="0">
    <w:nsid w:val="178B68D0"/>
    <w:multiLevelType w:val="hybridMultilevel"/>
    <w:tmpl w:val="054A593C"/>
    <w:lvl w:ilvl="0" w:tplc="5216A9F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468F5"/>
    <w:multiLevelType w:val="hybridMultilevel"/>
    <w:tmpl w:val="67F0D062"/>
    <w:lvl w:ilvl="0" w:tplc="0B74C6C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22A71D87"/>
    <w:multiLevelType w:val="hybridMultilevel"/>
    <w:tmpl w:val="9FBC5E02"/>
    <w:lvl w:ilvl="0" w:tplc="985A5EF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812ED"/>
    <w:multiLevelType w:val="hybridMultilevel"/>
    <w:tmpl w:val="5ED6D14C"/>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F9426D"/>
    <w:multiLevelType w:val="hybridMultilevel"/>
    <w:tmpl w:val="2D407F76"/>
    <w:lvl w:ilvl="0" w:tplc="ED42950A">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B027AC"/>
    <w:multiLevelType w:val="hybridMultilevel"/>
    <w:tmpl w:val="66B21A8C"/>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82B0AAE"/>
    <w:multiLevelType w:val="hybridMultilevel"/>
    <w:tmpl w:val="DC369698"/>
    <w:lvl w:ilvl="0" w:tplc="0427000F">
      <w:start w:val="1"/>
      <w:numFmt w:val="decimal"/>
      <w:lvlText w:val="%1."/>
      <w:lvlJc w:val="left"/>
      <w:pPr>
        <w:ind w:left="3328" w:hanging="360"/>
      </w:pPr>
    </w:lvl>
    <w:lvl w:ilvl="1" w:tplc="04270019" w:tentative="1">
      <w:start w:val="1"/>
      <w:numFmt w:val="lowerLetter"/>
      <w:lvlText w:val="%2."/>
      <w:lvlJc w:val="left"/>
      <w:pPr>
        <w:ind w:left="4048" w:hanging="360"/>
      </w:pPr>
    </w:lvl>
    <w:lvl w:ilvl="2" w:tplc="0427001B" w:tentative="1">
      <w:start w:val="1"/>
      <w:numFmt w:val="lowerRoman"/>
      <w:lvlText w:val="%3."/>
      <w:lvlJc w:val="right"/>
      <w:pPr>
        <w:ind w:left="4768" w:hanging="180"/>
      </w:pPr>
    </w:lvl>
    <w:lvl w:ilvl="3" w:tplc="0427000F" w:tentative="1">
      <w:start w:val="1"/>
      <w:numFmt w:val="decimal"/>
      <w:lvlText w:val="%4."/>
      <w:lvlJc w:val="left"/>
      <w:pPr>
        <w:ind w:left="5488" w:hanging="360"/>
      </w:pPr>
    </w:lvl>
    <w:lvl w:ilvl="4" w:tplc="04270019" w:tentative="1">
      <w:start w:val="1"/>
      <w:numFmt w:val="lowerLetter"/>
      <w:lvlText w:val="%5."/>
      <w:lvlJc w:val="left"/>
      <w:pPr>
        <w:ind w:left="6208" w:hanging="360"/>
      </w:pPr>
    </w:lvl>
    <w:lvl w:ilvl="5" w:tplc="0427001B" w:tentative="1">
      <w:start w:val="1"/>
      <w:numFmt w:val="lowerRoman"/>
      <w:lvlText w:val="%6."/>
      <w:lvlJc w:val="right"/>
      <w:pPr>
        <w:ind w:left="6928" w:hanging="180"/>
      </w:pPr>
    </w:lvl>
    <w:lvl w:ilvl="6" w:tplc="0427000F" w:tentative="1">
      <w:start w:val="1"/>
      <w:numFmt w:val="decimal"/>
      <w:lvlText w:val="%7."/>
      <w:lvlJc w:val="left"/>
      <w:pPr>
        <w:ind w:left="7648" w:hanging="360"/>
      </w:pPr>
    </w:lvl>
    <w:lvl w:ilvl="7" w:tplc="04270019" w:tentative="1">
      <w:start w:val="1"/>
      <w:numFmt w:val="lowerLetter"/>
      <w:lvlText w:val="%8."/>
      <w:lvlJc w:val="left"/>
      <w:pPr>
        <w:ind w:left="8368" w:hanging="360"/>
      </w:pPr>
    </w:lvl>
    <w:lvl w:ilvl="8" w:tplc="0427001B" w:tentative="1">
      <w:start w:val="1"/>
      <w:numFmt w:val="lowerRoman"/>
      <w:lvlText w:val="%9."/>
      <w:lvlJc w:val="right"/>
      <w:pPr>
        <w:ind w:left="9088" w:hanging="180"/>
      </w:pPr>
    </w:lvl>
  </w:abstractNum>
  <w:abstractNum w:abstractNumId="16" w15:restartNumberingAfterBreak="0">
    <w:nsid w:val="3AA80224"/>
    <w:multiLevelType w:val="hybridMultilevel"/>
    <w:tmpl w:val="312477CE"/>
    <w:lvl w:ilvl="0" w:tplc="BAC0FA96">
      <w:start w:val="1"/>
      <w:numFmt w:val="decimal"/>
      <w:lvlText w:val="%1."/>
      <w:lvlJc w:val="left"/>
      <w:pPr>
        <w:ind w:left="3754" w:hanging="363"/>
      </w:pPr>
      <w:rPr>
        <w:rFonts w:ascii="Palatino Linotype" w:hAnsi="Palatino Linotype" w:hint="default"/>
        <w:b w:val="0"/>
        <w:color w:val="auto"/>
        <w:sz w:val="20"/>
      </w:rPr>
    </w:lvl>
    <w:lvl w:ilvl="1" w:tplc="04270019" w:tentative="1">
      <w:start w:val="1"/>
      <w:numFmt w:val="lowerLetter"/>
      <w:lvlText w:val="%2."/>
      <w:lvlJc w:val="left"/>
      <w:pPr>
        <w:ind w:left="3675" w:hanging="360"/>
      </w:pPr>
    </w:lvl>
    <w:lvl w:ilvl="2" w:tplc="0427001B" w:tentative="1">
      <w:start w:val="1"/>
      <w:numFmt w:val="lowerRoman"/>
      <w:lvlText w:val="%3."/>
      <w:lvlJc w:val="right"/>
      <w:pPr>
        <w:ind w:left="4395" w:hanging="180"/>
      </w:pPr>
    </w:lvl>
    <w:lvl w:ilvl="3" w:tplc="0427000F" w:tentative="1">
      <w:start w:val="1"/>
      <w:numFmt w:val="decimal"/>
      <w:lvlText w:val="%4."/>
      <w:lvlJc w:val="left"/>
      <w:pPr>
        <w:ind w:left="5115" w:hanging="360"/>
      </w:pPr>
    </w:lvl>
    <w:lvl w:ilvl="4" w:tplc="04270019" w:tentative="1">
      <w:start w:val="1"/>
      <w:numFmt w:val="lowerLetter"/>
      <w:lvlText w:val="%5."/>
      <w:lvlJc w:val="left"/>
      <w:pPr>
        <w:ind w:left="5835" w:hanging="360"/>
      </w:pPr>
    </w:lvl>
    <w:lvl w:ilvl="5" w:tplc="0427001B" w:tentative="1">
      <w:start w:val="1"/>
      <w:numFmt w:val="lowerRoman"/>
      <w:lvlText w:val="%6."/>
      <w:lvlJc w:val="right"/>
      <w:pPr>
        <w:ind w:left="6555" w:hanging="180"/>
      </w:pPr>
    </w:lvl>
    <w:lvl w:ilvl="6" w:tplc="0427000F" w:tentative="1">
      <w:start w:val="1"/>
      <w:numFmt w:val="decimal"/>
      <w:lvlText w:val="%7."/>
      <w:lvlJc w:val="left"/>
      <w:pPr>
        <w:ind w:left="7275" w:hanging="360"/>
      </w:pPr>
    </w:lvl>
    <w:lvl w:ilvl="7" w:tplc="04270019" w:tentative="1">
      <w:start w:val="1"/>
      <w:numFmt w:val="lowerLetter"/>
      <w:lvlText w:val="%8."/>
      <w:lvlJc w:val="left"/>
      <w:pPr>
        <w:ind w:left="7995" w:hanging="360"/>
      </w:pPr>
    </w:lvl>
    <w:lvl w:ilvl="8" w:tplc="0427001B" w:tentative="1">
      <w:start w:val="1"/>
      <w:numFmt w:val="lowerRoman"/>
      <w:lvlText w:val="%9."/>
      <w:lvlJc w:val="right"/>
      <w:pPr>
        <w:ind w:left="8715" w:hanging="180"/>
      </w:pPr>
    </w:lvl>
  </w:abstractNum>
  <w:abstractNum w:abstractNumId="17" w15:restartNumberingAfterBreak="0">
    <w:nsid w:val="4E7A65A5"/>
    <w:multiLevelType w:val="hybridMultilevel"/>
    <w:tmpl w:val="6C9886B2"/>
    <w:lvl w:ilvl="0" w:tplc="0409000F">
      <w:start w:val="1"/>
      <w:numFmt w:val="decimal"/>
      <w:lvlText w:val="%1."/>
      <w:lvlJc w:val="left"/>
      <w:pPr>
        <w:ind w:left="3328" w:hanging="360"/>
      </w:p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0" w15:restartNumberingAfterBreak="0">
    <w:nsid w:val="66882C82"/>
    <w:multiLevelType w:val="multilevel"/>
    <w:tmpl w:val="8B90BF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E020A52"/>
    <w:multiLevelType w:val="hybridMultilevel"/>
    <w:tmpl w:val="3910632A"/>
    <w:lvl w:ilvl="0" w:tplc="52BC6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405708">
    <w:abstractNumId w:val="11"/>
  </w:num>
  <w:num w:numId="2" w16cid:durableId="988365129">
    <w:abstractNumId w:val="14"/>
  </w:num>
  <w:num w:numId="3" w16cid:durableId="907690181">
    <w:abstractNumId w:val="9"/>
  </w:num>
  <w:num w:numId="4" w16cid:durableId="13919213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39311964">
    <w:abstractNumId w:val="12"/>
  </w:num>
  <w:num w:numId="6" w16cid:durableId="2086413045">
    <w:abstractNumId w:val="19"/>
  </w:num>
  <w:num w:numId="7" w16cid:durableId="1732658809">
    <w:abstractNumId w:val="6"/>
  </w:num>
  <w:num w:numId="8" w16cid:durableId="842816576">
    <w:abstractNumId w:val="19"/>
  </w:num>
  <w:num w:numId="9" w16cid:durableId="151258636">
    <w:abstractNumId w:val="6"/>
  </w:num>
  <w:num w:numId="10" w16cid:durableId="609094635">
    <w:abstractNumId w:val="19"/>
  </w:num>
  <w:num w:numId="11" w16cid:durableId="2007971042">
    <w:abstractNumId w:val="6"/>
  </w:num>
  <w:num w:numId="12" w16cid:durableId="325979161">
    <w:abstractNumId w:val="22"/>
  </w:num>
  <w:num w:numId="13" w16cid:durableId="607615976">
    <w:abstractNumId w:val="19"/>
  </w:num>
  <w:num w:numId="14" w16cid:durableId="1999766384">
    <w:abstractNumId w:val="6"/>
  </w:num>
  <w:num w:numId="15" w16cid:durableId="1380133016">
    <w:abstractNumId w:val="5"/>
  </w:num>
  <w:num w:numId="16" w16cid:durableId="880629069">
    <w:abstractNumId w:val="18"/>
  </w:num>
  <w:num w:numId="17" w16cid:durableId="2003124925">
    <w:abstractNumId w:val="4"/>
  </w:num>
  <w:num w:numId="18" w16cid:durableId="539247379">
    <w:abstractNumId w:val="19"/>
  </w:num>
  <w:num w:numId="19" w16cid:durableId="196352760">
    <w:abstractNumId w:val="6"/>
  </w:num>
  <w:num w:numId="20" w16cid:durableId="469858260">
    <w:abstractNumId w:val="5"/>
  </w:num>
  <w:num w:numId="21" w16cid:durableId="1147088482">
    <w:abstractNumId w:val="4"/>
  </w:num>
  <w:num w:numId="22" w16cid:durableId="2071926170">
    <w:abstractNumId w:val="10"/>
  </w:num>
  <w:num w:numId="23" w16cid:durableId="15231109">
    <w:abstractNumId w:val="7"/>
  </w:num>
  <w:num w:numId="24" w16cid:durableId="1979874087">
    <w:abstractNumId w:val="13"/>
  </w:num>
  <w:num w:numId="25" w16cid:durableId="1475101222">
    <w:abstractNumId w:val="17"/>
  </w:num>
  <w:num w:numId="26" w16cid:durableId="1825704183">
    <w:abstractNumId w:val="8"/>
  </w:num>
  <w:num w:numId="27" w16cid:durableId="2033412969">
    <w:abstractNumId w:val="21"/>
  </w:num>
  <w:num w:numId="28" w16cid:durableId="1101607972">
    <w:abstractNumId w:val="0"/>
  </w:num>
  <w:num w:numId="29" w16cid:durableId="1476723511">
    <w:abstractNumId w:val="2"/>
  </w:num>
  <w:num w:numId="30" w16cid:durableId="733743647">
    <w:abstractNumId w:val="20"/>
  </w:num>
  <w:num w:numId="31" w16cid:durableId="1799254396">
    <w:abstractNumId w:val="16"/>
  </w:num>
  <w:num w:numId="32" w16cid:durableId="213541198">
    <w:abstractNumId w:val="15"/>
  </w:num>
  <w:num w:numId="33" w16cid:durableId="1479805813">
    <w:abstractNumId w:val="3"/>
  </w:num>
  <w:num w:numId="34" w16cid:durableId="9893616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kis Mikas">
    <w15:presenceInfo w15:providerId="AD" w15:userId="S::mikbink@ktu.lt::ff88b5c7-2845-437b-a1b2-7d56ce456871"/>
  </w15:person>
  <w15:person w15:author="Blažauskas Tomas">
    <w15:presenceInfo w15:providerId="None" w15:userId="Blažauskas Tomas"/>
  </w15:person>
  <w15:person w15:author="Tomas Blazauskas">
    <w15:presenceInfo w15:providerId="Windows Live" w15:userId="4f70fef7f4816b2f"/>
  </w15:person>
  <w15:person w15:author="Blažauskas Tomas [2]">
    <w15:presenceInfo w15:providerId="AD" w15:userId="S::tomblaz@ktu.lt::26f73075-59d7-43ac-904b-f21c377f0d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hyphenationZone w:val="396"/>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3NDIxNjc3MjKzsDRX0lEKTi0uzszPAykwqwUAj2npGywAAAA="/>
  </w:docVars>
  <w:rsids>
    <w:rsidRoot w:val="00635B3C"/>
    <w:rsid w:val="00003470"/>
    <w:rsid w:val="000142CA"/>
    <w:rsid w:val="00020CE2"/>
    <w:rsid w:val="000222FE"/>
    <w:rsid w:val="0002375C"/>
    <w:rsid w:val="00034139"/>
    <w:rsid w:val="00035F08"/>
    <w:rsid w:val="00037AE6"/>
    <w:rsid w:val="00051876"/>
    <w:rsid w:val="00061068"/>
    <w:rsid w:val="00062320"/>
    <w:rsid w:val="00064772"/>
    <w:rsid w:val="00064B8A"/>
    <w:rsid w:val="00070D92"/>
    <w:rsid w:val="00071218"/>
    <w:rsid w:val="00071D86"/>
    <w:rsid w:val="00075234"/>
    <w:rsid w:val="00080EFC"/>
    <w:rsid w:val="000855EA"/>
    <w:rsid w:val="000925CA"/>
    <w:rsid w:val="00092ACD"/>
    <w:rsid w:val="00093E7F"/>
    <w:rsid w:val="00095192"/>
    <w:rsid w:val="000A7968"/>
    <w:rsid w:val="000B2161"/>
    <w:rsid w:val="000B5DE7"/>
    <w:rsid w:val="000C7AAB"/>
    <w:rsid w:val="000D074C"/>
    <w:rsid w:val="000E1324"/>
    <w:rsid w:val="000E5968"/>
    <w:rsid w:val="000E6E26"/>
    <w:rsid w:val="000F0754"/>
    <w:rsid w:val="000F663A"/>
    <w:rsid w:val="00101B37"/>
    <w:rsid w:val="001043B6"/>
    <w:rsid w:val="00104D24"/>
    <w:rsid w:val="00113173"/>
    <w:rsid w:val="0011370F"/>
    <w:rsid w:val="00114870"/>
    <w:rsid w:val="001157BC"/>
    <w:rsid w:val="00115DAD"/>
    <w:rsid w:val="001217DA"/>
    <w:rsid w:val="00122FE7"/>
    <w:rsid w:val="00125059"/>
    <w:rsid w:val="00127EF2"/>
    <w:rsid w:val="0014459E"/>
    <w:rsid w:val="00156102"/>
    <w:rsid w:val="00162211"/>
    <w:rsid w:val="00165B00"/>
    <w:rsid w:val="00177680"/>
    <w:rsid w:val="00181A26"/>
    <w:rsid w:val="00183D1B"/>
    <w:rsid w:val="00185203"/>
    <w:rsid w:val="00185980"/>
    <w:rsid w:val="00185B97"/>
    <w:rsid w:val="00186A42"/>
    <w:rsid w:val="001A0DBE"/>
    <w:rsid w:val="001A1BB3"/>
    <w:rsid w:val="001A27B2"/>
    <w:rsid w:val="001A413C"/>
    <w:rsid w:val="001A57BF"/>
    <w:rsid w:val="001B1D57"/>
    <w:rsid w:val="001B38D4"/>
    <w:rsid w:val="001B3ED1"/>
    <w:rsid w:val="001B6377"/>
    <w:rsid w:val="001C7452"/>
    <w:rsid w:val="001C74AD"/>
    <w:rsid w:val="001D02A9"/>
    <w:rsid w:val="001D057B"/>
    <w:rsid w:val="001D10FC"/>
    <w:rsid w:val="001D68A7"/>
    <w:rsid w:val="001E11A8"/>
    <w:rsid w:val="001E2AEB"/>
    <w:rsid w:val="001E2B55"/>
    <w:rsid w:val="001E41F6"/>
    <w:rsid w:val="001F0635"/>
    <w:rsid w:val="001F0E8C"/>
    <w:rsid w:val="001F661A"/>
    <w:rsid w:val="00204327"/>
    <w:rsid w:val="00216603"/>
    <w:rsid w:val="0022638C"/>
    <w:rsid w:val="002266AA"/>
    <w:rsid w:val="002316BB"/>
    <w:rsid w:val="0023640A"/>
    <w:rsid w:val="002475DF"/>
    <w:rsid w:val="00250B50"/>
    <w:rsid w:val="002522A6"/>
    <w:rsid w:val="00252DA2"/>
    <w:rsid w:val="00252F0C"/>
    <w:rsid w:val="00253CA3"/>
    <w:rsid w:val="00256E65"/>
    <w:rsid w:val="00267DFD"/>
    <w:rsid w:val="00277379"/>
    <w:rsid w:val="00281E5B"/>
    <w:rsid w:val="00283E0B"/>
    <w:rsid w:val="0029420B"/>
    <w:rsid w:val="00294D6F"/>
    <w:rsid w:val="002969F8"/>
    <w:rsid w:val="00297A33"/>
    <w:rsid w:val="002A4ECC"/>
    <w:rsid w:val="002C338C"/>
    <w:rsid w:val="002C371A"/>
    <w:rsid w:val="002C61B0"/>
    <w:rsid w:val="002C6604"/>
    <w:rsid w:val="002C6DC9"/>
    <w:rsid w:val="002D38F7"/>
    <w:rsid w:val="002D5573"/>
    <w:rsid w:val="002D650D"/>
    <w:rsid w:val="002E2626"/>
    <w:rsid w:val="002E4130"/>
    <w:rsid w:val="002E5122"/>
    <w:rsid w:val="002E53E2"/>
    <w:rsid w:val="002E57DB"/>
    <w:rsid w:val="002E5B86"/>
    <w:rsid w:val="002F1BFE"/>
    <w:rsid w:val="002F4791"/>
    <w:rsid w:val="002F7AE4"/>
    <w:rsid w:val="00300D56"/>
    <w:rsid w:val="00305EDB"/>
    <w:rsid w:val="00313186"/>
    <w:rsid w:val="00316C89"/>
    <w:rsid w:val="00326141"/>
    <w:rsid w:val="00326931"/>
    <w:rsid w:val="00330A75"/>
    <w:rsid w:val="003337EA"/>
    <w:rsid w:val="0033603A"/>
    <w:rsid w:val="003361CF"/>
    <w:rsid w:val="00337833"/>
    <w:rsid w:val="00354A5A"/>
    <w:rsid w:val="00387768"/>
    <w:rsid w:val="00390EB6"/>
    <w:rsid w:val="003B0DD1"/>
    <w:rsid w:val="003C6A10"/>
    <w:rsid w:val="003D0268"/>
    <w:rsid w:val="003D1D40"/>
    <w:rsid w:val="003D60EE"/>
    <w:rsid w:val="003E03DD"/>
    <w:rsid w:val="003E3175"/>
    <w:rsid w:val="003E6954"/>
    <w:rsid w:val="003E7640"/>
    <w:rsid w:val="003F4EFE"/>
    <w:rsid w:val="003F520D"/>
    <w:rsid w:val="003F56C4"/>
    <w:rsid w:val="003F614C"/>
    <w:rsid w:val="003F63CC"/>
    <w:rsid w:val="003F6C3A"/>
    <w:rsid w:val="004002C3"/>
    <w:rsid w:val="00401235"/>
    <w:rsid w:val="00401523"/>
    <w:rsid w:val="00401D30"/>
    <w:rsid w:val="004050FF"/>
    <w:rsid w:val="004102B9"/>
    <w:rsid w:val="0041587D"/>
    <w:rsid w:val="00417990"/>
    <w:rsid w:val="00422F4D"/>
    <w:rsid w:val="00425371"/>
    <w:rsid w:val="004311E6"/>
    <w:rsid w:val="00431D81"/>
    <w:rsid w:val="00433B4A"/>
    <w:rsid w:val="00442376"/>
    <w:rsid w:val="00444A05"/>
    <w:rsid w:val="00444E0A"/>
    <w:rsid w:val="00447FA2"/>
    <w:rsid w:val="00456A90"/>
    <w:rsid w:val="00461B0E"/>
    <w:rsid w:val="004802F4"/>
    <w:rsid w:val="0048108F"/>
    <w:rsid w:val="00482B4D"/>
    <w:rsid w:val="004838C0"/>
    <w:rsid w:val="004A1D4F"/>
    <w:rsid w:val="004A2A0E"/>
    <w:rsid w:val="004B0B17"/>
    <w:rsid w:val="004B3737"/>
    <w:rsid w:val="004B4287"/>
    <w:rsid w:val="004C3F4D"/>
    <w:rsid w:val="004C3F57"/>
    <w:rsid w:val="004C46B1"/>
    <w:rsid w:val="004C51CC"/>
    <w:rsid w:val="004D25A7"/>
    <w:rsid w:val="004D387E"/>
    <w:rsid w:val="004D6A0E"/>
    <w:rsid w:val="004E0F98"/>
    <w:rsid w:val="004E21A1"/>
    <w:rsid w:val="004E2CA0"/>
    <w:rsid w:val="004E5DF9"/>
    <w:rsid w:val="004F0E02"/>
    <w:rsid w:val="004F0F94"/>
    <w:rsid w:val="004F4DF4"/>
    <w:rsid w:val="005028E5"/>
    <w:rsid w:val="00502EEE"/>
    <w:rsid w:val="00511E44"/>
    <w:rsid w:val="0053044B"/>
    <w:rsid w:val="005327C9"/>
    <w:rsid w:val="00533C10"/>
    <w:rsid w:val="0054055B"/>
    <w:rsid w:val="005478BC"/>
    <w:rsid w:val="005521DF"/>
    <w:rsid w:val="00556A23"/>
    <w:rsid w:val="005616EE"/>
    <w:rsid w:val="005660F6"/>
    <w:rsid w:val="005717D4"/>
    <w:rsid w:val="0057556F"/>
    <w:rsid w:val="00577EC6"/>
    <w:rsid w:val="0058322C"/>
    <w:rsid w:val="005B10E4"/>
    <w:rsid w:val="005B43BC"/>
    <w:rsid w:val="005B6AD2"/>
    <w:rsid w:val="005C0547"/>
    <w:rsid w:val="005C2A94"/>
    <w:rsid w:val="005C5937"/>
    <w:rsid w:val="005D13A9"/>
    <w:rsid w:val="005D25F2"/>
    <w:rsid w:val="005D48D5"/>
    <w:rsid w:val="005E0240"/>
    <w:rsid w:val="005E14E8"/>
    <w:rsid w:val="005E42AE"/>
    <w:rsid w:val="005E48A8"/>
    <w:rsid w:val="005E7149"/>
    <w:rsid w:val="005F7FD7"/>
    <w:rsid w:val="00604EDE"/>
    <w:rsid w:val="00607F24"/>
    <w:rsid w:val="006204BC"/>
    <w:rsid w:val="00627638"/>
    <w:rsid w:val="00632077"/>
    <w:rsid w:val="006353C1"/>
    <w:rsid w:val="00635B3C"/>
    <w:rsid w:val="006426E0"/>
    <w:rsid w:val="006429BB"/>
    <w:rsid w:val="00655235"/>
    <w:rsid w:val="006579A6"/>
    <w:rsid w:val="00660D4D"/>
    <w:rsid w:val="00676D3C"/>
    <w:rsid w:val="006770A5"/>
    <w:rsid w:val="0068339B"/>
    <w:rsid w:val="00690F3F"/>
    <w:rsid w:val="00692393"/>
    <w:rsid w:val="006A2254"/>
    <w:rsid w:val="006A503A"/>
    <w:rsid w:val="006A7FF4"/>
    <w:rsid w:val="006B6F23"/>
    <w:rsid w:val="006C619C"/>
    <w:rsid w:val="006C72B7"/>
    <w:rsid w:val="006D5CD6"/>
    <w:rsid w:val="006E142A"/>
    <w:rsid w:val="006F359E"/>
    <w:rsid w:val="006F54CB"/>
    <w:rsid w:val="00707B63"/>
    <w:rsid w:val="00713E36"/>
    <w:rsid w:val="00714C25"/>
    <w:rsid w:val="00724775"/>
    <w:rsid w:val="00731402"/>
    <w:rsid w:val="00740B6F"/>
    <w:rsid w:val="00742282"/>
    <w:rsid w:val="00744411"/>
    <w:rsid w:val="0074687D"/>
    <w:rsid w:val="00746B9F"/>
    <w:rsid w:val="007533BB"/>
    <w:rsid w:val="0075794E"/>
    <w:rsid w:val="007607A0"/>
    <w:rsid w:val="007628E6"/>
    <w:rsid w:val="0076686D"/>
    <w:rsid w:val="00766C6C"/>
    <w:rsid w:val="007674BF"/>
    <w:rsid w:val="00770948"/>
    <w:rsid w:val="00770CD9"/>
    <w:rsid w:val="0077402B"/>
    <w:rsid w:val="00781BA4"/>
    <w:rsid w:val="00784C74"/>
    <w:rsid w:val="007949E9"/>
    <w:rsid w:val="00795DAA"/>
    <w:rsid w:val="007A108C"/>
    <w:rsid w:val="007A1996"/>
    <w:rsid w:val="007A283C"/>
    <w:rsid w:val="007A4E13"/>
    <w:rsid w:val="007A69D4"/>
    <w:rsid w:val="007B74A5"/>
    <w:rsid w:val="007C0596"/>
    <w:rsid w:val="007C08C3"/>
    <w:rsid w:val="007D261E"/>
    <w:rsid w:val="007D2775"/>
    <w:rsid w:val="007D304B"/>
    <w:rsid w:val="007E1536"/>
    <w:rsid w:val="007E1AD0"/>
    <w:rsid w:val="007E5740"/>
    <w:rsid w:val="007E65B3"/>
    <w:rsid w:val="007E689C"/>
    <w:rsid w:val="00802A11"/>
    <w:rsid w:val="008055EF"/>
    <w:rsid w:val="00805DCE"/>
    <w:rsid w:val="00811FF9"/>
    <w:rsid w:val="0082048E"/>
    <w:rsid w:val="00822B3D"/>
    <w:rsid w:val="008277AA"/>
    <w:rsid w:val="00832857"/>
    <w:rsid w:val="0083633E"/>
    <w:rsid w:val="00840934"/>
    <w:rsid w:val="00841933"/>
    <w:rsid w:val="00843E18"/>
    <w:rsid w:val="008523BB"/>
    <w:rsid w:val="0086308F"/>
    <w:rsid w:val="00881BF2"/>
    <w:rsid w:val="00882C7D"/>
    <w:rsid w:val="008838CF"/>
    <w:rsid w:val="008839B5"/>
    <w:rsid w:val="008859F4"/>
    <w:rsid w:val="00886B1F"/>
    <w:rsid w:val="008B09C2"/>
    <w:rsid w:val="008B5125"/>
    <w:rsid w:val="008C3E4C"/>
    <w:rsid w:val="008C5AB0"/>
    <w:rsid w:val="008C7EE0"/>
    <w:rsid w:val="008D0790"/>
    <w:rsid w:val="008D2384"/>
    <w:rsid w:val="008D3F99"/>
    <w:rsid w:val="008D615F"/>
    <w:rsid w:val="008E38FE"/>
    <w:rsid w:val="008E7CB7"/>
    <w:rsid w:val="008F440A"/>
    <w:rsid w:val="008F446B"/>
    <w:rsid w:val="00903475"/>
    <w:rsid w:val="009071EC"/>
    <w:rsid w:val="00907E72"/>
    <w:rsid w:val="00921E3C"/>
    <w:rsid w:val="00925E8D"/>
    <w:rsid w:val="00932EA9"/>
    <w:rsid w:val="00933E2C"/>
    <w:rsid w:val="00950DDA"/>
    <w:rsid w:val="00956613"/>
    <w:rsid w:val="0095693A"/>
    <w:rsid w:val="009577B5"/>
    <w:rsid w:val="00962C40"/>
    <w:rsid w:val="00963F58"/>
    <w:rsid w:val="00964A28"/>
    <w:rsid w:val="00965B61"/>
    <w:rsid w:val="0098660E"/>
    <w:rsid w:val="00986748"/>
    <w:rsid w:val="00993A21"/>
    <w:rsid w:val="00996A38"/>
    <w:rsid w:val="009A1833"/>
    <w:rsid w:val="009A1C95"/>
    <w:rsid w:val="009A4E92"/>
    <w:rsid w:val="009B53C1"/>
    <w:rsid w:val="009C06AD"/>
    <w:rsid w:val="009C36FA"/>
    <w:rsid w:val="009C4E13"/>
    <w:rsid w:val="009D0DA8"/>
    <w:rsid w:val="009D5560"/>
    <w:rsid w:val="009E114C"/>
    <w:rsid w:val="009E3A3C"/>
    <w:rsid w:val="009E7E90"/>
    <w:rsid w:val="009F0B0F"/>
    <w:rsid w:val="009F15A6"/>
    <w:rsid w:val="009F70E6"/>
    <w:rsid w:val="00A04FD6"/>
    <w:rsid w:val="00A0751C"/>
    <w:rsid w:val="00A27245"/>
    <w:rsid w:val="00A3225B"/>
    <w:rsid w:val="00A36565"/>
    <w:rsid w:val="00A37789"/>
    <w:rsid w:val="00A42555"/>
    <w:rsid w:val="00A44651"/>
    <w:rsid w:val="00A45F63"/>
    <w:rsid w:val="00A54459"/>
    <w:rsid w:val="00A557F2"/>
    <w:rsid w:val="00A572CF"/>
    <w:rsid w:val="00A65307"/>
    <w:rsid w:val="00A70B08"/>
    <w:rsid w:val="00A70F3A"/>
    <w:rsid w:val="00A73914"/>
    <w:rsid w:val="00A76895"/>
    <w:rsid w:val="00A841BE"/>
    <w:rsid w:val="00A86E9F"/>
    <w:rsid w:val="00A8776E"/>
    <w:rsid w:val="00A9216D"/>
    <w:rsid w:val="00AA2D6E"/>
    <w:rsid w:val="00AA39BB"/>
    <w:rsid w:val="00AA4AD3"/>
    <w:rsid w:val="00AA684A"/>
    <w:rsid w:val="00AA6C6A"/>
    <w:rsid w:val="00AB02B7"/>
    <w:rsid w:val="00AB3ECA"/>
    <w:rsid w:val="00AC0B5B"/>
    <w:rsid w:val="00AC11F9"/>
    <w:rsid w:val="00AC2005"/>
    <w:rsid w:val="00AC293B"/>
    <w:rsid w:val="00AD2AB0"/>
    <w:rsid w:val="00AD61F7"/>
    <w:rsid w:val="00AD6302"/>
    <w:rsid w:val="00AE709B"/>
    <w:rsid w:val="00AF0644"/>
    <w:rsid w:val="00AF143E"/>
    <w:rsid w:val="00AF5A91"/>
    <w:rsid w:val="00AF5B45"/>
    <w:rsid w:val="00B00AFB"/>
    <w:rsid w:val="00B01C5B"/>
    <w:rsid w:val="00B05F6D"/>
    <w:rsid w:val="00B07DC7"/>
    <w:rsid w:val="00B142A0"/>
    <w:rsid w:val="00B14857"/>
    <w:rsid w:val="00B14DA0"/>
    <w:rsid w:val="00B17C03"/>
    <w:rsid w:val="00B21347"/>
    <w:rsid w:val="00B260AB"/>
    <w:rsid w:val="00B403E9"/>
    <w:rsid w:val="00B4734C"/>
    <w:rsid w:val="00B5405E"/>
    <w:rsid w:val="00B63D48"/>
    <w:rsid w:val="00B80275"/>
    <w:rsid w:val="00B80684"/>
    <w:rsid w:val="00B84F5A"/>
    <w:rsid w:val="00B9018C"/>
    <w:rsid w:val="00B95AD6"/>
    <w:rsid w:val="00BA570C"/>
    <w:rsid w:val="00BB1944"/>
    <w:rsid w:val="00BB5981"/>
    <w:rsid w:val="00BC2A62"/>
    <w:rsid w:val="00BC3D9C"/>
    <w:rsid w:val="00BD1EAF"/>
    <w:rsid w:val="00BD2405"/>
    <w:rsid w:val="00BD5735"/>
    <w:rsid w:val="00BD7D14"/>
    <w:rsid w:val="00BE0791"/>
    <w:rsid w:val="00BE2AD4"/>
    <w:rsid w:val="00BF3AA5"/>
    <w:rsid w:val="00BF4597"/>
    <w:rsid w:val="00BF569A"/>
    <w:rsid w:val="00C0165B"/>
    <w:rsid w:val="00C029BB"/>
    <w:rsid w:val="00C02A07"/>
    <w:rsid w:val="00C036E8"/>
    <w:rsid w:val="00C16D01"/>
    <w:rsid w:val="00C30962"/>
    <w:rsid w:val="00C315A7"/>
    <w:rsid w:val="00C43255"/>
    <w:rsid w:val="00C441FE"/>
    <w:rsid w:val="00C45F1E"/>
    <w:rsid w:val="00C57F36"/>
    <w:rsid w:val="00C70047"/>
    <w:rsid w:val="00C8316E"/>
    <w:rsid w:val="00C85470"/>
    <w:rsid w:val="00C90EAB"/>
    <w:rsid w:val="00C90F92"/>
    <w:rsid w:val="00C9601A"/>
    <w:rsid w:val="00C9626B"/>
    <w:rsid w:val="00C96C40"/>
    <w:rsid w:val="00CA6896"/>
    <w:rsid w:val="00CA778C"/>
    <w:rsid w:val="00CB1FD6"/>
    <w:rsid w:val="00CC3CB3"/>
    <w:rsid w:val="00CC3E16"/>
    <w:rsid w:val="00CC6892"/>
    <w:rsid w:val="00CD3203"/>
    <w:rsid w:val="00CE4B4E"/>
    <w:rsid w:val="00CE7302"/>
    <w:rsid w:val="00CF4DC7"/>
    <w:rsid w:val="00D07230"/>
    <w:rsid w:val="00D14CE0"/>
    <w:rsid w:val="00D15056"/>
    <w:rsid w:val="00D2031B"/>
    <w:rsid w:val="00D223A8"/>
    <w:rsid w:val="00D2684C"/>
    <w:rsid w:val="00D32E9B"/>
    <w:rsid w:val="00D35C3D"/>
    <w:rsid w:val="00D40D18"/>
    <w:rsid w:val="00D44C9F"/>
    <w:rsid w:val="00D535C0"/>
    <w:rsid w:val="00D55D79"/>
    <w:rsid w:val="00D57A46"/>
    <w:rsid w:val="00D614AA"/>
    <w:rsid w:val="00D72B47"/>
    <w:rsid w:val="00D80381"/>
    <w:rsid w:val="00D82706"/>
    <w:rsid w:val="00D92691"/>
    <w:rsid w:val="00D93620"/>
    <w:rsid w:val="00D94F8A"/>
    <w:rsid w:val="00D966B4"/>
    <w:rsid w:val="00DA17C1"/>
    <w:rsid w:val="00DB04E8"/>
    <w:rsid w:val="00DB05AD"/>
    <w:rsid w:val="00DC2BE2"/>
    <w:rsid w:val="00DC426C"/>
    <w:rsid w:val="00DC5535"/>
    <w:rsid w:val="00DD3BE4"/>
    <w:rsid w:val="00DD7118"/>
    <w:rsid w:val="00DE02F0"/>
    <w:rsid w:val="00DE3EE8"/>
    <w:rsid w:val="00DE6EB0"/>
    <w:rsid w:val="00DE76B3"/>
    <w:rsid w:val="00DF0DC2"/>
    <w:rsid w:val="00DF3FBD"/>
    <w:rsid w:val="00DF6E87"/>
    <w:rsid w:val="00E0176D"/>
    <w:rsid w:val="00E034CE"/>
    <w:rsid w:val="00E0420B"/>
    <w:rsid w:val="00E06DBE"/>
    <w:rsid w:val="00E11356"/>
    <w:rsid w:val="00E21948"/>
    <w:rsid w:val="00E22508"/>
    <w:rsid w:val="00E263FE"/>
    <w:rsid w:val="00E271B1"/>
    <w:rsid w:val="00E27860"/>
    <w:rsid w:val="00E30E54"/>
    <w:rsid w:val="00E3657E"/>
    <w:rsid w:val="00E40745"/>
    <w:rsid w:val="00E41377"/>
    <w:rsid w:val="00E4708F"/>
    <w:rsid w:val="00E50A0B"/>
    <w:rsid w:val="00E52923"/>
    <w:rsid w:val="00E52F1E"/>
    <w:rsid w:val="00E54332"/>
    <w:rsid w:val="00E56574"/>
    <w:rsid w:val="00E60EA9"/>
    <w:rsid w:val="00E641EC"/>
    <w:rsid w:val="00E70428"/>
    <w:rsid w:val="00E74797"/>
    <w:rsid w:val="00E76AEF"/>
    <w:rsid w:val="00E77568"/>
    <w:rsid w:val="00E83A47"/>
    <w:rsid w:val="00E875B8"/>
    <w:rsid w:val="00E929E1"/>
    <w:rsid w:val="00E92C8B"/>
    <w:rsid w:val="00E943BD"/>
    <w:rsid w:val="00E94AAD"/>
    <w:rsid w:val="00EA1B0B"/>
    <w:rsid w:val="00EA77BB"/>
    <w:rsid w:val="00EA7D99"/>
    <w:rsid w:val="00EB33F9"/>
    <w:rsid w:val="00EB3892"/>
    <w:rsid w:val="00EC5889"/>
    <w:rsid w:val="00EE1B59"/>
    <w:rsid w:val="00EE74B5"/>
    <w:rsid w:val="00EF02FD"/>
    <w:rsid w:val="00EF5A3F"/>
    <w:rsid w:val="00EF7C2A"/>
    <w:rsid w:val="00F00695"/>
    <w:rsid w:val="00F034D8"/>
    <w:rsid w:val="00F05AF5"/>
    <w:rsid w:val="00F06736"/>
    <w:rsid w:val="00F0751A"/>
    <w:rsid w:val="00F25D88"/>
    <w:rsid w:val="00F3417C"/>
    <w:rsid w:val="00F41D79"/>
    <w:rsid w:val="00F45901"/>
    <w:rsid w:val="00F528DD"/>
    <w:rsid w:val="00F52F3B"/>
    <w:rsid w:val="00F57906"/>
    <w:rsid w:val="00F64BC9"/>
    <w:rsid w:val="00F658F9"/>
    <w:rsid w:val="00F65F47"/>
    <w:rsid w:val="00F66E92"/>
    <w:rsid w:val="00F7099C"/>
    <w:rsid w:val="00F92DC6"/>
    <w:rsid w:val="00F94EF9"/>
    <w:rsid w:val="00FB06A1"/>
    <w:rsid w:val="00FB2C15"/>
    <w:rsid w:val="00FB665A"/>
    <w:rsid w:val="00FD3DBE"/>
    <w:rsid w:val="00FE6213"/>
    <w:rsid w:val="00FF00B3"/>
    <w:rsid w:val="00FF4219"/>
    <w:rsid w:val="39B57356"/>
    <w:rsid w:val="7B3BD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DFBBD6"/>
  <w15:docId w15:val="{B0A57013-B5FE-4FD0-8861-12DC934E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E9F"/>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A86E9F"/>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A86E9F"/>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A86E9F"/>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A86E9F"/>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A86E9F"/>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A86E9F"/>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A86E9F"/>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A86E9F"/>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CD320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A86E9F"/>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A86E9F"/>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A86E9F"/>
    <w:rPr>
      <w:rFonts w:ascii="Palatino Linotype" w:hAnsi="Palatino Linotype"/>
      <w:noProof/>
      <w:color w:val="000000"/>
      <w:szCs w:val="18"/>
    </w:rPr>
  </w:style>
  <w:style w:type="paragraph" w:customStyle="1" w:styleId="MDPIheaderjournallogo">
    <w:name w:val="MDPI_header_journal_logo"/>
    <w:qFormat/>
    <w:rsid w:val="00A86E9F"/>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A86E9F"/>
    <w:pPr>
      <w:ind w:firstLine="0"/>
    </w:pPr>
  </w:style>
  <w:style w:type="paragraph" w:customStyle="1" w:styleId="MDPI31text">
    <w:name w:val="MDPI_3.1_text"/>
    <w:qFormat/>
    <w:rsid w:val="003D1D4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A86E9F"/>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A86E9F"/>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A86E9F"/>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B33F9"/>
    <w:p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B33F9"/>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A86E9F"/>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A86E9F"/>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A86E9F"/>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5E14E8"/>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A86E9F"/>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A86E9F"/>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A86E9F"/>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A86E9F"/>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A86E9F"/>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A86E9F"/>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A86E9F"/>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5E42AE"/>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A86E9F"/>
    <w:rPr>
      <w:rFonts w:cs="Tahoma"/>
      <w:szCs w:val="18"/>
    </w:rPr>
  </w:style>
  <w:style w:type="character" w:customStyle="1" w:styleId="BalloonTextChar">
    <w:name w:val="Balloon Text Char"/>
    <w:link w:val="BalloonText"/>
    <w:uiPriority w:val="99"/>
    <w:rsid w:val="00A86E9F"/>
    <w:rPr>
      <w:rFonts w:ascii="Palatino Linotype" w:hAnsi="Palatino Linotype" w:cs="Tahoma"/>
      <w:noProof/>
      <w:color w:val="000000"/>
      <w:szCs w:val="18"/>
    </w:rPr>
  </w:style>
  <w:style w:type="character" w:styleId="LineNumber">
    <w:name w:val="line number"/>
    <w:uiPriority w:val="99"/>
    <w:rsid w:val="00AF0644"/>
    <w:rPr>
      <w:rFonts w:ascii="Palatino Linotype" w:hAnsi="Palatino Linotype"/>
      <w:sz w:val="16"/>
    </w:rPr>
  </w:style>
  <w:style w:type="table" w:customStyle="1" w:styleId="MDPI41threelinetable">
    <w:name w:val="MDPI_4.1_three_line_table"/>
    <w:basedOn w:val="TableNormal"/>
    <w:uiPriority w:val="99"/>
    <w:rsid w:val="00A86E9F"/>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A86E9F"/>
    <w:rPr>
      <w:color w:val="0000FF"/>
      <w:u w:val="single"/>
    </w:rPr>
  </w:style>
  <w:style w:type="character" w:customStyle="1" w:styleId="UnresolvedMention1">
    <w:name w:val="Unresolved Mention1"/>
    <w:uiPriority w:val="99"/>
    <w:semiHidden/>
    <w:unhideWhenUsed/>
    <w:rsid w:val="004C46B1"/>
    <w:rPr>
      <w:color w:val="605E5C"/>
      <w:shd w:val="clear" w:color="auto" w:fill="E1DFDD"/>
    </w:rPr>
  </w:style>
  <w:style w:type="paragraph" w:styleId="Footer">
    <w:name w:val="footer"/>
    <w:basedOn w:val="Normal"/>
    <w:link w:val="FooterChar"/>
    <w:uiPriority w:val="99"/>
    <w:rsid w:val="00A86E9F"/>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A86E9F"/>
    <w:rPr>
      <w:rFonts w:ascii="Palatino Linotype" w:hAnsi="Palatino Linotype"/>
      <w:noProof/>
      <w:color w:val="000000"/>
      <w:szCs w:val="18"/>
    </w:rPr>
  </w:style>
  <w:style w:type="table" w:customStyle="1" w:styleId="PlainTable41">
    <w:name w:val="Plain Table 41"/>
    <w:basedOn w:val="TableNormal"/>
    <w:uiPriority w:val="44"/>
    <w:rsid w:val="006320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A86E9F"/>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A86E9F"/>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A86E9F"/>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A86E9F"/>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A86E9F"/>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A86E9F"/>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4102B9"/>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A86E9F"/>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A86E9F"/>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A86E9F"/>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A86E9F"/>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A86E9F"/>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A86E9F"/>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A86E9F"/>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A86E9F"/>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A86E9F"/>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A86E9F"/>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A86E9F"/>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A86E9F"/>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A86E9F"/>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A86E9F"/>
  </w:style>
  <w:style w:type="paragraph" w:styleId="Bibliography">
    <w:name w:val="Bibliography"/>
    <w:basedOn w:val="Normal"/>
    <w:next w:val="Normal"/>
    <w:uiPriority w:val="37"/>
    <w:semiHidden/>
    <w:unhideWhenUsed/>
    <w:rsid w:val="00A86E9F"/>
  </w:style>
  <w:style w:type="paragraph" w:styleId="BodyText">
    <w:name w:val="Body Text"/>
    <w:link w:val="BodyTextChar"/>
    <w:rsid w:val="00A86E9F"/>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A86E9F"/>
    <w:rPr>
      <w:rFonts w:ascii="Palatino Linotype" w:hAnsi="Palatino Linotype"/>
      <w:color w:val="000000"/>
      <w:sz w:val="24"/>
      <w:lang w:eastAsia="de-DE"/>
    </w:rPr>
  </w:style>
  <w:style w:type="character" w:styleId="CommentReference">
    <w:name w:val="annotation reference"/>
    <w:rsid w:val="00A86E9F"/>
    <w:rPr>
      <w:sz w:val="21"/>
      <w:szCs w:val="21"/>
    </w:rPr>
  </w:style>
  <w:style w:type="paragraph" w:styleId="CommentText">
    <w:name w:val="annotation text"/>
    <w:basedOn w:val="Normal"/>
    <w:link w:val="CommentTextChar"/>
    <w:rsid w:val="00A86E9F"/>
  </w:style>
  <w:style w:type="character" w:customStyle="1" w:styleId="CommentTextChar">
    <w:name w:val="Comment Text Char"/>
    <w:link w:val="CommentText"/>
    <w:rsid w:val="00A86E9F"/>
    <w:rPr>
      <w:rFonts w:ascii="Palatino Linotype" w:hAnsi="Palatino Linotype"/>
      <w:noProof/>
      <w:color w:val="000000"/>
    </w:rPr>
  </w:style>
  <w:style w:type="paragraph" w:styleId="CommentSubject">
    <w:name w:val="annotation subject"/>
    <w:basedOn w:val="CommentText"/>
    <w:next w:val="CommentText"/>
    <w:link w:val="CommentSubjectChar"/>
    <w:rsid w:val="00A86E9F"/>
    <w:rPr>
      <w:b/>
      <w:bCs/>
    </w:rPr>
  </w:style>
  <w:style w:type="character" w:customStyle="1" w:styleId="CommentSubjectChar">
    <w:name w:val="Comment Subject Char"/>
    <w:link w:val="CommentSubject"/>
    <w:rsid w:val="00A86E9F"/>
    <w:rPr>
      <w:rFonts w:ascii="Palatino Linotype" w:hAnsi="Palatino Linotype"/>
      <w:b/>
      <w:bCs/>
      <w:noProof/>
      <w:color w:val="000000"/>
    </w:rPr>
  </w:style>
  <w:style w:type="character" w:styleId="EndnoteReference">
    <w:name w:val="endnote reference"/>
    <w:rsid w:val="00A86E9F"/>
    <w:rPr>
      <w:vertAlign w:val="superscript"/>
    </w:rPr>
  </w:style>
  <w:style w:type="paragraph" w:styleId="EndnoteText">
    <w:name w:val="endnote text"/>
    <w:basedOn w:val="Normal"/>
    <w:link w:val="EndnoteTextChar"/>
    <w:semiHidden/>
    <w:unhideWhenUsed/>
    <w:rsid w:val="00A86E9F"/>
    <w:pPr>
      <w:spacing w:line="240" w:lineRule="auto"/>
    </w:pPr>
  </w:style>
  <w:style w:type="character" w:customStyle="1" w:styleId="EndnoteTextChar">
    <w:name w:val="Endnote Text Char"/>
    <w:link w:val="EndnoteText"/>
    <w:semiHidden/>
    <w:rsid w:val="00A86E9F"/>
    <w:rPr>
      <w:rFonts w:ascii="Palatino Linotype" w:hAnsi="Palatino Linotype"/>
      <w:noProof/>
      <w:color w:val="000000"/>
    </w:rPr>
  </w:style>
  <w:style w:type="character" w:styleId="FollowedHyperlink">
    <w:name w:val="FollowedHyperlink"/>
    <w:rsid w:val="00A86E9F"/>
    <w:rPr>
      <w:color w:val="954F72"/>
      <w:u w:val="single"/>
    </w:rPr>
  </w:style>
  <w:style w:type="paragraph" w:styleId="FootnoteText">
    <w:name w:val="footnote text"/>
    <w:basedOn w:val="Normal"/>
    <w:link w:val="FootnoteTextChar"/>
    <w:semiHidden/>
    <w:unhideWhenUsed/>
    <w:rsid w:val="00A86E9F"/>
    <w:pPr>
      <w:spacing w:line="240" w:lineRule="auto"/>
    </w:pPr>
  </w:style>
  <w:style w:type="character" w:customStyle="1" w:styleId="FootnoteTextChar">
    <w:name w:val="Footnote Text Char"/>
    <w:link w:val="FootnoteText"/>
    <w:semiHidden/>
    <w:rsid w:val="00A86E9F"/>
    <w:rPr>
      <w:rFonts w:ascii="Palatino Linotype" w:hAnsi="Palatino Linotype"/>
      <w:noProof/>
      <w:color w:val="000000"/>
    </w:rPr>
  </w:style>
  <w:style w:type="paragraph" w:styleId="NormalWeb">
    <w:name w:val="Normal (Web)"/>
    <w:basedOn w:val="Normal"/>
    <w:uiPriority w:val="99"/>
    <w:rsid w:val="00A86E9F"/>
    <w:rPr>
      <w:szCs w:val="24"/>
    </w:rPr>
  </w:style>
  <w:style w:type="paragraph" w:customStyle="1" w:styleId="MsoFootnoteText0">
    <w:name w:val="MsoFootnoteText"/>
    <w:basedOn w:val="NormalWeb"/>
    <w:qFormat/>
    <w:rsid w:val="00A86E9F"/>
    <w:rPr>
      <w:rFonts w:ascii="Times New Roman" w:hAnsi="Times New Roman"/>
    </w:rPr>
  </w:style>
  <w:style w:type="character" w:styleId="PageNumber">
    <w:name w:val="page number"/>
    <w:rsid w:val="00A86E9F"/>
  </w:style>
  <w:style w:type="character" w:styleId="PlaceholderText">
    <w:name w:val="Placeholder Text"/>
    <w:uiPriority w:val="99"/>
    <w:semiHidden/>
    <w:rsid w:val="00A86E9F"/>
    <w:rPr>
      <w:color w:val="808080"/>
    </w:rPr>
  </w:style>
  <w:style w:type="paragraph" w:customStyle="1" w:styleId="MDPI71FootNotes">
    <w:name w:val="MDPI_7.1_FootNotes"/>
    <w:qFormat/>
    <w:rsid w:val="00D14CE0"/>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456A90"/>
    <w:pPr>
      <w:spacing w:line="276" w:lineRule="auto"/>
      <w:ind w:left="720"/>
      <w:contextualSpacing/>
      <w:jc w:val="left"/>
    </w:pPr>
    <w:rPr>
      <w:rFonts w:ascii="Arial" w:eastAsia="Arial" w:hAnsi="Arial" w:cs="Arial"/>
      <w:noProof w:val="0"/>
      <w:color w:val="auto"/>
      <w:sz w:val="22"/>
      <w:szCs w:val="22"/>
      <w:lang w:eastAsia="en-US"/>
    </w:rPr>
  </w:style>
  <w:style w:type="paragraph" w:styleId="Revision">
    <w:name w:val="Revision"/>
    <w:hidden/>
    <w:uiPriority w:val="99"/>
    <w:semiHidden/>
    <w:rsid w:val="003F63CC"/>
    <w:rPr>
      <w:rFonts w:ascii="Palatino Linotype" w:hAnsi="Palatino Linotype"/>
      <w:noProof/>
      <w:color w:val="000000"/>
    </w:rPr>
  </w:style>
  <w:style w:type="character" w:styleId="UnresolvedMention">
    <w:name w:val="Unresolved Mention"/>
    <w:basedOn w:val="DefaultParagraphFont"/>
    <w:uiPriority w:val="99"/>
    <w:semiHidden/>
    <w:unhideWhenUsed/>
    <w:rsid w:val="008D0790"/>
    <w:rPr>
      <w:color w:val="605E5C"/>
      <w:shd w:val="clear" w:color="auto" w:fill="E1DFDD"/>
    </w:rPr>
  </w:style>
  <w:style w:type="paragraph" w:customStyle="1" w:styleId="paragraph">
    <w:name w:val="paragraph"/>
    <w:basedOn w:val="Normal"/>
    <w:rsid w:val="00062320"/>
    <w:pPr>
      <w:spacing w:before="100" w:beforeAutospacing="1" w:after="100" w:afterAutospacing="1" w:line="240" w:lineRule="auto"/>
      <w:jc w:val="left"/>
    </w:pPr>
    <w:rPr>
      <w:rFonts w:ascii="Times New Roman" w:eastAsia="Times New Roman" w:hAnsi="Times New Roman"/>
      <w:noProof w:val="0"/>
      <w:color w:val="auto"/>
      <w:sz w:val="24"/>
      <w:szCs w:val="24"/>
      <w:lang w:val="lt-LT" w:eastAsia="lt-LT"/>
    </w:rPr>
  </w:style>
  <w:style w:type="character" w:customStyle="1" w:styleId="normaltextrun">
    <w:name w:val="normaltextrun"/>
    <w:basedOn w:val="DefaultParagraphFont"/>
    <w:rsid w:val="00062320"/>
  </w:style>
  <w:style w:type="character" w:customStyle="1" w:styleId="eop">
    <w:name w:val="eop"/>
    <w:basedOn w:val="DefaultParagraphFont"/>
    <w:rsid w:val="00062320"/>
  </w:style>
  <w:style w:type="character" w:customStyle="1" w:styleId="findhit">
    <w:name w:val="findhit"/>
    <w:basedOn w:val="DefaultParagraphFont"/>
    <w:rsid w:val="000623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61529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garas\Downloads\sustainability-template%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3D7519-55D3-469F-A2BF-6C67B46FA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sustainability-template (1).dot</Template>
  <TotalTime>5</TotalTime>
  <Pages>28</Pages>
  <Words>14619</Words>
  <Characters>83331</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creator>Edgaras</dc:creator>
  <cp:lastModifiedBy>Blažauskas Tomas</cp:lastModifiedBy>
  <cp:revision>2</cp:revision>
  <cp:lastPrinted>2022-12-29T21:02:00Z</cp:lastPrinted>
  <dcterms:created xsi:type="dcterms:W3CDTF">2023-07-12T09:45:00Z</dcterms:created>
  <dcterms:modified xsi:type="dcterms:W3CDTF">2023-07-12T09:45:00Z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bebcf643a2d0d3953ef552305da736b77a2da2e694ee231638b76488b10004da</vt:lpwstr>
  </property>
</Properties>
</file>